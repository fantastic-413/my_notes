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B6844" w14:textId="4376C2A4" w:rsidR="00931AC2" w:rsidRPr="006425B5" w:rsidRDefault="003C40C6">
      <w:pPr>
        <w:pBdr>
          <w:bottom w:val="single" w:sz="6" w:space="1" w:color="auto"/>
        </w:pBdr>
        <w:rPr>
          <w:szCs w:val="24"/>
        </w:rPr>
      </w:pPr>
      <w:r>
        <w:rPr>
          <w:noProof/>
          <w:szCs w:val="24"/>
        </w:rPr>
        <w:drawing>
          <wp:inline distT="0" distB="0" distL="0" distR="0" wp14:anchorId="3E15F548" wp14:editId="40058838">
            <wp:extent cx="5283200" cy="3168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nipaste_2020-05-13_19-37-5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CA00" w14:textId="77777777" w:rsidR="0018567C" w:rsidRPr="00057D28" w:rsidRDefault="0018567C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/>
          <w:szCs w:val="24"/>
        </w:rPr>
        <w:t>long</w:t>
      </w:r>
      <w:r w:rsidRPr="00057D28">
        <w:rPr>
          <w:rStyle w:val="a7"/>
          <w:rFonts w:ascii="宋体" w:hAnsi="宋体" w:hint="eastAsia"/>
          <w:szCs w:val="24"/>
        </w:rPr>
        <w:t>类型和</w:t>
      </w:r>
      <w:r w:rsidRPr="00057D28">
        <w:rPr>
          <w:rStyle w:val="a7"/>
          <w:rFonts w:ascii="宋体" w:hAnsi="宋体"/>
          <w:szCs w:val="24"/>
        </w:rPr>
        <w:t>float</w:t>
      </w:r>
      <w:r w:rsidRPr="00057D28">
        <w:rPr>
          <w:rStyle w:val="a7"/>
          <w:rFonts w:ascii="宋体" w:hAnsi="宋体" w:hint="eastAsia"/>
          <w:szCs w:val="24"/>
        </w:rPr>
        <w:t>类型字母后缀L和F不能少</w:t>
      </w:r>
    </w:p>
    <w:p w14:paraId="20813EEA" w14:textId="77777777" w:rsidR="0018567C" w:rsidRPr="00057D28" w:rsidRDefault="0018567C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变量作用域：从定义的第一行到，一直到直接所属的大括号为止</w:t>
      </w:r>
    </w:p>
    <w:p w14:paraId="1957537A" w14:textId="77777777" w:rsidR="004B494C" w:rsidRPr="00057D28" w:rsidRDefault="004B494C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/>
          <w:szCs w:val="24"/>
        </w:rPr>
        <w:t>byte/short/char这三种类型都可以发生数学运算，例如加法</w:t>
      </w:r>
    </w:p>
    <w:p w14:paraId="462A3933" w14:textId="77777777" w:rsidR="0018567C" w:rsidRPr="00057D28" w:rsidRDefault="004B494C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/>
          <w:szCs w:val="24"/>
        </w:rPr>
        <w:t>byte/short/char这三种类型在运算的时候，都会被首先提升成为int类型，然后再计算</w:t>
      </w:r>
    </w:p>
    <w:p w14:paraId="5CE1371D" w14:textId="77777777" w:rsidR="004B494C" w:rsidRPr="00057D28" w:rsidRDefault="004B494C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proofErr w:type="spellStart"/>
      <w:r w:rsidRPr="00057D28">
        <w:rPr>
          <w:rStyle w:val="a7"/>
          <w:rFonts w:ascii="宋体" w:hAnsi="宋体"/>
          <w:szCs w:val="24"/>
        </w:rPr>
        <w:t>boolea</w:t>
      </w:r>
      <w:r w:rsidRPr="00057D28">
        <w:rPr>
          <w:rStyle w:val="a7"/>
          <w:rFonts w:ascii="宋体" w:hAnsi="宋体" w:hint="eastAsia"/>
          <w:szCs w:val="24"/>
        </w:rPr>
        <w:t>n</w:t>
      </w:r>
      <w:proofErr w:type="spellEnd"/>
      <w:r w:rsidRPr="00057D28">
        <w:rPr>
          <w:rStyle w:val="a7"/>
          <w:rFonts w:ascii="宋体" w:hAnsi="宋体"/>
          <w:szCs w:val="24"/>
        </w:rPr>
        <w:t>类型不能发生数据类型转换</w:t>
      </w:r>
    </w:p>
    <w:p w14:paraId="470C285B" w14:textId="6E851573" w:rsidR="00047061" w:rsidRPr="00057D28" w:rsidRDefault="00047061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与“&amp;&amp;</w:t>
      </w:r>
      <w:r w:rsidRPr="00057D28">
        <w:rPr>
          <w:rStyle w:val="a7"/>
          <w:rFonts w:ascii="宋体" w:hAnsi="宋体"/>
          <w:szCs w:val="24"/>
        </w:rPr>
        <w:t>”，或</w:t>
      </w:r>
      <w:proofErr w:type="gramStart"/>
      <w:r w:rsidRPr="00057D28">
        <w:rPr>
          <w:rStyle w:val="a7"/>
          <w:rFonts w:ascii="宋体" w:hAnsi="宋体"/>
          <w:szCs w:val="24"/>
        </w:rPr>
        <w:t>“</w:t>
      </w:r>
      <w:proofErr w:type="gramEnd"/>
      <w:r w:rsidRPr="00057D28">
        <w:rPr>
          <w:rStyle w:val="a7"/>
          <w:rFonts w:ascii="宋体" w:hAnsi="宋体"/>
          <w:szCs w:val="24"/>
        </w:rPr>
        <w:t>|</w:t>
      </w:r>
      <w:r w:rsidRPr="00057D28">
        <w:rPr>
          <w:rStyle w:val="a7"/>
          <w:rFonts w:ascii="宋体" w:hAnsi="宋体" w:hint="eastAsia"/>
          <w:szCs w:val="24"/>
        </w:rPr>
        <w:t>|“，</w:t>
      </w:r>
      <w:r w:rsidRPr="00057D28">
        <w:rPr>
          <w:rStyle w:val="a7"/>
          <w:rFonts w:ascii="宋体" w:hAnsi="宋体"/>
          <w:szCs w:val="24"/>
        </w:rPr>
        <w:t xml:space="preserve"> 具有短路效果:如果根据左边已经可以判断得到最终结果，那么右边的代码将不再执行，从而节省一定的性能。</w:t>
      </w:r>
    </w:p>
    <w:p w14:paraId="3874F636" w14:textId="458D74D9" w:rsidR="00047061" w:rsidRPr="00057D28" w:rsidRDefault="00A51A24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“：”</w:t>
      </w:r>
      <w:r w:rsidR="00427216" w:rsidRPr="00057D28">
        <w:rPr>
          <w:rStyle w:val="a7"/>
          <w:rFonts w:ascii="宋体" w:hAnsi="宋体" w:hint="eastAsia"/>
          <w:szCs w:val="24"/>
        </w:rPr>
        <w:t>可以读作in</w:t>
      </w:r>
    </w:p>
    <w:p w14:paraId="789B5058" w14:textId="6D636117" w:rsidR="00C35D0B" w:rsidRPr="00057D28" w:rsidRDefault="00427216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proofErr w:type="spellStart"/>
      <w:r w:rsidRPr="00057D28">
        <w:rPr>
          <w:rStyle w:val="a7"/>
          <w:rFonts w:ascii="宋体" w:hAnsi="宋体"/>
          <w:szCs w:val="24"/>
        </w:rPr>
        <w:t>Integer.parseInt</w:t>
      </w:r>
      <w:proofErr w:type="spellEnd"/>
      <w:r w:rsidRPr="00057D28">
        <w:rPr>
          <w:rStyle w:val="a7"/>
          <w:rFonts w:ascii="宋体" w:hAnsi="宋体"/>
          <w:szCs w:val="24"/>
        </w:rPr>
        <w:t>(String</w:t>
      </w:r>
      <w:r w:rsidRPr="00057D28">
        <w:rPr>
          <w:rStyle w:val="a7"/>
          <w:rFonts w:ascii="宋体" w:hAnsi="宋体" w:hint="eastAsia"/>
          <w:szCs w:val="24"/>
        </w:rPr>
        <w:t>参数</w:t>
      </w:r>
      <w:r w:rsidRPr="00057D28">
        <w:rPr>
          <w:rStyle w:val="a7"/>
          <w:rFonts w:ascii="宋体" w:hAnsi="宋体"/>
          <w:szCs w:val="24"/>
        </w:rPr>
        <w:t>)</w:t>
      </w:r>
      <w:r w:rsidRPr="00057D28">
        <w:rPr>
          <w:rStyle w:val="a7"/>
          <w:rFonts w:ascii="宋体" w:hAnsi="宋体" w:hint="eastAsia"/>
          <w:szCs w:val="24"/>
        </w:rPr>
        <w:t>，I</w:t>
      </w:r>
      <w:r w:rsidRPr="00057D28">
        <w:rPr>
          <w:rStyle w:val="a7"/>
          <w:rFonts w:ascii="宋体" w:hAnsi="宋体"/>
          <w:szCs w:val="24"/>
        </w:rPr>
        <w:t>nteger</w:t>
      </w:r>
      <w:r w:rsidRPr="00057D28">
        <w:rPr>
          <w:rStyle w:val="a7"/>
          <w:rFonts w:ascii="宋体" w:hAnsi="宋体" w:hint="eastAsia"/>
          <w:szCs w:val="24"/>
        </w:rPr>
        <w:t>为java内建类，</w:t>
      </w:r>
      <w:proofErr w:type="spellStart"/>
      <w:r w:rsidRPr="00057D28">
        <w:rPr>
          <w:rStyle w:val="a7"/>
          <w:rFonts w:ascii="宋体" w:hAnsi="宋体" w:hint="eastAsia"/>
          <w:szCs w:val="24"/>
        </w:rPr>
        <w:t>p</w:t>
      </w:r>
      <w:r w:rsidRPr="00057D28">
        <w:rPr>
          <w:rStyle w:val="a7"/>
          <w:rFonts w:ascii="宋体" w:hAnsi="宋体"/>
          <w:szCs w:val="24"/>
        </w:rPr>
        <w:t>arseInt</w:t>
      </w:r>
      <w:proofErr w:type="spellEnd"/>
      <w:r w:rsidRPr="00057D28">
        <w:rPr>
          <w:rStyle w:val="a7"/>
          <w:rFonts w:ascii="宋体" w:hAnsi="宋体" w:hint="eastAsia"/>
          <w:szCs w:val="24"/>
        </w:rPr>
        <w:t>是方法，可以将String解析为Int</w:t>
      </w:r>
    </w:p>
    <w:p w14:paraId="1890A705" w14:textId="66D55A63" w:rsidR="00A67C9D" w:rsidRPr="00057D28" w:rsidRDefault="00A67C9D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所有的引用类型变量，都可以赋值为一个</w:t>
      </w:r>
      <w:r w:rsidRPr="00057D28">
        <w:rPr>
          <w:rStyle w:val="a7"/>
          <w:rFonts w:ascii="宋体" w:hAnsi="宋体"/>
          <w:szCs w:val="24"/>
        </w:rPr>
        <w:t>null值。但是代表其中什么都没有。</w:t>
      </w:r>
    </w:p>
    <w:p w14:paraId="21F971A8" w14:textId="31E0797B" w:rsidR="005905CD" w:rsidRPr="00057D28" w:rsidRDefault="005905CD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如何获取数组的长度，</w:t>
      </w:r>
      <w:r w:rsidRPr="00057D28">
        <w:rPr>
          <w:rStyle w:val="a7"/>
          <w:rFonts w:ascii="宋体" w:hAnsi="宋体"/>
          <w:szCs w:val="24"/>
        </w:rPr>
        <w:t xml:space="preserve">格式:  </w:t>
      </w:r>
      <w:r w:rsidRPr="00057D28">
        <w:rPr>
          <w:rStyle w:val="a7"/>
          <w:rFonts w:ascii="宋体" w:hAnsi="宋体" w:hint="eastAsia"/>
          <w:szCs w:val="24"/>
        </w:rPr>
        <w:t>数组名称</w:t>
      </w:r>
      <w:r w:rsidRPr="00057D28">
        <w:rPr>
          <w:rStyle w:val="a7"/>
          <w:rFonts w:ascii="宋体" w:hAnsi="宋体"/>
          <w:szCs w:val="24"/>
        </w:rPr>
        <w:t>. leng</w:t>
      </w:r>
      <w:r w:rsidR="006A1B32" w:rsidRPr="00057D28">
        <w:rPr>
          <w:rStyle w:val="a7"/>
          <w:rFonts w:ascii="宋体" w:hAnsi="宋体"/>
          <w:szCs w:val="24"/>
        </w:rPr>
        <w:t>t</w:t>
      </w:r>
      <w:r w:rsidRPr="00057D28">
        <w:rPr>
          <w:rStyle w:val="a7"/>
          <w:rFonts w:ascii="宋体" w:hAnsi="宋体"/>
          <w:szCs w:val="24"/>
        </w:rPr>
        <w:t xml:space="preserve">h </w:t>
      </w:r>
    </w:p>
    <w:p w14:paraId="226F13AE" w14:textId="3B21735E" w:rsidR="00133548" w:rsidRPr="00057D28" w:rsidRDefault="00440712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通常情况下，一个</w:t>
      </w:r>
      <w:proofErr w:type="gramStart"/>
      <w:r w:rsidRPr="00057D28">
        <w:rPr>
          <w:rStyle w:val="a7"/>
          <w:rFonts w:ascii="宋体" w:hAnsi="宋体" w:hint="eastAsia"/>
          <w:szCs w:val="24"/>
        </w:rPr>
        <w:t>类并不</w:t>
      </w:r>
      <w:proofErr w:type="gramEnd"/>
      <w:r w:rsidRPr="00057D28">
        <w:rPr>
          <w:rStyle w:val="a7"/>
          <w:rFonts w:ascii="宋体" w:hAnsi="宋体" w:hint="eastAsia"/>
          <w:szCs w:val="24"/>
        </w:rPr>
        <w:t>能直接使用，需要根据类创建一个对象，</w:t>
      </w:r>
      <w:r w:rsidRPr="00057D28">
        <w:rPr>
          <w:rStyle w:val="a7"/>
          <w:rFonts w:ascii="宋体" w:hAnsi="宋体"/>
          <w:szCs w:val="24"/>
        </w:rPr>
        <w:t xml:space="preserve"> 才能使用。</w:t>
      </w:r>
    </w:p>
    <w:p w14:paraId="0B8C12B8" w14:textId="77777777" w:rsidR="00440712" w:rsidRPr="00057D28" w:rsidRDefault="00440712" w:rsidP="006425B5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/>
          <w:szCs w:val="24"/>
        </w:rPr>
        <w:t>1.</w:t>
      </w:r>
      <w:proofErr w:type="gramStart"/>
      <w:r w:rsidRPr="00057D28">
        <w:rPr>
          <w:rStyle w:val="a7"/>
          <w:rFonts w:ascii="宋体" w:hAnsi="宋体"/>
          <w:szCs w:val="24"/>
        </w:rPr>
        <w:t>导包</w:t>
      </w:r>
      <w:proofErr w:type="gramEnd"/>
      <w:r w:rsidRPr="00057D28">
        <w:rPr>
          <w:rStyle w:val="a7"/>
          <w:rFonts w:ascii="宋体" w:hAnsi="宋体"/>
          <w:szCs w:val="24"/>
        </w:rPr>
        <w:t>:也就是指出需要使用的类，在什么位置。.</w:t>
      </w:r>
    </w:p>
    <w:p w14:paraId="17B6E6F3" w14:textId="2C3C4287" w:rsidR="00440712" w:rsidRPr="00057D28" w:rsidRDefault="00440712" w:rsidP="006425B5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/>
          <w:szCs w:val="24"/>
        </w:rPr>
        <w:lastRenderedPageBreak/>
        <w:t>import  包名称</w:t>
      </w:r>
      <w:r w:rsidRPr="00057D28">
        <w:rPr>
          <w:rStyle w:val="a7"/>
          <w:rFonts w:ascii="宋体" w:hAnsi="宋体" w:hint="eastAsia"/>
          <w:szCs w:val="24"/>
        </w:rPr>
        <w:t>.</w:t>
      </w:r>
      <w:r w:rsidRPr="00057D28">
        <w:rPr>
          <w:rStyle w:val="a7"/>
          <w:rFonts w:ascii="宋体" w:hAnsi="宋体"/>
          <w:szCs w:val="24"/>
        </w:rPr>
        <w:t>类名称;</w:t>
      </w:r>
    </w:p>
    <w:p w14:paraId="0A69923E" w14:textId="11CCF969" w:rsidR="00440712" w:rsidRDefault="00440712" w:rsidP="006425B5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对于和</w:t>
      </w:r>
      <w:proofErr w:type="gramStart"/>
      <w:r w:rsidRPr="00057D28">
        <w:rPr>
          <w:rStyle w:val="a7"/>
          <w:rFonts w:ascii="宋体" w:hAnsi="宋体" w:hint="eastAsia"/>
          <w:szCs w:val="24"/>
        </w:rPr>
        <w:t>当前类属于</w:t>
      </w:r>
      <w:proofErr w:type="gramEnd"/>
      <w:r w:rsidRPr="00057D28">
        <w:rPr>
          <w:rStyle w:val="a7"/>
          <w:rFonts w:ascii="宋体" w:hAnsi="宋体" w:hint="eastAsia"/>
          <w:szCs w:val="24"/>
        </w:rPr>
        <w:t>同一个包的情况，可以</w:t>
      </w:r>
      <w:proofErr w:type="gramStart"/>
      <w:r w:rsidRPr="00057D28">
        <w:rPr>
          <w:rStyle w:val="a7"/>
          <w:rFonts w:ascii="宋体" w:hAnsi="宋体" w:hint="eastAsia"/>
          <w:szCs w:val="24"/>
        </w:rPr>
        <w:t>省略导包语句</w:t>
      </w:r>
      <w:proofErr w:type="gramEnd"/>
      <w:r w:rsidRPr="00057D28">
        <w:rPr>
          <w:rStyle w:val="a7"/>
          <w:rFonts w:ascii="宋体" w:hAnsi="宋体" w:hint="eastAsia"/>
          <w:szCs w:val="24"/>
        </w:rPr>
        <w:t>不写。</w:t>
      </w:r>
    </w:p>
    <w:p w14:paraId="7F88F2C7" w14:textId="7BC00D5B" w:rsidR="000E3161" w:rsidRPr="00057D28" w:rsidRDefault="000E3161" w:rsidP="006425B5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只有</w:t>
      </w:r>
      <w:proofErr w:type="spellStart"/>
      <w:r>
        <w:rPr>
          <w:rStyle w:val="a7"/>
          <w:rFonts w:ascii="宋体" w:hAnsi="宋体" w:hint="eastAsia"/>
          <w:szCs w:val="24"/>
        </w:rPr>
        <w:t>j</w:t>
      </w:r>
      <w:r>
        <w:rPr>
          <w:rStyle w:val="a7"/>
          <w:rFonts w:ascii="宋体" w:hAnsi="宋体"/>
          <w:szCs w:val="24"/>
        </w:rPr>
        <w:t>ava.lang</w:t>
      </w:r>
      <w:proofErr w:type="spellEnd"/>
      <w:r>
        <w:rPr>
          <w:rStyle w:val="a7"/>
          <w:rFonts w:ascii="宋体" w:hAnsi="宋体" w:hint="eastAsia"/>
          <w:szCs w:val="24"/>
        </w:rPr>
        <w:t>下的类不需要导包，其他的包都需要import语句。</w:t>
      </w:r>
    </w:p>
    <w:p w14:paraId="0F1BFA71" w14:textId="77777777" w:rsidR="00440712" w:rsidRPr="00057D28" w:rsidRDefault="00440712" w:rsidP="006425B5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/>
          <w:szCs w:val="24"/>
        </w:rPr>
        <w:t>2.创建，格式:</w:t>
      </w:r>
    </w:p>
    <w:p w14:paraId="3F637115" w14:textId="521E4956" w:rsidR="00440712" w:rsidRPr="00057D28" w:rsidRDefault="00440712" w:rsidP="006425B5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 xml:space="preserve">类名称 对象名 </w:t>
      </w:r>
      <w:r w:rsidRPr="00057D28">
        <w:rPr>
          <w:rStyle w:val="a7"/>
          <w:rFonts w:ascii="宋体" w:hAnsi="宋体"/>
          <w:szCs w:val="24"/>
        </w:rPr>
        <w:t>= new类名称();</w:t>
      </w:r>
    </w:p>
    <w:p w14:paraId="4B04AEE6" w14:textId="152EEE42" w:rsidR="00440712" w:rsidRPr="00057D28" w:rsidRDefault="00440712" w:rsidP="006425B5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/>
          <w:szCs w:val="24"/>
        </w:rPr>
        <w:t>3.使用，分为两种情况:</w:t>
      </w:r>
    </w:p>
    <w:p w14:paraId="453DA6D1" w14:textId="3D886532" w:rsidR="00440712" w:rsidRPr="00057D28" w:rsidRDefault="00440712" w:rsidP="006425B5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使用成员变量，对象名.成员变量名</w:t>
      </w:r>
    </w:p>
    <w:p w14:paraId="4142677E" w14:textId="28E35F5B" w:rsidR="00133548" w:rsidRPr="00057D28" w:rsidRDefault="00440712" w:rsidP="006425B5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使用成员方法，对象名</w:t>
      </w:r>
      <w:r w:rsidRPr="00057D28">
        <w:rPr>
          <w:rStyle w:val="a7"/>
          <w:rFonts w:ascii="宋体" w:hAnsi="宋体"/>
          <w:szCs w:val="24"/>
        </w:rPr>
        <w:t>.成员</w:t>
      </w:r>
      <w:r w:rsidRPr="00057D28">
        <w:rPr>
          <w:rStyle w:val="a7"/>
          <w:rFonts w:ascii="宋体" w:hAnsi="宋体" w:hint="eastAsia"/>
          <w:szCs w:val="24"/>
        </w:rPr>
        <w:t>方法</w:t>
      </w:r>
      <w:r w:rsidRPr="00057D28">
        <w:rPr>
          <w:rStyle w:val="a7"/>
          <w:rFonts w:ascii="宋体" w:hAnsi="宋体"/>
          <w:szCs w:val="24"/>
        </w:rPr>
        <w:t>名</w:t>
      </w:r>
      <w:r w:rsidRPr="00057D28">
        <w:rPr>
          <w:rStyle w:val="a7"/>
          <w:rFonts w:ascii="宋体" w:hAnsi="宋体" w:hint="eastAsia"/>
          <w:szCs w:val="24"/>
        </w:rPr>
        <w:t>(参数</w:t>
      </w:r>
      <w:r w:rsidRPr="00057D28">
        <w:rPr>
          <w:rStyle w:val="a7"/>
          <w:rFonts w:ascii="宋体" w:hAnsi="宋体"/>
          <w:szCs w:val="24"/>
        </w:rPr>
        <w:t>)</w:t>
      </w:r>
    </w:p>
    <w:p w14:paraId="734C0E20" w14:textId="13F91D3B" w:rsidR="00133548" w:rsidRPr="00057D28" w:rsidRDefault="002D0DC0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成员方法在堆中存储的是地址值。</w:t>
      </w:r>
    </w:p>
    <w:p w14:paraId="3D56C44A" w14:textId="6435FD8A" w:rsidR="006425B5" w:rsidRPr="00057D28" w:rsidRDefault="006425B5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一</w:t>
      </w:r>
      <w:r w:rsidRPr="00057D28">
        <w:rPr>
          <w:rStyle w:val="a7"/>
          <w:rFonts w:ascii="宋体" w:hAnsi="宋体"/>
          <w:szCs w:val="24"/>
        </w:rPr>
        <w:t>旦使用了private进行修饰，那么本类当中仍然可以</w:t>
      </w:r>
      <w:proofErr w:type="gramStart"/>
      <w:r w:rsidRPr="00057D28">
        <w:rPr>
          <w:rStyle w:val="a7"/>
          <w:rFonts w:ascii="宋体" w:hAnsi="宋体"/>
          <w:szCs w:val="24"/>
        </w:rPr>
        <w:t>随意访间</w:t>
      </w:r>
      <w:proofErr w:type="gramEnd"/>
      <w:r w:rsidRPr="00057D28">
        <w:rPr>
          <w:rStyle w:val="a7"/>
          <w:rFonts w:ascii="宋体" w:hAnsi="宋体"/>
          <w:szCs w:val="24"/>
        </w:rPr>
        <w:t>。</w:t>
      </w:r>
      <w:r w:rsidRPr="00057D28">
        <w:rPr>
          <w:rStyle w:val="a7"/>
          <w:rFonts w:ascii="宋体" w:hAnsi="宋体" w:hint="eastAsia"/>
          <w:szCs w:val="24"/>
        </w:rPr>
        <w:t>但是</w:t>
      </w:r>
      <w:r w:rsidRPr="00057D28">
        <w:rPr>
          <w:rStyle w:val="a7"/>
          <w:rFonts w:ascii="宋体" w:hAnsi="宋体"/>
          <w:szCs w:val="24"/>
        </w:rPr>
        <w:t>!超出了本</w:t>
      </w:r>
      <w:proofErr w:type="gramStart"/>
      <w:r w:rsidRPr="00057D28">
        <w:rPr>
          <w:rStyle w:val="a7"/>
          <w:rFonts w:ascii="宋体" w:hAnsi="宋体"/>
          <w:szCs w:val="24"/>
        </w:rPr>
        <w:t>类范围</w:t>
      </w:r>
      <w:proofErr w:type="gramEnd"/>
      <w:r w:rsidRPr="00057D28">
        <w:rPr>
          <w:rStyle w:val="a7"/>
          <w:rFonts w:ascii="宋体" w:hAnsi="宋体"/>
          <w:szCs w:val="24"/>
        </w:rPr>
        <w:t>之外就不能再</w:t>
      </w:r>
      <w:proofErr w:type="gramStart"/>
      <w:r w:rsidRPr="00057D28">
        <w:rPr>
          <w:rStyle w:val="a7"/>
          <w:rFonts w:ascii="宋体" w:hAnsi="宋体"/>
          <w:szCs w:val="24"/>
        </w:rPr>
        <w:t>直接访间</w:t>
      </w:r>
      <w:proofErr w:type="gramEnd"/>
      <w:r w:rsidRPr="00057D28">
        <w:rPr>
          <w:rStyle w:val="a7"/>
          <w:rFonts w:ascii="宋体" w:hAnsi="宋体"/>
          <w:szCs w:val="24"/>
        </w:rPr>
        <w:t>了。</w:t>
      </w:r>
      <w:proofErr w:type="gramStart"/>
      <w:r w:rsidRPr="00057D28">
        <w:rPr>
          <w:rStyle w:val="a7"/>
          <w:rFonts w:ascii="宋体" w:hAnsi="宋体" w:hint="eastAsia"/>
          <w:szCs w:val="24"/>
        </w:rPr>
        <w:t>间接访间</w:t>
      </w:r>
      <w:proofErr w:type="gramEnd"/>
      <w:r w:rsidRPr="00057D28">
        <w:rPr>
          <w:rStyle w:val="a7"/>
          <w:rFonts w:ascii="宋体" w:hAnsi="宋体"/>
          <w:szCs w:val="24"/>
        </w:rPr>
        <w:t>private成员变量，就是定义一对儿Getter/Setter方法</w:t>
      </w:r>
      <w:r w:rsidR="00406B6B" w:rsidRPr="00057D28">
        <w:rPr>
          <w:rStyle w:val="a7"/>
          <w:rFonts w:ascii="宋体" w:hAnsi="宋体"/>
          <w:szCs w:val="24"/>
        </w:rPr>
        <w:t>,</w:t>
      </w:r>
      <w:r w:rsidR="00406B6B" w:rsidRPr="00057D28">
        <w:rPr>
          <w:rStyle w:val="a7"/>
          <w:rFonts w:ascii="宋体" w:hAnsi="宋体" w:hint="eastAsia"/>
          <w:szCs w:val="24"/>
        </w:rPr>
        <w:t>必</w:t>
      </w:r>
      <w:r w:rsidRPr="00057D28">
        <w:rPr>
          <w:rStyle w:val="a7"/>
          <w:rFonts w:ascii="宋体" w:hAnsi="宋体" w:hint="eastAsia"/>
          <w:szCs w:val="24"/>
        </w:rPr>
        <w:t>须叫</w:t>
      </w:r>
      <w:proofErr w:type="spellStart"/>
      <w:r w:rsidRPr="00057D28">
        <w:rPr>
          <w:rStyle w:val="a7"/>
          <w:rFonts w:ascii="宋体" w:hAnsi="宋体"/>
          <w:szCs w:val="24"/>
        </w:rPr>
        <w:t>sexXxx</w:t>
      </w:r>
      <w:proofErr w:type="spellEnd"/>
      <w:r w:rsidRPr="00057D28">
        <w:rPr>
          <w:rStyle w:val="a7"/>
          <w:rFonts w:ascii="宋体" w:hAnsi="宋体"/>
          <w:szCs w:val="24"/>
        </w:rPr>
        <w:t>或者是</w:t>
      </w:r>
      <w:proofErr w:type="spellStart"/>
      <w:r w:rsidRPr="00057D28">
        <w:rPr>
          <w:rStyle w:val="a7"/>
          <w:rFonts w:ascii="宋体" w:hAnsi="宋体"/>
          <w:szCs w:val="24"/>
        </w:rPr>
        <w:t>getxx</w:t>
      </w:r>
      <w:proofErr w:type="spellEnd"/>
      <w:r w:rsidRPr="00057D28">
        <w:rPr>
          <w:rStyle w:val="a7"/>
          <w:rFonts w:ascii="宋体" w:hAnsi="宋体"/>
          <w:szCs w:val="24"/>
        </w:rPr>
        <w:t>命名规则。</w:t>
      </w:r>
    </w:p>
    <w:p w14:paraId="44B526F8" w14:textId="77777777" w:rsidR="006425B5" w:rsidRPr="00057D28" w:rsidRDefault="006425B5" w:rsidP="00406B6B">
      <w:pPr>
        <w:ind w:left="84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对于</w:t>
      </w:r>
      <w:r w:rsidRPr="00057D28">
        <w:rPr>
          <w:rStyle w:val="a7"/>
          <w:rFonts w:ascii="宋体" w:hAnsi="宋体"/>
          <w:szCs w:val="24"/>
        </w:rPr>
        <w:t>Getter来说，不能有参数，返回</w:t>
      </w:r>
      <w:proofErr w:type="gramStart"/>
      <w:r w:rsidRPr="00057D28">
        <w:rPr>
          <w:rStyle w:val="a7"/>
          <w:rFonts w:ascii="宋体" w:hAnsi="宋体"/>
          <w:szCs w:val="24"/>
        </w:rPr>
        <w:t>值类型</w:t>
      </w:r>
      <w:proofErr w:type="gramEnd"/>
      <w:r w:rsidRPr="00057D28">
        <w:rPr>
          <w:rStyle w:val="a7"/>
          <w:rFonts w:ascii="宋体" w:hAnsi="宋体"/>
          <w:szCs w:val="24"/>
        </w:rPr>
        <w:t>和成员变量对应;</w:t>
      </w:r>
    </w:p>
    <w:p w14:paraId="5E33C37C" w14:textId="77777777" w:rsidR="00406B6B" w:rsidRPr="00057D28" w:rsidRDefault="006425B5" w:rsidP="00406B6B">
      <w:pPr>
        <w:pStyle w:val="a3"/>
        <w:ind w:left="720" w:firstLineChars="0" w:firstLine="12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对于</w:t>
      </w:r>
      <w:r w:rsidRPr="00057D28">
        <w:rPr>
          <w:rStyle w:val="a7"/>
          <w:rFonts w:ascii="宋体" w:hAnsi="宋体"/>
          <w:szCs w:val="24"/>
        </w:rPr>
        <w:t>Setter来说，不能有返回值，参数类型和成员变量对应。</w:t>
      </w:r>
    </w:p>
    <w:p w14:paraId="4EF5742F" w14:textId="77777777" w:rsidR="00406B6B" w:rsidRPr="00057D28" w:rsidRDefault="00406B6B" w:rsidP="00406B6B">
      <w:pPr>
        <w:pStyle w:val="a3"/>
        <w:ind w:left="720" w:firstLineChars="0" w:firstLine="120"/>
        <w:rPr>
          <w:rStyle w:val="a7"/>
          <w:rFonts w:ascii="宋体" w:hAnsi="宋体"/>
          <w:color w:val="FF0000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对于基本类型当中的</w:t>
      </w:r>
      <w:proofErr w:type="spellStart"/>
      <w:r w:rsidRPr="00057D28">
        <w:rPr>
          <w:rStyle w:val="a7"/>
          <w:rFonts w:ascii="宋体" w:hAnsi="宋体"/>
          <w:color w:val="FF0000"/>
          <w:szCs w:val="24"/>
        </w:rPr>
        <w:t>boolean</w:t>
      </w:r>
      <w:proofErr w:type="spellEnd"/>
      <w:r w:rsidRPr="00057D28">
        <w:rPr>
          <w:rStyle w:val="a7"/>
          <w:rFonts w:ascii="宋体" w:hAnsi="宋体"/>
          <w:color w:val="FF0000"/>
          <w:szCs w:val="24"/>
        </w:rPr>
        <w:t>值</w:t>
      </w:r>
      <w:r w:rsidRPr="00057D28">
        <w:rPr>
          <w:rStyle w:val="a7"/>
          <w:rFonts w:ascii="宋体" w:hAnsi="宋体"/>
          <w:szCs w:val="24"/>
        </w:rPr>
        <w:t>，</w:t>
      </w:r>
      <w:r w:rsidRPr="00057D28">
        <w:rPr>
          <w:rStyle w:val="a7"/>
          <w:rFonts w:ascii="宋体" w:hAnsi="宋体"/>
          <w:color w:val="FF0000"/>
          <w:szCs w:val="24"/>
        </w:rPr>
        <w:t>Getter方法</w:t>
      </w:r>
      <w:r w:rsidRPr="00057D28">
        <w:rPr>
          <w:rStyle w:val="a7"/>
          <w:rFonts w:ascii="宋体" w:hAnsi="宋体" w:hint="eastAsia"/>
          <w:color w:val="FF0000"/>
          <w:szCs w:val="24"/>
        </w:rPr>
        <w:t>一</w:t>
      </w:r>
      <w:r w:rsidRPr="00057D28">
        <w:rPr>
          <w:rStyle w:val="a7"/>
          <w:rFonts w:ascii="宋体" w:hAnsi="宋体"/>
          <w:color w:val="FF0000"/>
          <w:szCs w:val="24"/>
        </w:rPr>
        <w:t>定要写成</w:t>
      </w:r>
      <w:proofErr w:type="spellStart"/>
      <w:r w:rsidRPr="00057D28">
        <w:rPr>
          <w:rStyle w:val="a7"/>
          <w:rFonts w:ascii="宋体" w:hAnsi="宋体"/>
          <w:color w:val="FF0000"/>
          <w:szCs w:val="24"/>
        </w:rPr>
        <w:t>isXxx</w:t>
      </w:r>
      <w:proofErr w:type="spellEnd"/>
      <w:r w:rsidRPr="00057D28">
        <w:rPr>
          <w:rStyle w:val="a7"/>
          <w:rFonts w:ascii="宋体" w:hAnsi="宋体"/>
          <w:color w:val="FF0000"/>
          <w:szCs w:val="24"/>
        </w:rPr>
        <w:t>的</w:t>
      </w:r>
      <w:r w:rsidRPr="00057D28">
        <w:rPr>
          <w:rStyle w:val="a7"/>
          <w:rFonts w:ascii="宋体" w:hAnsi="宋体" w:hint="eastAsia"/>
          <w:color w:val="FF0000"/>
          <w:szCs w:val="24"/>
        </w:rPr>
        <w:t>形</w:t>
      </w:r>
    </w:p>
    <w:p w14:paraId="05CBB83A" w14:textId="1B10283A" w:rsidR="00406B6B" w:rsidRPr="00057D28" w:rsidRDefault="00406B6B" w:rsidP="00406B6B">
      <w:pPr>
        <w:ind w:firstLine="42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/>
          <w:color w:val="FF0000"/>
          <w:szCs w:val="24"/>
        </w:rPr>
        <w:t>式</w:t>
      </w:r>
      <w:r w:rsidRPr="00057D28">
        <w:rPr>
          <w:rStyle w:val="a7"/>
          <w:rFonts w:ascii="宋体" w:hAnsi="宋体" w:hint="eastAsia"/>
          <w:szCs w:val="24"/>
        </w:rPr>
        <w:t>，</w:t>
      </w:r>
      <w:r w:rsidRPr="00057D28">
        <w:rPr>
          <w:rStyle w:val="a7"/>
          <w:rFonts w:ascii="宋体" w:hAnsi="宋体"/>
          <w:szCs w:val="24"/>
        </w:rPr>
        <w:t>而</w:t>
      </w:r>
      <w:proofErr w:type="spellStart"/>
      <w:r w:rsidRPr="00057D28">
        <w:rPr>
          <w:rStyle w:val="a7"/>
          <w:rFonts w:ascii="宋体" w:hAnsi="宋体"/>
          <w:szCs w:val="24"/>
        </w:rPr>
        <w:t>setXxx</w:t>
      </w:r>
      <w:proofErr w:type="spellEnd"/>
      <w:r w:rsidRPr="00057D28">
        <w:rPr>
          <w:rStyle w:val="a7"/>
          <w:rFonts w:ascii="宋体" w:hAnsi="宋体"/>
          <w:szCs w:val="24"/>
        </w:rPr>
        <w:t>规则不变。</w:t>
      </w:r>
    </w:p>
    <w:p w14:paraId="0EB496E1" w14:textId="77777777" w:rsidR="00057D28" w:rsidRPr="00057D28" w:rsidRDefault="00057D28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proofErr w:type="gramStart"/>
      <w:r w:rsidRPr="00057D28">
        <w:rPr>
          <w:rStyle w:val="a7"/>
          <w:rFonts w:ascii="宋体" w:hAnsi="宋体" w:hint="eastAsia"/>
          <w:szCs w:val="24"/>
        </w:rPr>
        <w:t>当方法</w:t>
      </w:r>
      <w:proofErr w:type="gramEnd"/>
      <w:r w:rsidRPr="00057D28">
        <w:rPr>
          <w:rStyle w:val="a7"/>
          <w:rFonts w:ascii="宋体" w:hAnsi="宋体" w:hint="eastAsia"/>
          <w:szCs w:val="24"/>
        </w:rPr>
        <w:t>的局部变量和类的成员变量重名的时候，根据“就近原则”。优先使用局部变量。</w:t>
      </w:r>
    </w:p>
    <w:p w14:paraId="410CEA57" w14:textId="2BC91AA5" w:rsidR="00057D28" w:rsidRPr="00057D28" w:rsidRDefault="00057D28" w:rsidP="00057D28">
      <w:pPr>
        <w:ind w:left="240" w:firstLineChars="249" w:firstLine="60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如果需要访问本类当中的成员变量，需要使用格式：</w:t>
      </w:r>
    </w:p>
    <w:p w14:paraId="2786D2B7" w14:textId="77777777" w:rsidR="00057D28" w:rsidRPr="00057D28" w:rsidRDefault="00057D28" w:rsidP="00057D28">
      <w:pPr>
        <w:pStyle w:val="a3"/>
        <w:ind w:left="780" w:firstLineChars="0" w:firstLine="60"/>
        <w:rPr>
          <w:rStyle w:val="a7"/>
          <w:rFonts w:ascii="宋体" w:hAnsi="宋体"/>
          <w:color w:val="4472C4" w:themeColor="accent1"/>
          <w:szCs w:val="24"/>
        </w:rPr>
      </w:pPr>
      <w:r w:rsidRPr="00057D28">
        <w:rPr>
          <w:rStyle w:val="a7"/>
          <w:rFonts w:ascii="宋体" w:hAnsi="宋体"/>
          <w:color w:val="4472C4" w:themeColor="accent1"/>
          <w:szCs w:val="24"/>
        </w:rPr>
        <w:t>this .成员变量名</w:t>
      </w:r>
    </w:p>
    <w:p w14:paraId="3D79629A" w14:textId="4253EC2F" w:rsidR="00F551A8" w:rsidRDefault="00057D28" w:rsidP="00F551A8">
      <w:pPr>
        <w:ind w:left="180" w:firstLineChars="274" w:firstLine="660"/>
        <w:rPr>
          <w:rStyle w:val="a7"/>
          <w:rFonts w:ascii="宋体" w:hAnsi="宋体"/>
          <w:szCs w:val="24"/>
        </w:rPr>
      </w:pPr>
      <w:r w:rsidRPr="00057D28">
        <w:rPr>
          <w:rStyle w:val="a7"/>
          <w:rFonts w:ascii="宋体" w:hAnsi="宋体" w:hint="eastAsia"/>
          <w:szCs w:val="24"/>
        </w:rPr>
        <w:t>“通过谁调用的方法，谁就是</w:t>
      </w:r>
      <w:r w:rsidRPr="00057D28">
        <w:rPr>
          <w:rStyle w:val="a7"/>
          <w:rFonts w:ascii="宋体" w:hAnsi="宋体"/>
          <w:szCs w:val="24"/>
        </w:rPr>
        <w:t>this。'</w:t>
      </w:r>
    </w:p>
    <w:p w14:paraId="74C2AD89" w14:textId="19DCDF02" w:rsidR="00F551A8" w:rsidRPr="00F551A8" w:rsidRDefault="00F551A8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 w:hint="eastAsia"/>
          <w:szCs w:val="24"/>
        </w:rPr>
        <w:t>构造方法是专</w:t>
      </w:r>
      <w:r>
        <w:rPr>
          <w:rStyle w:val="a7"/>
          <w:rFonts w:ascii="宋体" w:hAnsi="宋体" w:hint="eastAsia"/>
          <w:szCs w:val="24"/>
        </w:rPr>
        <w:t>门</w:t>
      </w:r>
      <w:r w:rsidRPr="00F551A8">
        <w:rPr>
          <w:rStyle w:val="a7"/>
          <w:rFonts w:ascii="宋体" w:hAnsi="宋体"/>
          <w:szCs w:val="24"/>
        </w:rPr>
        <w:t>用来创建对象的方法，当我们通过关键字ne</w:t>
      </w:r>
      <w:r>
        <w:rPr>
          <w:rStyle w:val="a7"/>
          <w:rFonts w:ascii="宋体" w:hAnsi="宋体" w:hint="eastAsia"/>
          <w:szCs w:val="24"/>
        </w:rPr>
        <w:t>w</w:t>
      </w:r>
      <w:r w:rsidRPr="00F551A8">
        <w:rPr>
          <w:rStyle w:val="a7"/>
          <w:rFonts w:ascii="宋体" w:hAnsi="宋体"/>
          <w:szCs w:val="24"/>
        </w:rPr>
        <w:t>来创建对象时，其实就是在调用构造方法。</w:t>
      </w:r>
    </w:p>
    <w:p w14:paraId="6B8851FC" w14:textId="77777777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 w:hint="eastAsia"/>
          <w:szCs w:val="24"/>
        </w:rPr>
        <w:t>格式</w:t>
      </w:r>
      <w:r w:rsidRPr="00F551A8">
        <w:rPr>
          <w:rStyle w:val="a7"/>
          <w:rFonts w:ascii="宋体" w:hAnsi="宋体"/>
          <w:szCs w:val="24"/>
        </w:rPr>
        <w:t>:</w:t>
      </w:r>
    </w:p>
    <w:p w14:paraId="67BE1C11" w14:textId="77777777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/>
          <w:szCs w:val="24"/>
        </w:rPr>
        <w:t>public.类名称(参数类型参数名称) {</w:t>
      </w:r>
    </w:p>
    <w:p w14:paraId="0347AB32" w14:textId="77777777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 w:hint="eastAsia"/>
          <w:szCs w:val="24"/>
        </w:rPr>
        <w:t>方法体</w:t>
      </w:r>
    </w:p>
    <w:p w14:paraId="6F7F49AB" w14:textId="77777777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/>
          <w:szCs w:val="24"/>
        </w:rPr>
        <w:t>}</w:t>
      </w:r>
    </w:p>
    <w:p w14:paraId="013A2149" w14:textId="77777777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 w:hint="eastAsia"/>
          <w:szCs w:val="24"/>
        </w:rPr>
        <w:t>往意事项，</w:t>
      </w:r>
    </w:p>
    <w:p w14:paraId="2E1B90D0" w14:textId="1A71C69B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/>
          <w:szCs w:val="24"/>
        </w:rPr>
        <w:t>1.构造方法的名称必须和所在的类名称完全一样，就连大小写也要-样</w:t>
      </w:r>
      <w:r>
        <w:rPr>
          <w:rStyle w:val="a7"/>
          <w:rFonts w:ascii="宋体" w:hAnsi="宋体" w:hint="eastAsia"/>
          <w:szCs w:val="24"/>
        </w:rPr>
        <w:t>。</w:t>
      </w:r>
    </w:p>
    <w:p w14:paraId="728F443E" w14:textId="3D44FB84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/>
          <w:szCs w:val="24"/>
        </w:rPr>
        <w:t>2.构造方法不要写返回值类型，连void都不写</w:t>
      </w:r>
      <w:r>
        <w:rPr>
          <w:rStyle w:val="a7"/>
          <w:rFonts w:ascii="宋体" w:hAnsi="宋体" w:hint="eastAsia"/>
          <w:szCs w:val="24"/>
        </w:rPr>
        <w:t>。</w:t>
      </w:r>
    </w:p>
    <w:p w14:paraId="7D39EB34" w14:textId="77777777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/>
          <w:szCs w:val="24"/>
        </w:rPr>
        <w:t>3.构造方法不能return-一个具体的返回值</w:t>
      </w:r>
    </w:p>
    <w:p w14:paraId="3201290C" w14:textId="2CE11598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/>
          <w:szCs w:val="24"/>
        </w:rPr>
        <w:t>4.如果没有编写任何构造方法，那么编译器将会默认赠送一个构造方法，</w:t>
      </w:r>
      <w:r>
        <w:rPr>
          <w:rStyle w:val="a7"/>
          <w:rFonts w:ascii="宋体" w:hAnsi="宋体" w:hint="eastAsia"/>
          <w:szCs w:val="24"/>
        </w:rPr>
        <w:t>没</w:t>
      </w:r>
      <w:r w:rsidRPr="00F551A8">
        <w:rPr>
          <w:rStyle w:val="a7"/>
          <w:rFonts w:ascii="宋体" w:hAnsi="宋体"/>
          <w:szCs w:val="24"/>
        </w:rPr>
        <w:t>有参数、方法</w:t>
      </w:r>
      <w:proofErr w:type="gramStart"/>
      <w:r w:rsidRPr="00F551A8">
        <w:rPr>
          <w:rStyle w:val="a7"/>
          <w:rFonts w:ascii="宋体" w:hAnsi="宋体"/>
          <w:szCs w:val="24"/>
        </w:rPr>
        <w:t>体什么</w:t>
      </w:r>
      <w:proofErr w:type="gramEnd"/>
      <w:r w:rsidRPr="00F551A8">
        <w:rPr>
          <w:rStyle w:val="a7"/>
          <w:rFonts w:ascii="宋体" w:hAnsi="宋体"/>
          <w:szCs w:val="24"/>
        </w:rPr>
        <w:t>事情都不做。</w:t>
      </w:r>
    </w:p>
    <w:p w14:paraId="4CE3671E" w14:textId="77777777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/>
          <w:szCs w:val="24"/>
        </w:rPr>
        <w:t>5.一旦编写了至少一个构造方法，那么编译器将不再赠送。</w:t>
      </w:r>
    </w:p>
    <w:p w14:paraId="4AF7D51F" w14:textId="77777777" w:rsidR="00F551A8" w:rsidRP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/>
          <w:szCs w:val="24"/>
        </w:rPr>
        <w:t>6.构造方法也是可以进行重载的。</w:t>
      </w:r>
    </w:p>
    <w:p w14:paraId="2898B00D" w14:textId="776B2A4D" w:rsidR="00F551A8" w:rsidRDefault="00F551A8" w:rsidP="00F551A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F551A8">
        <w:rPr>
          <w:rStyle w:val="a7"/>
          <w:rFonts w:ascii="宋体" w:hAnsi="宋体" w:hint="eastAsia"/>
          <w:szCs w:val="24"/>
        </w:rPr>
        <w:t>重载</w:t>
      </w:r>
      <w:r w:rsidRPr="00F551A8">
        <w:rPr>
          <w:rStyle w:val="a7"/>
          <w:rFonts w:ascii="宋体" w:hAnsi="宋体"/>
          <w:szCs w:val="24"/>
        </w:rPr>
        <w:t>:方法名称相同，参数列表不同。</w:t>
      </w:r>
    </w:p>
    <w:p w14:paraId="120B667C" w14:textId="640A5707" w:rsidR="004110C8" w:rsidRDefault="004110C8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4110C8">
        <w:rPr>
          <w:rStyle w:val="a7"/>
          <w:rFonts w:ascii="宋体" w:hAnsi="宋体" w:hint="eastAsia"/>
          <w:szCs w:val="24"/>
        </w:rPr>
        <w:t>一个标准的类通常要拥有下面四个组成部分</w:t>
      </w:r>
      <w:r w:rsidRPr="004110C8">
        <w:rPr>
          <w:rStyle w:val="a7"/>
          <w:rFonts w:ascii="宋体" w:hAnsi="宋体"/>
          <w:szCs w:val="24"/>
        </w:rPr>
        <w:t>:</w:t>
      </w:r>
    </w:p>
    <w:p w14:paraId="7BB99D1A" w14:textId="77777777" w:rsidR="004110C8" w:rsidRPr="004110C8" w:rsidRDefault="004110C8" w:rsidP="004110C8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</w:p>
    <w:p w14:paraId="5A675758" w14:textId="77777777" w:rsidR="004110C8" w:rsidRPr="004110C8" w:rsidRDefault="004110C8" w:rsidP="004110C8">
      <w:pPr>
        <w:pStyle w:val="a3"/>
        <w:ind w:left="780" w:firstLineChars="0" w:firstLine="60"/>
        <w:rPr>
          <w:rStyle w:val="a7"/>
          <w:rFonts w:ascii="宋体" w:hAnsi="宋体"/>
          <w:szCs w:val="24"/>
        </w:rPr>
      </w:pPr>
      <w:r w:rsidRPr="004110C8">
        <w:rPr>
          <w:rStyle w:val="a7"/>
          <w:rFonts w:ascii="宋体" w:hAnsi="宋体"/>
          <w:szCs w:val="24"/>
        </w:rPr>
        <w:t>1.所有的成员变量都要使用private关键字修饰</w:t>
      </w:r>
    </w:p>
    <w:p w14:paraId="498EC2EE" w14:textId="2E7C04B8" w:rsidR="004110C8" w:rsidRPr="004110C8" w:rsidRDefault="004110C8" w:rsidP="004110C8">
      <w:pPr>
        <w:pStyle w:val="a3"/>
        <w:ind w:left="720" w:firstLineChars="0" w:firstLine="120"/>
        <w:rPr>
          <w:rStyle w:val="a7"/>
          <w:rFonts w:ascii="宋体" w:hAnsi="宋体"/>
          <w:szCs w:val="24"/>
        </w:rPr>
      </w:pPr>
      <w:r w:rsidRPr="004110C8">
        <w:rPr>
          <w:rStyle w:val="a7"/>
          <w:rFonts w:ascii="宋体" w:hAnsi="宋体"/>
          <w:szCs w:val="24"/>
        </w:rPr>
        <w:lastRenderedPageBreak/>
        <w:t>2.为每一个成员变量编写-对儿Getter/Setter方法</w:t>
      </w:r>
    </w:p>
    <w:p w14:paraId="04D8F6E3" w14:textId="77777777" w:rsidR="004110C8" w:rsidRPr="004110C8" w:rsidRDefault="004110C8" w:rsidP="004110C8">
      <w:pPr>
        <w:pStyle w:val="a3"/>
        <w:ind w:left="660" w:firstLineChars="0" w:firstLine="180"/>
        <w:rPr>
          <w:rStyle w:val="a7"/>
          <w:rFonts w:ascii="宋体" w:hAnsi="宋体"/>
          <w:szCs w:val="24"/>
        </w:rPr>
      </w:pPr>
      <w:r w:rsidRPr="004110C8">
        <w:rPr>
          <w:rStyle w:val="a7"/>
          <w:rFonts w:ascii="宋体" w:hAnsi="宋体"/>
          <w:szCs w:val="24"/>
        </w:rPr>
        <w:t>3.编写一个</w:t>
      </w:r>
      <w:bookmarkStart w:id="0" w:name="_Hlk36065303"/>
      <w:r w:rsidRPr="004110C8">
        <w:rPr>
          <w:rStyle w:val="a7"/>
          <w:rFonts w:ascii="宋体" w:hAnsi="宋体"/>
          <w:szCs w:val="24"/>
        </w:rPr>
        <w:t>无参数的构造方法</w:t>
      </w:r>
    </w:p>
    <w:p w14:paraId="12840E73" w14:textId="1ACCEE6D" w:rsidR="004110C8" w:rsidRDefault="004110C8" w:rsidP="004110C8">
      <w:pPr>
        <w:pStyle w:val="a3"/>
        <w:ind w:left="600" w:firstLineChars="0" w:firstLine="240"/>
        <w:rPr>
          <w:rStyle w:val="a7"/>
          <w:rFonts w:ascii="宋体" w:hAnsi="宋体"/>
          <w:szCs w:val="24"/>
        </w:rPr>
      </w:pPr>
      <w:r w:rsidRPr="004110C8">
        <w:rPr>
          <w:rStyle w:val="a7"/>
          <w:rFonts w:ascii="宋体" w:hAnsi="宋体"/>
          <w:szCs w:val="24"/>
        </w:rPr>
        <w:t>4.编写一个全参数的构造方法</w:t>
      </w:r>
    </w:p>
    <w:bookmarkEnd w:id="0"/>
    <w:p w14:paraId="42E3885D" w14:textId="77777777" w:rsidR="004110C8" w:rsidRPr="004110C8" w:rsidRDefault="004110C8" w:rsidP="004110C8">
      <w:pPr>
        <w:pStyle w:val="a3"/>
        <w:ind w:left="600" w:firstLineChars="0" w:firstLine="240"/>
        <w:rPr>
          <w:rStyle w:val="a7"/>
          <w:rFonts w:ascii="宋体" w:hAnsi="宋体"/>
          <w:szCs w:val="24"/>
        </w:rPr>
      </w:pPr>
    </w:p>
    <w:p w14:paraId="6542D28B" w14:textId="11CD4B08" w:rsidR="004110C8" w:rsidRDefault="004110C8" w:rsidP="004110C8">
      <w:pPr>
        <w:pStyle w:val="a3"/>
        <w:ind w:left="540" w:firstLineChars="0" w:firstLine="300"/>
        <w:rPr>
          <w:rStyle w:val="a7"/>
          <w:rFonts w:ascii="宋体" w:hAnsi="宋体"/>
          <w:szCs w:val="24"/>
        </w:rPr>
      </w:pPr>
      <w:r w:rsidRPr="004110C8">
        <w:rPr>
          <w:rStyle w:val="a7"/>
          <w:rFonts w:ascii="宋体" w:hAnsi="宋体" w:hint="eastAsia"/>
          <w:szCs w:val="24"/>
        </w:rPr>
        <w:t>这样标准的类也叫做</w:t>
      </w:r>
      <w:r w:rsidRPr="004110C8">
        <w:rPr>
          <w:rStyle w:val="a7"/>
          <w:rFonts w:ascii="宋体" w:hAnsi="宋体"/>
          <w:szCs w:val="24"/>
        </w:rPr>
        <w:t>Java Bea</w:t>
      </w:r>
      <w:r>
        <w:rPr>
          <w:rStyle w:val="a7"/>
          <w:rFonts w:ascii="宋体" w:hAnsi="宋体" w:hint="eastAsia"/>
          <w:szCs w:val="24"/>
        </w:rPr>
        <w:t>n</w:t>
      </w:r>
    </w:p>
    <w:p w14:paraId="0BC425D6" w14:textId="49406455" w:rsidR="000E3161" w:rsidRDefault="000E3161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S</w:t>
      </w:r>
      <w:r>
        <w:rPr>
          <w:rStyle w:val="a7"/>
          <w:rFonts w:ascii="宋体" w:hAnsi="宋体" w:hint="eastAsia"/>
          <w:szCs w:val="24"/>
        </w:rPr>
        <w:t>ystem</w:t>
      </w:r>
      <w:r>
        <w:rPr>
          <w:rStyle w:val="a7"/>
          <w:rFonts w:ascii="宋体" w:hAnsi="宋体"/>
          <w:szCs w:val="24"/>
        </w:rPr>
        <w:t>.in</w:t>
      </w:r>
      <w:r>
        <w:rPr>
          <w:rStyle w:val="a7"/>
          <w:rFonts w:ascii="宋体" w:hAnsi="宋体" w:hint="eastAsia"/>
          <w:szCs w:val="24"/>
        </w:rPr>
        <w:t>代表从键盘输入。</w:t>
      </w:r>
    </w:p>
    <w:p w14:paraId="6093F016" w14:textId="77777777" w:rsidR="007A68FC" w:rsidRPr="007A68FC" w:rsidRDefault="007A68FC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7A68FC">
        <w:rPr>
          <w:rStyle w:val="a7"/>
          <w:rFonts w:ascii="宋体" w:hAnsi="宋体" w:hint="eastAsia"/>
          <w:szCs w:val="24"/>
        </w:rPr>
        <w:t>匿名对象就是只有右边的对象，没有左边的名字和赋值运算符。</w:t>
      </w:r>
    </w:p>
    <w:p w14:paraId="3547BF9C" w14:textId="320D9DCC" w:rsidR="007A68FC" w:rsidRDefault="007A68FC" w:rsidP="007A68FC">
      <w:pPr>
        <w:pStyle w:val="a3"/>
        <w:ind w:left="780" w:firstLineChars="0" w:firstLine="6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n</w:t>
      </w:r>
      <w:r w:rsidRPr="007A68FC">
        <w:rPr>
          <w:rStyle w:val="a7"/>
          <w:rFonts w:ascii="宋体" w:hAnsi="宋体"/>
          <w:szCs w:val="24"/>
        </w:rPr>
        <w:t>ew</w:t>
      </w:r>
      <w:r>
        <w:rPr>
          <w:rStyle w:val="a7"/>
          <w:rFonts w:ascii="宋体" w:hAnsi="宋体"/>
          <w:szCs w:val="24"/>
        </w:rPr>
        <w:t xml:space="preserve"> </w:t>
      </w:r>
      <w:r w:rsidRPr="007A68FC">
        <w:rPr>
          <w:rStyle w:val="a7"/>
          <w:rFonts w:ascii="宋体" w:hAnsi="宋体" w:hint="eastAsia"/>
          <w:szCs w:val="24"/>
        </w:rPr>
        <w:t>类名称</w:t>
      </w:r>
      <w:r w:rsidRPr="007A68FC">
        <w:rPr>
          <w:rStyle w:val="a7"/>
          <w:rFonts w:ascii="宋体" w:hAnsi="宋体"/>
          <w:szCs w:val="24"/>
        </w:rPr>
        <w:t>();</w:t>
      </w:r>
    </w:p>
    <w:p w14:paraId="4F6B5674" w14:textId="31D7DD9F" w:rsidR="00D46DE2" w:rsidRPr="007A68FC" w:rsidRDefault="00D46DE2" w:rsidP="007A68FC">
      <w:pPr>
        <w:pStyle w:val="a3"/>
        <w:ind w:left="780" w:firstLineChars="0" w:firstLine="6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匿名对象可作为方法参数、返回值。</w:t>
      </w:r>
    </w:p>
    <w:p w14:paraId="1F8BC6B7" w14:textId="15C1DE45" w:rsidR="007A68FC" w:rsidRPr="007A68FC" w:rsidRDefault="007A68FC" w:rsidP="007A68FC">
      <w:pPr>
        <w:pStyle w:val="a3"/>
        <w:ind w:left="780" w:firstLine="482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注</w:t>
      </w:r>
      <w:r w:rsidRPr="007A68FC">
        <w:rPr>
          <w:rStyle w:val="a7"/>
          <w:rFonts w:ascii="宋体" w:hAnsi="宋体" w:hint="eastAsia"/>
          <w:szCs w:val="24"/>
        </w:rPr>
        <w:t>意事项</w:t>
      </w:r>
      <w:r w:rsidRPr="007A68FC">
        <w:rPr>
          <w:rStyle w:val="a7"/>
          <w:rFonts w:ascii="宋体" w:hAnsi="宋体"/>
          <w:szCs w:val="24"/>
        </w:rPr>
        <w:t>:</w:t>
      </w:r>
      <w:r>
        <w:rPr>
          <w:rStyle w:val="a7"/>
          <w:rFonts w:ascii="宋体" w:hAnsi="宋体" w:hint="eastAsia"/>
          <w:szCs w:val="24"/>
        </w:rPr>
        <w:t>匿</w:t>
      </w:r>
      <w:r w:rsidRPr="007A68FC">
        <w:rPr>
          <w:rStyle w:val="a7"/>
          <w:rFonts w:ascii="宋体" w:hAnsi="宋体"/>
          <w:szCs w:val="24"/>
        </w:rPr>
        <w:t>名对象只能使用唯一的一次</w:t>
      </w:r>
      <w:r>
        <w:rPr>
          <w:rStyle w:val="a7"/>
          <w:rFonts w:ascii="宋体" w:hAnsi="宋体" w:hint="eastAsia"/>
          <w:szCs w:val="24"/>
        </w:rPr>
        <w:t>，</w:t>
      </w:r>
      <w:r w:rsidRPr="007A68FC">
        <w:rPr>
          <w:rStyle w:val="a7"/>
          <w:rFonts w:ascii="宋体" w:hAnsi="宋体"/>
          <w:szCs w:val="24"/>
        </w:rPr>
        <w:t>下次再用不得不再创建一个新对象。</w:t>
      </w:r>
    </w:p>
    <w:p w14:paraId="0816BADB" w14:textId="73829A88" w:rsidR="00D46DE2" w:rsidRDefault="007A68FC" w:rsidP="00D46DE2">
      <w:pPr>
        <w:pStyle w:val="a3"/>
        <w:ind w:left="840" w:firstLineChars="0"/>
        <w:rPr>
          <w:rStyle w:val="a7"/>
          <w:rFonts w:ascii="宋体" w:hAnsi="宋体"/>
          <w:szCs w:val="24"/>
        </w:rPr>
      </w:pPr>
      <w:r w:rsidRPr="007A68FC">
        <w:rPr>
          <w:rStyle w:val="a7"/>
          <w:rFonts w:ascii="宋体" w:hAnsi="宋体" w:hint="eastAsia"/>
          <w:szCs w:val="24"/>
        </w:rPr>
        <w:t>使用建议</w:t>
      </w:r>
      <w:r w:rsidRPr="007A68FC">
        <w:rPr>
          <w:rStyle w:val="a7"/>
          <w:rFonts w:ascii="宋体" w:hAnsi="宋体"/>
          <w:szCs w:val="24"/>
        </w:rPr>
        <w:t>:如果确定有一个对象只需要使用唯一的</w:t>
      </w:r>
      <w:r>
        <w:rPr>
          <w:rStyle w:val="a7"/>
          <w:rFonts w:ascii="宋体" w:hAnsi="宋体" w:hint="eastAsia"/>
          <w:szCs w:val="24"/>
        </w:rPr>
        <w:t>一</w:t>
      </w:r>
      <w:r w:rsidRPr="007A68FC">
        <w:rPr>
          <w:rStyle w:val="a7"/>
          <w:rFonts w:ascii="宋体" w:hAnsi="宋体"/>
          <w:szCs w:val="24"/>
        </w:rPr>
        <w:t>次</w:t>
      </w:r>
      <w:r>
        <w:rPr>
          <w:rStyle w:val="a7"/>
          <w:rFonts w:ascii="宋体" w:hAnsi="宋体" w:hint="eastAsia"/>
          <w:szCs w:val="24"/>
        </w:rPr>
        <w:t>，</w:t>
      </w:r>
      <w:r w:rsidRPr="007A68FC">
        <w:rPr>
          <w:rStyle w:val="a7"/>
          <w:rFonts w:ascii="宋体" w:hAnsi="宋体"/>
          <w:szCs w:val="24"/>
        </w:rPr>
        <w:t>就可以用匿名对象</w:t>
      </w:r>
      <w:r w:rsidR="00D46DE2">
        <w:rPr>
          <w:rStyle w:val="a7"/>
          <w:rFonts w:ascii="宋体" w:hAnsi="宋体" w:hint="eastAsia"/>
          <w:szCs w:val="24"/>
        </w:rPr>
        <w:t>。</w:t>
      </w:r>
    </w:p>
    <w:p w14:paraId="66C25A58" w14:textId="1BA0F3F6" w:rsidR="00AE2943" w:rsidRDefault="00AE2943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AE2943">
        <w:rPr>
          <w:rStyle w:val="a7"/>
          <w:rFonts w:ascii="宋体" w:hAnsi="宋体" w:hint="eastAsia"/>
          <w:szCs w:val="24"/>
        </w:rPr>
        <w:t>对于</w:t>
      </w:r>
      <w:proofErr w:type="spellStart"/>
      <w:r w:rsidRPr="00AE2943">
        <w:rPr>
          <w:rStyle w:val="a7"/>
          <w:rFonts w:ascii="宋体" w:hAnsi="宋体"/>
          <w:szCs w:val="24"/>
        </w:rPr>
        <w:t>ArrayList</w:t>
      </w:r>
      <w:proofErr w:type="spellEnd"/>
      <w:r w:rsidRPr="00AE2943">
        <w:rPr>
          <w:rStyle w:val="a7"/>
          <w:rFonts w:ascii="宋体" w:hAnsi="宋体"/>
          <w:szCs w:val="24"/>
        </w:rPr>
        <w:t>来说，有一个尖括号&lt;E&gt;代表泛型。</w:t>
      </w:r>
    </w:p>
    <w:p w14:paraId="08BBF0B9" w14:textId="57BF03EF" w:rsidR="002729E6" w:rsidRPr="00AE2943" w:rsidRDefault="002729E6" w:rsidP="002729E6">
      <w:pPr>
        <w:pStyle w:val="a3"/>
        <w:ind w:left="840" w:firstLineChars="0" w:firstLine="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格式：</w:t>
      </w:r>
      <w:proofErr w:type="spellStart"/>
      <w:r>
        <w:rPr>
          <w:rStyle w:val="a7"/>
          <w:rFonts w:ascii="宋体" w:hAnsi="宋体" w:hint="eastAsia"/>
          <w:szCs w:val="24"/>
        </w:rPr>
        <w:t>ArrayList</w:t>
      </w:r>
      <w:proofErr w:type="spellEnd"/>
      <w:r>
        <w:rPr>
          <w:rStyle w:val="a7"/>
          <w:rFonts w:ascii="宋体" w:hAnsi="宋体" w:hint="eastAsia"/>
          <w:szCs w:val="24"/>
        </w:rPr>
        <w:t>&lt;引用类型&gt;</w:t>
      </w:r>
      <w:r>
        <w:rPr>
          <w:rStyle w:val="a7"/>
          <w:rFonts w:ascii="宋体" w:hAnsi="宋体"/>
          <w:szCs w:val="24"/>
        </w:rPr>
        <w:t xml:space="preserve"> </w:t>
      </w:r>
      <w:r>
        <w:rPr>
          <w:rStyle w:val="a7"/>
          <w:rFonts w:ascii="宋体" w:hAnsi="宋体" w:hint="eastAsia"/>
          <w:szCs w:val="24"/>
        </w:rPr>
        <w:t>变量名 =</w:t>
      </w:r>
      <w:r>
        <w:rPr>
          <w:rStyle w:val="a7"/>
          <w:rFonts w:ascii="宋体" w:hAnsi="宋体"/>
          <w:szCs w:val="24"/>
        </w:rPr>
        <w:t xml:space="preserve"> New </w:t>
      </w:r>
      <w:proofErr w:type="spellStart"/>
      <w:r>
        <w:rPr>
          <w:rStyle w:val="a7"/>
          <w:rFonts w:ascii="宋体" w:hAnsi="宋体" w:hint="eastAsia"/>
          <w:szCs w:val="24"/>
        </w:rPr>
        <w:t>A</w:t>
      </w:r>
      <w:r>
        <w:rPr>
          <w:rStyle w:val="a7"/>
          <w:rFonts w:ascii="宋体" w:hAnsi="宋体"/>
          <w:szCs w:val="24"/>
        </w:rPr>
        <w:t>rrayLIst</w:t>
      </w:r>
      <w:proofErr w:type="spellEnd"/>
      <w:r>
        <w:rPr>
          <w:rStyle w:val="a7"/>
          <w:rFonts w:ascii="宋体" w:hAnsi="宋体"/>
          <w:szCs w:val="24"/>
        </w:rPr>
        <w:t>&lt;&gt;()</w:t>
      </w:r>
    </w:p>
    <w:p w14:paraId="4910D642" w14:textId="0EC75D0B" w:rsidR="00AE2943" w:rsidRPr="00AE2943" w:rsidRDefault="00AE2943" w:rsidP="00AE2943">
      <w:pPr>
        <w:ind w:firstLine="36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`</w:t>
      </w:r>
      <w:r>
        <w:rPr>
          <w:rStyle w:val="a7"/>
          <w:rFonts w:ascii="宋体" w:hAnsi="宋体"/>
          <w:szCs w:val="24"/>
        </w:rPr>
        <w:tab/>
      </w:r>
      <w:r w:rsidRPr="00AE2943">
        <w:rPr>
          <w:rStyle w:val="a7"/>
          <w:rFonts w:ascii="宋体" w:hAnsi="宋体" w:hint="eastAsia"/>
          <w:szCs w:val="24"/>
        </w:rPr>
        <w:t>泛型，也就是装在集合当中的所有元素，全都是统一的什么类型。</w:t>
      </w:r>
    </w:p>
    <w:p w14:paraId="25F87839" w14:textId="77777777" w:rsidR="00AE2943" w:rsidRPr="00AE2943" w:rsidRDefault="00AE2943" w:rsidP="00AE2943">
      <w:pPr>
        <w:ind w:left="420" w:firstLine="420"/>
        <w:rPr>
          <w:rStyle w:val="a7"/>
          <w:rFonts w:ascii="宋体" w:hAnsi="宋体"/>
          <w:szCs w:val="24"/>
        </w:rPr>
      </w:pPr>
      <w:r w:rsidRPr="00AE2943">
        <w:rPr>
          <w:rStyle w:val="a7"/>
          <w:rFonts w:ascii="宋体" w:hAnsi="宋体" w:hint="eastAsia"/>
          <w:szCs w:val="24"/>
        </w:rPr>
        <w:t>注意，泛</w:t>
      </w:r>
      <w:proofErr w:type="gramStart"/>
      <w:r w:rsidRPr="00AE2943">
        <w:rPr>
          <w:rStyle w:val="a7"/>
          <w:rFonts w:ascii="宋体" w:hAnsi="宋体" w:hint="eastAsia"/>
          <w:szCs w:val="24"/>
        </w:rPr>
        <w:t>型只能</w:t>
      </w:r>
      <w:proofErr w:type="gramEnd"/>
      <w:r w:rsidRPr="00AE2943">
        <w:rPr>
          <w:rStyle w:val="a7"/>
          <w:rFonts w:ascii="宋体" w:hAnsi="宋体" w:hint="eastAsia"/>
          <w:szCs w:val="24"/>
        </w:rPr>
        <w:t>是引用类型，不能是基本类型。”</w:t>
      </w:r>
    </w:p>
    <w:p w14:paraId="4828D8CE" w14:textId="77777777" w:rsidR="00AE2943" w:rsidRPr="00AE2943" w:rsidRDefault="00AE2943" w:rsidP="00AE2943">
      <w:pPr>
        <w:pStyle w:val="a3"/>
        <w:ind w:left="660" w:firstLineChars="0" w:firstLine="60"/>
        <w:rPr>
          <w:rStyle w:val="a7"/>
          <w:rFonts w:ascii="宋体" w:hAnsi="宋体"/>
          <w:szCs w:val="24"/>
        </w:rPr>
      </w:pPr>
      <w:r w:rsidRPr="00AE2943">
        <w:rPr>
          <w:rStyle w:val="a7"/>
          <w:rFonts w:ascii="宋体" w:hAnsi="宋体" w:hint="eastAsia"/>
          <w:szCs w:val="24"/>
        </w:rPr>
        <w:t>注意事项</w:t>
      </w:r>
      <w:r w:rsidRPr="00AE2943">
        <w:rPr>
          <w:rStyle w:val="a7"/>
          <w:rFonts w:ascii="宋体" w:hAnsi="宋体"/>
          <w:szCs w:val="24"/>
        </w:rPr>
        <w:t>:</w:t>
      </w:r>
    </w:p>
    <w:p w14:paraId="62123638" w14:textId="77777777" w:rsidR="00AE2943" w:rsidRPr="00AE2943" w:rsidRDefault="00AE2943" w:rsidP="00AE2943">
      <w:pPr>
        <w:pStyle w:val="a3"/>
        <w:ind w:left="600" w:firstLineChars="0" w:firstLine="240"/>
        <w:rPr>
          <w:rStyle w:val="a7"/>
          <w:rFonts w:ascii="宋体" w:hAnsi="宋体"/>
          <w:szCs w:val="24"/>
        </w:rPr>
      </w:pPr>
      <w:r w:rsidRPr="00AE2943">
        <w:rPr>
          <w:rStyle w:val="a7"/>
          <w:rFonts w:ascii="宋体" w:hAnsi="宋体" w:hint="eastAsia"/>
          <w:szCs w:val="24"/>
        </w:rPr>
        <w:t>对于</w:t>
      </w:r>
      <w:proofErr w:type="spellStart"/>
      <w:r w:rsidRPr="00AE2943">
        <w:rPr>
          <w:rStyle w:val="a7"/>
          <w:rFonts w:ascii="宋体" w:hAnsi="宋体"/>
          <w:szCs w:val="24"/>
        </w:rPr>
        <w:t>Arraylist</w:t>
      </w:r>
      <w:proofErr w:type="spellEnd"/>
      <w:r w:rsidRPr="00AE2943">
        <w:rPr>
          <w:rStyle w:val="a7"/>
          <w:rFonts w:ascii="宋体" w:hAnsi="宋体"/>
          <w:szCs w:val="24"/>
        </w:rPr>
        <w:t>集合来说，直接打印得到的不是地址值，而是内容。</w:t>
      </w:r>
    </w:p>
    <w:p w14:paraId="746F4B37" w14:textId="21C74886" w:rsidR="00AE2943" w:rsidRDefault="00AE2943" w:rsidP="00AE2943">
      <w:pPr>
        <w:pStyle w:val="a3"/>
        <w:ind w:left="540" w:firstLineChars="0" w:firstLine="300"/>
        <w:rPr>
          <w:rStyle w:val="a7"/>
          <w:rFonts w:ascii="宋体" w:hAnsi="宋体"/>
          <w:szCs w:val="24"/>
        </w:rPr>
      </w:pPr>
      <w:r w:rsidRPr="00AE2943">
        <w:rPr>
          <w:rStyle w:val="a7"/>
          <w:rFonts w:ascii="宋体" w:hAnsi="宋体" w:hint="eastAsia"/>
          <w:szCs w:val="24"/>
        </w:rPr>
        <w:t>如果内容是空，得到的是空的中括号</w:t>
      </w:r>
      <w:r w:rsidRPr="00AE2943">
        <w:rPr>
          <w:rStyle w:val="a7"/>
          <w:rFonts w:ascii="宋体" w:hAnsi="宋体"/>
          <w:szCs w:val="24"/>
        </w:rPr>
        <w:t>: []</w:t>
      </w:r>
    </w:p>
    <w:p w14:paraId="7535F40C" w14:textId="77777777" w:rsidR="000552AA" w:rsidRDefault="000552AA" w:rsidP="00AE2943">
      <w:pPr>
        <w:pStyle w:val="a3"/>
        <w:ind w:left="540" w:firstLineChars="0" w:firstLine="300"/>
        <w:rPr>
          <w:rStyle w:val="a7"/>
          <w:rFonts w:ascii="宋体" w:hAnsi="宋体"/>
          <w:szCs w:val="24"/>
        </w:rPr>
      </w:pPr>
    </w:p>
    <w:p w14:paraId="143C3806" w14:textId="2D3C15BF" w:rsidR="000552AA" w:rsidRPr="000552AA" w:rsidRDefault="000552AA" w:rsidP="000552AA">
      <w:pPr>
        <w:ind w:left="121" w:firstLineChars="298" w:firstLine="718"/>
        <w:rPr>
          <w:rStyle w:val="a7"/>
          <w:rFonts w:ascii="宋体" w:hAnsi="宋体"/>
          <w:szCs w:val="24"/>
        </w:rPr>
      </w:pPr>
      <w:proofErr w:type="spellStart"/>
      <w:r w:rsidRPr="000552AA">
        <w:rPr>
          <w:rStyle w:val="a7"/>
          <w:rFonts w:ascii="宋体" w:hAnsi="宋体"/>
          <w:szCs w:val="24"/>
        </w:rPr>
        <w:t>ArrayList</w:t>
      </w:r>
      <w:proofErr w:type="spellEnd"/>
      <w:r>
        <w:rPr>
          <w:rStyle w:val="a7"/>
          <w:rFonts w:ascii="宋体" w:hAnsi="宋体" w:hint="eastAsia"/>
          <w:szCs w:val="24"/>
        </w:rPr>
        <w:t>当</w:t>
      </w:r>
      <w:r w:rsidRPr="000552AA">
        <w:rPr>
          <w:rStyle w:val="a7"/>
          <w:rFonts w:ascii="宋体" w:hAnsi="宋体"/>
          <w:szCs w:val="24"/>
        </w:rPr>
        <w:t>中的</w:t>
      </w:r>
      <w:r>
        <w:rPr>
          <w:rStyle w:val="a7"/>
          <w:rFonts w:ascii="宋体" w:hAnsi="宋体" w:hint="eastAsia"/>
          <w:szCs w:val="24"/>
        </w:rPr>
        <w:t>常</w:t>
      </w:r>
      <w:r w:rsidRPr="000552AA">
        <w:rPr>
          <w:rStyle w:val="a7"/>
          <w:rFonts w:ascii="宋体" w:hAnsi="宋体"/>
          <w:szCs w:val="24"/>
        </w:rPr>
        <w:t>用</w:t>
      </w:r>
      <w:r>
        <w:rPr>
          <w:rStyle w:val="a7"/>
          <w:rFonts w:ascii="宋体" w:hAnsi="宋体" w:hint="eastAsia"/>
          <w:szCs w:val="24"/>
        </w:rPr>
        <w:t>方</w:t>
      </w:r>
      <w:r w:rsidRPr="000552AA">
        <w:rPr>
          <w:rStyle w:val="a7"/>
          <w:rFonts w:ascii="宋体" w:hAnsi="宋体"/>
          <w:szCs w:val="24"/>
        </w:rPr>
        <w:t>法有:</w:t>
      </w:r>
    </w:p>
    <w:p w14:paraId="653E0B21" w14:textId="34F7C41C" w:rsidR="000552AA" w:rsidRPr="000552AA" w:rsidRDefault="000552AA" w:rsidP="000552AA">
      <w:pPr>
        <w:pStyle w:val="a3"/>
        <w:ind w:left="540" w:firstLine="482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（1）.</w:t>
      </w:r>
      <w:r w:rsidRPr="000552AA">
        <w:rPr>
          <w:rStyle w:val="a7"/>
          <w:rFonts w:ascii="宋体" w:hAnsi="宋体"/>
          <w:szCs w:val="24"/>
        </w:rPr>
        <w:t xml:space="preserve">public </w:t>
      </w:r>
      <w:proofErr w:type="spellStart"/>
      <w:r w:rsidRPr="000552AA">
        <w:rPr>
          <w:rStyle w:val="a7"/>
          <w:rFonts w:ascii="宋体" w:hAnsi="宋体"/>
          <w:szCs w:val="24"/>
        </w:rPr>
        <w:t>boolean</w:t>
      </w:r>
      <w:proofErr w:type="spellEnd"/>
      <w:r w:rsidRPr="000552AA">
        <w:rPr>
          <w:rStyle w:val="a7"/>
          <w:rFonts w:ascii="宋体" w:hAnsi="宋体"/>
          <w:szCs w:val="24"/>
        </w:rPr>
        <w:t xml:space="preserve"> </w:t>
      </w:r>
      <w:r w:rsidRPr="000552AA">
        <w:rPr>
          <w:rStyle w:val="a7"/>
          <w:rFonts w:ascii="宋体" w:hAnsi="宋体"/>
          <w:color w:val="FF0000"/>
          <w:szCs w:val="24"/>
        </w:rPr>
        <w:t>add(E e)</w:t>
      </w:r>
      <w:r>
        <w:rPr>
          <w:rStyle w:val="a7"/>
          <w:rFonts w:ascii="宋体" w:hAnsi="宋体" w:hint="eastAsia"/>
          <w:szCs w:val="24"/>
        </w:rPr>
        <w:t>：</w:t>
      </w:r>
      <w:r w:rsidRPr="000552AA">
        <w:rPr>
          <w:rStyle w:val="a7"/>
          <w:rFonts w:ascii="宋体" w:hAnsi="宋体"/>
          <w:szCs w:val="24"/>
        </w:rPr>
        <w:t>向集合当中添加元素，参数的类型和泛型-致</w:t>
      </w:r>
      <w:r>
        <w:rPr>
          <w:rStyle w:val="a7"/>
          <w:rFonts w:ascii="宋体" w:hAnsi="宋体" w:hint="eastAsia"/>
          <w:szCs w:val="24"/>
        </w:rPr>
        <w:t>，</w:t>
      </w:r>
      <w:r w:rsidRPr="000552AA">
        <w:rPr>
          <w:rStyle w:val="a7"/>
          <w:rFonts w:ascii="宋体" w:hAnsi="宋体"/>
          <w:szCs w:val="24"/>
        </w:rPr>
        <w:t>返回值代表添加是否成功。</w:t>
      </w:r>
    </w:p>
    <w:p w14:paraId="2400B8D3" w14:textId="4AB82D6C" w:rsidR="000552AA" w:rsidRPr="000552AA" w:rsidRDefault="000552AA" w:rsidP="000552AA">
      <w:pPr>
        <w:pStyle w:val="a3"/>
        <w:ind w:left="540" w:firstLine="482"/>
        <w:rPr>
          <w:rStyle w:val="a7"/>
          <w:rFonts w:ascii="宋体" w:hAnsi="宋体"/>
          <w:szCs w:val="24"/>
        </w:rPr>
      </w:pPr>
      <w:r w:rsidRPr="000552AA">
        <w:rPr>
          <w:rStyle w:val="a7"/>
          <w:rFonts w:ascii="宋体" w:hAnsi="宋体" w:hint="eastAsia"/>
          <w:szCs w:val="24"/>
        </w:rPr>
        <w:t>备</w:t>
      </w:r>
      <w:r>
        <w:rPr>
          <w:rStyle w:val="a7"/>
          <w:rFonts w:ascii="宋体" w:hAnsi="宋体" w:hint="eastAsia"/>
          <w:szCs w:val="24"/>
        </w:rPr>
        <w:t>注：</w:t>
      </w:r>
      <w:r w:rsidRPr="000552AA">
        <w:rPr>
          <w:rStyle w:val="a7"/>
          <w:rFonts w:ascii="宋体" w:hAnsi="宋体" w:hint="eastAsia"/>
          <w:szCs w:val="24"/>
        </w:rPr>
        <w:t>对于</w:t>
      </w:r>
      <w:proofErr w:type="spellStart"/>
      <w:r w:rsidRPr="000552AA">
        <w:rPr>
          <w:rStyle w:val="a7"/>
          <w:rFonts w:ascii="宋体" w:hAnsi="宋体"/>
          <w:szCs w:val="24"/>
        </w:rPr>
        <w:t>ArrayList</w:t>
      </w:r>
      <w:proofErr w:type="spellEnd"/>
      <w:r w:rsidRPr="000552AA">
        <w:rPr>
          <w:rStyle w:val="a7"/>
          <w:rFonts w:ascii="宋体" w:hAnsi="宋体"/>
          <w:szCs w:val="24"/>
        </w:rPr>
        <w:t>集合来说，add添加动作一定是成功的，所以返回值可用可不用。</w:t>
      </w:r>
      <w:r w:rsidRPr="000552AA">
        <w:rPr>
          <w:rStyle w:val="a7"/>
          <w:rFonts w:ascii="宋体" w:hAnsi="宋体" w:hint="eastAsia"/>
          <w:szCs w:val="24"/>
        </w:rPr>
        <w:t>但是对于其他集合</w:t>
      </w:r>
      <w:r w:rsidRPr="000552AA">
        <w:rPr>
          <w:rStyle w:val="a7"/>
          <w:rFonts w:ascii="宋体" w:hAnsi="宋体"/>
          <w:szCs w:val="24"/>
        </w:rPr>
        <w:t>(今后学习)来说，add添加动作不一定成功。</w:t>
      </w:r>
    </w:p>
    <w:p w14:paraId="4ABF3A50" w14:textId="35AB2B9E" w:rsidR="000552AA" w:rsidRPr="000552AA" w:rsidRDefault="000552AA" w:rsidP="000552AA">
      <w:pPr>
        <w:pStyle w:val="a3"/>
        <w:ind w:left="540" w:firstLine="482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（2）.</w:t>
      </w:r>
      <w:r w:rsidRPr="000552AA">
        <w:rPr>
          <w:rStyle w:val="a7"/>
          <w:rFonts w:ascii="宋体" w:hAnsi="宋体"/>
          <w:szCs w:val="24"/>
        </w:rPr>
        <w:t xml:space="preserve">public </w:t>
      </w:r>
      <w:r w:rsidRPr="000552AA">
        <w:rPr>
          <w:rStyle w:val="a7"/>
          <w:rFonts w:ascii="宋体" w:hAnsi="宋体"/>
          <w:color w:val="FF0000"/>
          <w:szCs w:val="24"/>
        </w:rPr>
        <w:t>E get(int index)</w:t>
      </w:r>
      <w:r>
        <w:rPr>
          <w:rStyle w:val="a7"/>
          <w:rFonts w:ascii="宋体" w:hAnsi="宋体" w:hint="eastAsia"/>
          <w:szCs w:val="24"/>
        </w:rPr>
        <w:t>：</w:t>
      </w:r>
      <w:r w:rsidRPr="000552AA">
        <w:rPr>
          <w:rStyle w:val="a7"/>
          <w:rFonts w:ascii="宋体" w:hAnsi="宋体"/>
          <w:szCs w:val="24"/>
        </w:rPr>
        <w:t>从集合当中获取元素，参数是索引编号，返回值就是对应位置的元素。</w:t>
      </w:r>
    </w:p>
    <w:p w14:paraId="470F562B" w14:textId="78B438E9" w:rsidR="000552AA" w:rsidRPr="000552AA" w:rsidRDefault="000552AA" w:rsidP="000552AA">
      <w:pPr>
        <w:pStyle w:val="a3"/>
        <w:ind w:left="540" w:firstLine="482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（3）.</w:t>
      </w:r>
      <w:r w:rsidRPr="000552AA">
        <w:rPr>
          <w:rStyle w:val="a7"/>
          <w:rFonts w:ascii="宋体" w:hAnsi="宋体"/>
          <w:szCs w:val="24"/>
        </w:rPr>
        <w:t xml:space="preserve">public </w:t>
      </w:r>
      <w:r w:rsidRPr="000552AA">
        <w:rPr>
          <w:rStyle w:val="a7"/>
          <w:rFonts w:ascii="宋体" w:hAnsi="宋体"/>
          <w:color w:val="FF0000"/>
          <w:szCs w:val="24"/>
        </w:rPr>
        <w:t>E remove(int index)</w:t>
      </w:r>
      <w:r>
        <w:rPr>
          <w:rStyle w:val="a7"/>
          <w:rFonts w:ascii="宋体" w:hAnsi="宋体" w:hint="eastAsia"/>
          <w:szCs w:val="24"/>
        </w:rPr>
        <w:t>：</w:t>
      </w:r>
      <w:r w:rsidRPr="000552AA">
        <w:rPr>
          <w:rStyle w:val="a7"/>
          <w:rFonts w:ascii="宋体" w:hAnsi="宋体"/>
          <w:szCs w:val="24"/>
        </w:rPr>
        <w:t>从集合当中删除元素，参数是索引编号，返回值就是被删除掉的元素。</w:t>
      </w:r>
    </w:p>
    <w:p w14:paraId="6F6DC220" w14:textId="1A25F97E" w:rsidR="00DE6ACE" w:rsidRDefault="000552AA" w:rsidP="00DE6ACE">
      <w:pPr>
        <w:pStyle w:val="a3"/>
        <w:ind w:left="840" w:firstLineChars="0" w:firstLine="182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（4）.</w:t>
      </w:r>
      <w:r w:rsidRPr="000552AA">
        <w:rPr>
          <w:rStyle w:val="a7"/>
          <w:rFonts w:ascii="宋体" w:hAnsi="宋体"/>
          <w:szCs w:val="24"/>
        </w:rPr>
        <w:t xml:space="preserve">public </w:t>
      </w:r>
      <w:r w:rsidRPr="000552AA">
        <w:rPr>
          <w:rStyle w:val="a7"/>
          <w:rFonts w:ascii="宋体" w:hAnsi="宋体"/>
          <w:color w:val="FF0000"/>
          <w:szCs w:val="24"/>
        </w:rPr>
        <w:t>int size()</w:t>
      </w:r>
      <w:r w:rsidRPr="000552AA">
        <w:rPr>
          <w:rStyle w:val="a7"/>
          <w:rFonts w:ascii="宋体" w:hAnsi="宋体"/>
          <w:szCs w:val="24"/>
        </w:rPr>
        <w:t>: 获取集合的尺寸长度，返回值是集合中包含的元素个数</w:t>
      </w:r>
      <w:r w:rsidR="00DE6ACE">
        <w:rPr>
          <w:rStyle w:val="a7"/>
          <w:rFonts w:ascii="宋体" w:hAnsi="宋体" w:hint="eastAsia"/>
          <w:szCs w:val="24"/>
        </w:rPr>
        <w:t>。</w:t>
      </w:r>
    </w:p>
    <w:p w14:paraId="4E35DD7F" w14:textId="77777777" w:rsidR="00EF316A" w:rsidRDefault="007E1CE4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一旦用了</w:t>
      </w:r>
      <w:r w:rsidRPr="00EF316A">
        <w:rPr>
          <w:rStyle w:val="a7"/>
          <w:rFonts w:ascii="宋体" w:hAnsi="宋体"/>
          <w:color w:val="FF0000"/>
          <w:szCs w:val="24"/>
        </w:rPr>
        <w:t>static</w:t>
      </w:r>
      <w:r w:rsidRPr="00EF316A">
        <w:rPr>
          <w:rStyle w:val="a7"/>
          <w:rFonts w:ascii="宋体" w:hAnsi="宋体"/>
          <w:szCs w:val="24"/>
        </w:rPr>
        <w:t>关键宇,</w:t>
      </w:r>
      <w:r w:rsidRPr="00EF316A">
        <w:rPr>
          <w:rStyle w:val="a7"/>
          <w:rFonts w:ascii="宋体" w:hAnsi="宋体" w:hint="eastAsia"/>
          <w:szCs w:val="24"/>
        </w:rPr>
        <w:t>那么这样的内容不再属于对象自己</w:t>
      </w:r>
      <w:r w:rsidR="00EF316A" w:rsidRPr="00EF316A">
        <w:rPr>
          <w:rStyle w:val="a7"/>
          <w:rFonts w:ascii="宋体" w:hAnsi="宋体" w:hint="eastAsia"/>
          <w:szCs w:val="24"/>
        </w:rPr>
        <w:t>,</w:t>
      </w:r>
    </w:p>
    <w:p w14:paraId="61A0A9E5" w14:textId="037F31CC" w:rsidR="00B52671" w:rsidRDefault="007E1CE4" w:rsidP="00EF316A">
      <w:pPr>
        <w:pStyle w:val="a3"/>
        <w:ind w:left="780" w:firstLineChars="0" w:firstLine="60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而是</w:t>
      </w:r>
      <w:r w:rsidRPr="00EF316A">
        <w:rPr>
          <w:rStyle w:val="a7"/>
          <w:rFonts w:ascii="宋体" w:hAnsi="宋体" w:hint="eastAsia"/>
          <w:color w:val="FF0000"/>
          <w:szCs w:val="24"/>
        </w:rPr>
        <w:t>属于类</w:t>
      </w:r>
      <w:r w:rsidRPr="00EF316A">
        <w:rPr>
          <w:rStyle w:val="a7"/>
          <w:rFonts w:ascii="宋体" w:hAnsi="宋体" w:hint="eastAsia"/>
          <w:color w:val="000000" w:themeColor="text1"/>
          <w:szCs w:val="24"/>
        </w:rPr>
        <w:t>的</w:t>
      </w:r>
      <w:r w:rsidRPr="00EF316A">
        <w:rPr>
          <w:rStyle w:val="a7"/>
          <w:rFonts w:ascii="宋体" w:hAnsi="宋体" w:hint="eastAsia"/>
          <w:szCs w:val="24"/>
        </w:rPr>
        <w:t>，所以凡是本类的对象，都</w:t>
      </w:r>
      <w:r w:rsidRPr="00EF316A">
        <w:rPr>
          <w:rStyle w:val="a7"/>
          <w:rFonts w:ascii="宋体" w:hAnsi="宋体" w:hint="eastAsia"/>
          <w:color w:val="FF0000"/>
          <w:szCs w:val="24"/>
        </w:rPr>
        <w:t>共享同</w:t>
      </w:r>
      <w:r w:rsidRPr="00EF316A">
        <w:rPr>
          <w:rStyle w:val="a7"/>
          <w:rFonts w:ascii="宋体" w:hAnsi="宋体"/>
          <w:color w:val="FF0000"/>
          <w:szCs w:val="24"/>
        </w:rPr>
        <w:t>-份</w:t>
      </w:r>
      <w:r w:rsidRPr="00EF316A">
        <w:rPr>
          <w:rStyle w:val="a7"/>
          <w:rFonts w:ascii="宋体" w:hAnsi="宋体"/>
          <w:szCs w:val="24"/>
        </w:rPr>
        <w:t>。</w:t>
      </w:r>
    </w:p>
    <w:p w14:paraId="080BB386" w14:textId="77777777" w:rsidR="00EF316A" w:rsidRPr="00EF316A" w:rsidRDefault="00EF316A" w:rsidP="00EF316A">
      <w:pPr>
        <w:pStyle w:val="a3"/>
        <w:ind w:left="780" w:firstLine="482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一旦使用</w:t>
      </w:r>
      <w:r w:rsidRPr="00EF316A">
        <w:rPr>
          <w:rStyle w:val="a7"/>
          <w:rFonts w:ascii="宋体" w:hAnsi="宋体"/>
          <w:szCs w:val="24"/>
        </w:rPr>
        <w:t>static修饰成员方法，那么这就成为了静态方法。静态方法不属于对象，而是属于类的。</w:t>
      </w:r>
    </w:p>
    <w:p w14:paraId="43F2C903" w14:textId="77777777" w:rsidR="00EF316A" w:rsidRPr="00EF316A" w:rsidRDefault="00EF316A" w:rsidP="00EF316A">
      <w:pPr>
        <w:pStyle w:val="a3"/>
        <w:ind w:left="780" w:firstLine="482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如果没有</w:t>
      </w:r>
      <w:r w:rsidRPr="00EF316A">
        <w:rPr>
          <w:rStyle w:val="a7"/>
          <w:rFonts w:ascii="宋体" w:hAnsi="宋体"/>
          <w:szCs w:val="24"/>
        </w:rPr>
        <w:t>static关键字，那么必须首先创建对象，然后通过对象才能使用它。</w:t>
      </w:r>
    </w:p>
    <w:p w14:paraId="54164DCF" w14:textId="77777777" w:rsidR="00EF316A" w:rsidRPr="00EF316A" w:rsidRDefault="00EF316A" w:rsidP="00EF316A">
      <w:pPr>
        <w:pStyle w:val="a3"/>
        <w:ind w:left="780" w:firstLine="482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如果有了</w:t>
      </w:r>
      <w:r w:rsidRPr="00EF316A">
        <w:rPr>
          <w:rStyle w:val="a7"/>
          <w:rFonts w:ascii="宋体" w:hAnsi="宋体"/>
          <w:szCs w:val="24"/>
        </w:rPr>
        <w:t>static关键字，那么不需要创建对象，直接就能通过类名</w:t>
      </w:r>
      <w:r w:rsidRPr="00EF316A">
        <w:rPr>
          <w:rStyle w:val="a7"/>
          <w:rFonts w:ascii="宋体" w:hAnsi="宋体"/>
          <w:szCs w:val="24"/>
        </w:rPr>
        <w:lastRenderedPageBreak/>
        <w:t>称来使用它。</w:t>
      </w:r>
    </w:p>
    <w:p w14:paraId="76B3D03E" w14:textId="77777777" w:rsidR="00EF316A" w:rsidRPr="00EF316A" w:rsidRDefault="00EF316A" w:rsidP="00EF316A">
      <w:pPr>
        <w:pStyle w:val="a3"/>
        <w:ind w:left="780" w:firstLine="482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无论是成员变量，还是成员方法。如果有了</w:t>
      </w:r>
      <w:r w:rsidRPr="00EF316A">
        <w:rPr>
          <w:rStyle w:val="a7"/>
          <w:rFonts w:ascii="宋体" w:hAnsi="宋体"/>
          <w:szCs w:val="24"/>
        </w:rPr>
        <w:t>static,都推荐使用类名称进行调用。</w:t>
      </w:r>
    </w:p>
    <w:p w14:paraId="6B48D6C1" w14:textId="77777777" w:rsidR="00EF316A" w:rsidRPr="00EF316A" w:rsidRDefault="00EF316A" w:rsidP="00EF316A">
      <w:pPr>
        <w:pStyle w:val="a3"/>
        <w:ind w:left="780" w:firstLine="482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静态变量</w:t>
      </w:r>
      <w:r w:rsidRPr="00EF316A">
        <w:rPr>
          <w:rStyle w:val="a7"/>
          <w:rFonts w:ascii="宋体" w:hAnsi="宋体"/>
          <w:szCs w:val="24"/>
        </w:rPr>
        <w:t>:类名称.静态变量</w:t>
      </w:r>
    </w:p>
    <w:p w14:paraId="64638A3F" w14:textId="77777777" w:rsidR="00EF316A" w:rsidRPr="00EF316A" w:rsidRDefault="00EF316A" w:rsidP="00EF316A">
      <w:pPr>
        <w:pStyle w:val="a3"/>
        <w:ind w:left="780" w:firstLine="482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静态方法</w:t>
      </w:r>
      <w:r w:rsidRPr="00EF316A">
        <w:rPr>
          <w:rStyle w:val="a7"/>
          <w:rFonts w:ascii="宋体" w:hAnsi="宋体"/>
          <w:szCs w:val="24"/>
        </w:rPr>
        <w:t>:类名称.静态方法()</w:t>
      </w:r>
    </w:p>
    <w:p w14:paraId="59BB6E86" w14:textId="77777777" w:rsidR="00EF316A" w:rsidRPr="00EF316A" w:rsidRDefault="00EF316A" w:rsidP="00EF316A">
      <w:pPr>
        <w:ind w:left="240" w:firstLineChars="224" w:firstLine="540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注意事项</w:t>
      </w:r>
      <w:r w:rsidRPr="00EF316A">
        <w:rPr>
          <w:rStyle w:val="a7"/>
          <w:rFonts w:ascii="宋体" w:hAnsi="宋体"/>
          <w:szCs w:val="24"/>
        </w:rPr>
        <w:t>:</w:t>
      </w:r>
    </w:p>
    <w:p w14:paraId="068BEA24" w14:textId="397FAF23" w:rsidR="00EF316A" w:rsidRDefault="00EF316A" w:rsidP="00583C63">
      <w:pPr>
        <w:pStyle w:val="a3"/>
        <w:numPr>
          <w:ilvl w:val="0"/>
          <w:numId w:val="2"/>
        </w:numPr>
        <w:ind w:firstLineChars="0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/>
          <w:szCs w:val="24"/>
        </w:rPr>
        <w:t>静态不能直接</w:t>
      </w:r>
      <w:proofErr w:type="gramStart"/>
      <w:r w:rsidRPr="00EF316A">
        <w:rPr>
          <w:rStyle w:val="a7"/>
          <w:rFonts w:ascii="宋体" w:hAnsi="宋体"/>
          <w:szCs w:val="24"/>
        </w:rPr>
        <w:t>访问非</w:t>
      </w:r>
      <w:proofErr w:type="gramEnd"/>
      <w:r w:rsidRPr="00EF316A">
        <w:rPr>
          <w:rStyle w:val="a7"/>
          <w:rFonts w:ascii="宋体" w:hAnsi="宋体"/>
          <w:szCs w:val="24"/>
        </w:rPr>
        <w:t>静态。</w:t>
      </w:r>
    </w:p>
    <w:p w14:paraId="661472A9" w14:textId="2FD3406A" w:rsidR="00B853C6" w:rsidRPr="00B853C6" w:rsidRDefault="00B853C6" w:rsidP="00B853C6">
      <w:pPr>
        <w:ind w:left="1262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color w:val="4472C4" w:themeColor="accent1"/>
          <w:szCs w:val="24"/>
        </w:rPr>
        <w:t>例如</w:t>
      </w:r>
      <w:r w:rsidRPr="00B853C6">
        <w:rPr>
          <w:rStyle w:val="a7"/>
          <w:rFonts w:ascii="宋体" w:hAnsi="宋体" w:hint="eastAsia"/>
          <w:color w:val="4472C4" w:themeColor="accent1"/>
          <w:szCs w:val="24"/>
        </w:rPr>
        <w:t>：静态方法中不能</w:t>
      </w:r>
      <w:proofErr w:type="gramStart"/>
      <w:r w:rsidRPr="00B853C6">
        <w:rPr>
          <w:rStyle w:val="a7"/>
          <w:rFonts w:ascii="宋体" w:hAnsi="宋体" w:hint="eastAsia"/>
          <w:color w:val="4472C4" w:themeColor="accent1"/>
          <w:szCs w:val="24"/>
        </w:rPr>
        <w:t>访问非</w:t>
      </w:r>
      <w:proofErr w:type="gramEnd"/>
      <w:r w:rsidRPr="00B853C6">
        <w:rPr>
          <w:rStyle w:val="a7"/>
          <w:rFonts w:ascii="宋体" w:hAnsi="宋体" w:hint="eastAsia"/>
          <w:color w:val="4472C4" w:themeColor="accent1"/>
          <w:szCs w:val="24"/>
        </w:rPr>
        <w:t>静态变量</w:t>
      </w:r>
    </w:p>
    <w:p w14:paraId="40A22A4A" w14:textId="77777777" w:rsidR="00EF316A" w:rsidRPr="00EF316A" w:rsidRDefault="00EF316A" w:rsidP="00EF316A">
      <w:pPr>
        <w:pStyle w:val="a3"/>
        <w:ind w:left="780" w:firstLine="482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原因</w:t>
      </w:r>
      <w:r w:rsidRPr="00EF316A">
        <w:rPr>
          <w:rStyle w:val="a7"/>
          <w:rFonts w:ascii="宋体" w:hAnsi="宋体"/>
          <w:szCs w:val="24"/>
        </w:rPr>
        <w:t>:因为在内存当中是[先]有的静态内容，[后] 有的非静态内容。</w:t>
      </w:r>
    </w:p>
    <w:p w14:paraId="4E6B1968" w14:textId="77777777" w:rsidR="00EF316A" w:rsidRPr="00EF316A" w:rsidRDefault="00EF316A" w:rsidP="00EF316A">
      <w:pPr>
        <w:ind w:firstLineChars="524" w:firstLine="1263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/>
          <w:szCs w:val="24"/>
        </w:rPr>
        <w:t>2.静态方法当中不能用this。</w:t>
      </w:r>
    </w:p>
    <w:p w14:paraId="41A61EB9" w14:textId="2DBE985F" w:rsidR="00EF316A" w:rsidRDefault="00EF316A" w:rsidP="00EF316A">
      <w:pPr>
        <w:pStyle w:val="a3"/>
        <w:ind w:left="780" w:firstLineChars="0" w:firstLine="60"/>
        <w:rPr>
          <w:rStyle w:val="a7"/>
          <w:rFonts w:ascii="宋体" w:hAnsi="宋体"/>
          <w:szCs w:val="24"/>
        </w:rPr>
      </w:pPr>
      <w:r w:rsidRPr="00EF316A">
        <w:rPr>
          <w:rStyle w:val="a7"/>
          <w:rFonts w:ascii="宋体" w:hAnsi="宋体" w:hint="eastAsia"/>
          <w:szCs w:val="24"/>
        </w:rPr>
        <w:t>原因</w:t>
      </w:r>
      <w:r w:rsidRPr="00EF316A">
        <w:rPr>
          <w:rStyle w:val="a7"/>
          <w:rFonts w:ascii="宋体" w:hAnsi="宋体"/>
          <w:szCs w:val="24"/>
        </w:rPr>
        <w:t>: this代表当前对象，通过谁调用的方法，谁就是当前对象</w:t>
      </w:r>
      <w:r w:rsidR="00237BA4">
        <w:rPr>
          <w:rStyle w:val="a7"/>
          <w:rFonts w:ascii="宋体" w:hAnsi="宋体" w:hint="eastAsia"/>
          <w:szCs w:val="24"/>
        </w:rPr>
        <w:t>。</w:t>
      </w:r>
    </w:p>
    <w:p w14:paraId="03E83195" w14:textId="77777777" w:rsidR="00237BA4" w:rsidRPr="00EF316A" w:rsidRDefault="00237BA4" w:rsidP="00EF316A">
      <w:pPr>
        <w:pStyle w:val="a3"/>
        <w:ind w:left="780" w:firstLineChars="0" w:firstLine="60"/>
        <w:rPr>
          <w:rStyle w:val="a7"/>
          <w:rFonts w:ascii="宋体" w:hAnsi="宋体"/>
          <w:szCs w:val="24"/>
        </w:rPr>
      </w:pPr>
    </w:p>
    <w:p w14:paraId="41DA23BF" w14:textId="77777777" w:rsidR="00237BA4" w:rsidRPr="00237BA4" w:rsidRDefault="00237BA4" w:rsidP="00237BA4">
      <w:pPr>
        <w:pStyle w:val="a3"/>
        <w:ind w:left="660" w:firstLine="482"/>
        <w:rPr>
          <w:rStyle w:val="a7"/>
          <w:rFonts w:ascii="宋体" w:hAnsi="宋体"/>
          <w:szCs w:val="24"/>
        </w:rPr>
      </w:pPr>
      <w:r w:rsidRPr="00237BA4">
        <w:rPr>
          <w:rStyle w:val="a7"/>
          <w:rFonts w:ascii="宋体" w:hAnsi="宋体" w:hint="eastAsia"/>
          <w:szCs w:val="24"/>
        </w:rPr>
        <w:t>根据类名称访问静态成员变量的时候，</w:t>
      </w:r>
    </w:p>
    <w:p w14:paraId="1A9387DC" w14:textId="03F0AA04" w:rsidR="007E1CE4" w:rsidRDefault="00237BA4" w:rsidP="00237BA4">
      <w:pPr>
        <w:pStyle w:val="a3"/>
        <w:ind w:left="660" w:firstLine="482"/>
        <w:rPr>
          <w:rStyle w:val="a7"/>
          <w:rFonts w:ascii="宋体" w:hAnsi="宋体"/>
          <w:color w:val="FF0000"/>
          <w:szCs w:val="24"/>
        </w:rPr>
      </w:pPr>
      <w:r w:rsidRPr="00237BA4">
        <w:rPr>
          <w:rStyle w:val="a7"/>
          <w:rFonts w:ascii="宋体" w:hAnsi="宋体" w:hint="eastAsia"/>
          <w:szCs w:val="24"/>
        </w:rPr>
        <w:t>全程</w:t>
      </w:r>
      <w:r w:rsidRPr="00237BA4">
        <w:rPr>
          <w:rStyle w:val="a7"/>
          <w:rFonts w:ascii="宋体" w:hAnsi="宋体" w:hint="eastAsia"/>
          <w:color w:val="FF0000"/>
          <w:szCs w:val="24"/>
        </w:rPr>
        <w:t>和对象就没关系，只和类有关系</w:t>
      </w:r>
    </w:p>
    <w:p w14:paraId="0BEB2F9D" w14:textId="77777777" w:rsidR="001F439C" w:rsidRPr="001F439C" w:rsidRDefault="001F439C" w:rsidP="001F439C">
      <w:pPr>
        <w:ind w:firstLineChars="174" w:firstLine="489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 w:hint="eastAsia"/>
          <w:color w:val="FF0000"/>
          <w:sz w:val="28"/>
          <w:szCs w:val="28"/>
        </w:rPr>
        <w:t>静态代码块</w:t>
      </w:r>
      <w:r w:rsidRPr="001F439C">
        <w:rPr>
          <w:rStyle w:val="a7"/>
          <w:rFonts w:ascii="宋体" w:hAnsi="宋体" w:hint="eastAsia"/>
          <w:szCs w:val="24"/>
        </w:rPr>
        <w:t>的格式是</w:t>
      </w:r>
      <w:r w:rsidRPr="001F439C">
        <w:rPr>
          <w:rStyle w:val="a7"/>
          <w:rFonts w:ascii="宋体" w:hAnsi="宋体"/>
          <w:szCs w:val="24"/>
        </w:rPr>
        <w:t>:</w:t>
      </w:r>
    </w:p>
    <w:p w14:paraId="588E50E2" w14:textId="77777777" w:rsidR="001F439C" w:rsidRPr="001F439C" w:rsidRDefault="001F439C" w:rsidP="001F439C">
      <w:pPr>
        <w:pStyle w:val="a3"/>
        <w:ind w:left="660" w:firstLine="482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/>
          <w:szCs w:val="24"/>
        </w:rPr>
        <w:t>public class 类名称{</w:t>
      </w:r>
    </w:p>
    <w:p w14:paraId="66C1C671" w14:textId="77777777" w:rsidR="001F439C" w:rsidRPr="001F439C" w:rsidRDefault="001F439C" w:rsidP="001F439C">
      <w:pPr>
        <w:pStyle w:val="a3"/>
        <w:ind w:left="660" w:firstLine="482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/>
          <w:szCs w:val="24"/>
        </w:rPr>
        <w:t>static {</w:t>
      </w:r>
    </w:p>
    <w:p w14:paraId="32E6BCCF" w14:textId="77777777" w:rsidR="001F439C" w:rsidRPr="001F439C" w:rsidRDefault="001F439C" w:rsidP="001F439C">
      <w:pPr>
        <w:pStyle w:val="a3"/>
        <w:ind w:left="660" w:firstLine="482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/>
          <w:szCs w:val="24"/>
        </w:rPr>
        <w:t>// 静态代码块的内容</w:t>
      </w:r>
    </w:p>
    <w:p w14:paraId="58E63048" w14:textId="77777777" w:rsidR="001F439C" w:rsidRPr="001F439C" w:rsidRDefault="001F439C" w:rsidP="001F439C">
      <w:pPr>
        <w:pStyle w:val="a3"/>
        <w:ind w:left="660" w:firstLine="482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/>
          <w:szCs w:val="24"/>
        </w:rPr>
        <w:t>}</w:t>
      </w:r>
    </w:p>
    <w:p w14:paraId="11D72741" w14:textId="5923E708" w:rsidR="001F439C" w:rsidRPr="001F439C" w:rsidRDefault="001F439C" w:rsidP="001F439C">
      <w:pPr>
        <w:pStyle w:val="a3"/>
        <w:ind w:left="660" w:firstLine="482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 w:hint="eastAsia"/>
          <w:szCs w:val="24"/>
        </w:rPr>
        <w:t>特点</w:t>
      </w:r>
      <w:r w:rsidRPr="001F439C">
        <w:rPr>
          <w:rStyle w:val="a7"/>
          <w:rFonts w:ascii="宋体" w:hAnsi="宋体"/>
          <w:szCs w:val="24"/>
        </w:rPr>
        <w:t>:当第一次用到本类时，静态代码</w:t>
      </w:r>
      <w:proofErr w:type="gramStart"/>
      <w:r w:rsidRPr="001F439C">
        <w:rPr>
          <w:rStyle w:val="a7"/>
          <w:rFonts w:ascii="宋体" w:hAnsi="宋体"/>
          <w:szCs w:val="24"/>
        </w:rPr>
        <w:t>块执行</w:t>
      </w:r>
      <w:proofErr w:type="gramEnd"/>
      <w:r w:rsidRPr="001F439C">
        <w:rPr>
          <w:rStyle w:val="a7"/>
          <w:rFonts w:ascii="宋体" w:hAnsi="宋体"/>
          <w:szCs w:val="24"/>
        </w:rPr>
        <w:t>唯一的一次。</w:t>
      </w:r>
    </w:p>
    <w:p w14:paraId="0609AE13" w14:textId="77777777" w:rsidR="001F439C" w:rsidRPr="001F439C" w:rsidRDefault="001F439C" w:rsidP="001F439C">
      <w:pPr>
        <w:pStyle w:val="a3"/>
        <w:ind w:left="660" w:firstLine="482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 w:hint="eastAsia"/>
          <w:szCs w:val="24"/>
        </w:rPr>
        <w:t>静态内容总是优先于非静态，所以静态</w:t>
      </w:r>
      <w:proofErr w:type="gramStart"/>
      <w:r w:rsidRPr="001F439C">
        <w:rPr>
          <w:rStyle w:val="a7"/>
          <w:rFonts w:ascii="宋体" w:hAnsi="宋体" w:hint="eastAsia"/>
          <w:szCs w:val="24"/>
        </w:rPr>
        <w:t>代码块比构造</w:t>
      </w:r>
      <w:proofErr w:type="gramEnd"/>
      <w:r w:rsidRPr="001F439C">
        <w:rPr>
          <w:rStyle w:val="a7"/>
          <w:rFonts w:ascii="宋体" w:hAnsi="宋体" w:hint="eastAsia"/>
          <w:szCs w:val="24"/>
        </w:rPr>
        <w:t>方法先执行。</w:t>
      </w:r>
    </w:p>
    <w:p w14:paraId="3C67D0FD" w14:textId="77777777" w:rsidR="001F439C" w:rsidRPr="001F439C" w:rsidRDefault="001F439C" w:rsidP="001F439C">
      <w:pPr>
        <w:pStyle w:val="a3"/>
        <w:ind w:left="660" w:firstLine="482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 w:hint="eastAsia"/>
          <w:szCs w:val="24"/>
        </w:rPr>
        <w:t>静态代码块的典型用途</w:t>
      </w:r>
      <w:r w:rsidRPr="001F439C">
        <w:rPr>
          <w:rStyle w:val="a7"/>
          <w:rFonts w:ascii="宋体" w:hAnsi="宋体"/>
          <w:szCs w:val="24"/>
        </w:rPr>
        <w:t>:</w:t>
      </w:r>
    </w:p>
    <w:p w14:paraId="42B71C6B" w14:textId="3AEF2F61" w:rsidR="001F439C" w:rsidRDefault="001F439C" w:rsidP="001F439C">
      <w:pPr>
        <w:pStyle w:val="a3"/>
        <w:ind w:left="660" w:firstLine="482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 w:hint="eastAsia"/>
          <w:szCs w:val="24"/>
        </w:rPr>
        <w:t>用来一次性地对静态成员变量进行赋值</w:t>
      </w:r>
      <w:r>
        <w:rPr>
          <w:rStyle w:val="a7"/>
          <w:rFonts w:ascii="宋体" w:hAnsi="宋体" w:hint="eastAsia"/>
          <w:szCs w:val="24"/>
        </w:rPr>
        <w:t>.</w:t>
      </w:r>
    </w:p>
    <w:p w14:paraId="259D27F4" w14:textId="0C8B701B" w:rsidR="001F439C" w:rsidRPr="00241758" w:rsidRDefault="001F439C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proofErr w:type="spellStart"/>
      <w:r w:rsidRPr="00241758">
        <w:rPr>
          <w:rStyle w:val="a7"/>
          <w:rFonts w:ascii="宋体" w:hAnsi="宋体"/>
          <w:szCs w:val="24"/>
        </w:rPr>
        <w:t>java.util.Arrays</w:t>
      </w:r>
      <w:proofErr w:type="spellEnd"/>
      <w:r w:rsidRPr="00241758">
        <w:rPr>
          <w:rStyle w:val="a7"/>
          <w:rFonts w:ascii="宋体" w:hAnsi="宋体"/>
          <w:szCs w:val="24"/>
        </w:rPr>
        <w:t>是一个与数组相关的工具类，里面提供了大量</w:t>
      </w:r>
      <w:commentRangeStart w:id="1"/>
      <w:r w:rsidRPr="009A3D0B">
        <w:rPr>
          <w:rStyle w:val="a7"/>
          <w:rFonts w:ascii="宋体" w:hAnsi="宋体"/>
          <w:color w:val="FF0000"/>
          <w:szCs w:val="24"/>
          <w:highlight w:val="yellow"/>
        </w:rPr>
        <w:t>静</w:t>
      </w:r>
      <w:r w:rsidR="00241758" w:rsidRPr="009A3D0B">
        <w:rPr>
          <w:rStyle w:val="a7"/>
          <w:rFonts w:ascii="宋体" w:hAnsi="宋体" w:hint="eastAsia"/>
          <w:color w:val="FF0000"/>
          <w:szCs w:val="24"/>
          <w:highlight w:val="yellow"/>
        </w:rPr>
        <w:t xml:space="preserve"> </w:t>
      </w:r>
      <w:r w:rsidR="00241758" w:rsidRPr="009A3D0B">
        <w:rPr>
          <w:rStyle w:val="a7"/>
          <w:rFonts w:ascii="宋体" w:hAnsi="宋体"/>
          <w:color w:val="FF0000"/>
          <w:szCs w:val="24"/>
          <w:highlight w:val="yellow"/>
        </w:rPr>
        <w:t xml:space="preserve">     </w:t>
      </w:r>
      <w:proofErr w:type="gramStart"/>
      <w:r w:rsidRPr="009A3D0B">
        <w:rPr>
          <w:rStyle w:val="a7"/>
          <w:rFonts w:ascii="宋体" w:hAnsi="宋体"/>
          <w:color w:val="FF0000"/>
          <w:szCs w:val="24"/>
          <w:highlight w:val="yellow"/>
        </w:rPr>
        <w:t>态方法</w:t>
      </w:r>
      <w:commentRangeEnd w:id="1"/>
      <w:proofErr w:type="gramEnd"/>
      <w:r w:rsidR="00874584" w:rsidRPr="009A3D0B">
        <w:rPr>
          <w:rStyle w:val="ae"/>
          <w:highlight w:val="yellow"/>
        </w:rPr>
        <w:commentReference w:id="1"/>
      </w:r>
      <w:r w:rsidRPr="00241758">
        <w:rPr>
          <w:rStyle w:val="a7"/>
          <w:rFonts w:ascii="宋体" w:hAnsi="宋体"/>
          <w:szCs w:val="24"/>
        </w:rPr>
        <w:t>，用来实现数组常见的操作。</w:t>
      </w:r>
    </w:p>
    <w:p w14:paraId="1912946F" w14:textId="3AC8781C" w:rsidR="001F439C" w:rsidRPr="001F439C" w:rsidRDefault="00EF02D0" w:rsidP="00241758">
      <w:pPr>
        <w:ind w:left="780"/>
        <w:rPr>
          <w:rStyle w:val="a7"/>
          <w:rFonts w:ascii="宋体" w:hAnsi="宋体"/>
          <w:szCs w:val="24"/>
        </w:rPr>
      </w:pPr>
      <w:r>
        <w:rPr>
          <w:rFonts w:ascii="宋体" w:hAnsi="宋体"/>
          <w:b/>
          <w:bCs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B4AB34" wp14:editId="25FED844">
                <wp:simplePos x="0" y="0"/>
                <wp:positionH relativeFrom="column">
                  <wp:posOffset>234950</wp:posOffset>
                </wp:positionH>
                <wp:positionV relativeFrom="paragraph">
                  <wp:posOffset>34290</wp:posOffset>
                </wp:positionV>
                <wp:extent cx="209550" cy="177800"/>
                <wp:effectExtent l="0" t="0" r="0" b="0"/>
                <wp:wrapNone/>
                <wp:docPr id="9" name="星形: 五角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77800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5B682" id="星形: 五角 9" o:spid="_x0000_s1026" style="position:absolute;left:0;text-align:left;margin-left:18.5pt;margin-top:2.7pt;width:16.5pt;height:1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9550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" path="m,67913r80041,1l104775,r24734,67914l209550,67913r-64755,41973l169529,177800,104775,135826,40021,177800,64755,109886,,67913xe" fillcolor="red" stroked="f">
                <v:path arrowok="t" o:connecttype="custom" o:connectlocs="0,67913;80041,67914;104775,0;129509,67914;209550,67913;144795,109886;169529,177800;104775,135826;40021,177800;64755,109886;0,67913" o:connectangles="0,0,0,0,0,0,0,0,0,0,0"/>
              </v:shape>
            </w:pict>
          </mc:Fallback>
        </mc:AlternateContent>
      </w:r>
      <w:r w:rsidR="001F439C" w:rsidRPr="001F439C">
        <w:rPr>
          <w:rStyle w:val="a7"/>
          <w:rFonts w:ascii="宋体" w:hAnsi="宋体"/>
          <w:szCs w:val="24"/>
        </w:rPr>
        <w:t xml:space="preserve">public static String </w:t>
      </w:r>
      <w:proofErr w:type="spellStart"/>
      <w:r w:rsidR="001F439C" w:rsidRPr="001F439C">
        <w:rPr>
          <w:rStyle w:val="a7"/>
          <w:rFonts w:ascii="宋体" w:hAnsi="宋体"/>
          <w:szCs w:val="24"/>
        </w:rPr>
        <w:t>toString</w:t>
      </w:r>
      <w:proofErr w:type="spellEnd"/>
      <w:r w:rsidR="001F439C" w:rsidRPr="001F439C">
        <w:rPr>
          <w:rStyle w:val="a7"/>
          <w:rFonts w:ascii="宋体" w:hAnsi="宋体"/>
          <w:szCs w:val="24"/>
        </w:rPr>
        <w:t>(数组): 将参数</w:t>
      </w:r>
      <w:r w:rsidR="001F439C" w:rsidRPr="00EF02D0">
        <w:rPr>
          <w:rStyle w:val="a7"/>
          <w:rFonts w:ascii="宋体" w:hAnsi="宋体"/>
          <w:color w:val="FF0000"/>
          <w:szCs w:val="24"/>
        </w:rPr>
        <w:t>数组变成字符串</w:t>
      </w:r>
      <w:r w:rsidR="001F439C" w:rsidRPr="00EF02D0">
        <w:rPr>
          <w:rStyle w:val="a7"/>
          <w:rFonts w:ascii="宋体" w:hAnsi="宋体"/>
          <w:color w:val="000000" w:themeColor="text1"/>
          <w:szCs w:val="24"/>
        </w:rPr>
        <w:t>(</w:t>
      </w:r>
      <w:r w:rsidR="001F439C" w:rsidRPr="001F439C">
        <w:rPr>
          <w:rStyle w:val="a7"/>
          <w:rFonts w:ascii="宋体" w:hAnsi="宋体"/>
          <w:szCs w:val="24"/>
        </w:rPr>
        <w:t>按照默认格式: [元素1， 元素2,元素3...])</w:t>
      </w:r>
    </w:p>
    <w:p w14:paraId="78D5232A" w14:textId="19110B0E" w:rsidR="001F439C" w:rsidRDefault="001F439C" w:rsidP="00241758">
      <w:pPr>
        <w:pStyle w:val="a3"/>
        <w:ind w:left="780" w:firstLineChars="0" w:firstLine="0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/>
          <w:szCs w:val="24"/>
        </w:rPr>
        <w:t>public static void sort(数组): 按照默认升序(从小到大)对数组的元素进行排序。</w:t>
      </w:r>
    </w:p>
    <w:p w14:paraId="23B2EEFB" w14:textId="47F3826D" w:rsidR="001F439C" w:rsidRDefault="00CC33B9" w:rsidP="001F439C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CC33B9">
        <w:rPr>
          <w:noProof/>
        </w:rPr>
        <w:drawing>
          <wp:inline distT="0" distB="0" distL="0" distR="0" wp14:anchorId="7DEB65E3" wp14:editId="3CFCC3E2">
            <wp:extent cx="5274310" cy="187769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7AD1" w14:textId="19117287" w:rsidR="00CC33B9" w:rsidRPr="001F439C" w:rsidRDefault="00CC33B9" w:rsidP="001F439C">
      <w:pPr>
        <w:pStyle w:val="a3"/>
        <w:ind w:left="360" w:firstLineChars="0" w:firstLine="0"/>
        <w:rPr>
          <w:rStyle w:val="a7"/>
          <w:rFonts w:ascii="宋体" w:hAnsi="宋体"/>
          <w:szCs w:val="24"/>
        </w:rPr>
      </w:pPr>
      <w:r w:rsidRPr="00CC33B9">
        <w:rPr>
          <w:noProof/>
        </w:rPr>
        <w:lastRenderedPageBreak/>
        <w:drawing>
          <wp:inline distT="0" distB="0" distL="0" distR="0" wp14:anchorId="4D6361BC" wp14:editId="0E84103C">
            <wp:extent cx="5274310" cy="14966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DC3E" w14:textId="77777777" w:rsidR="001F439C" w:rsidRPr="001F439C" w:rsidRDefault="001F439C" w:rsidP="00241758">
      <w:pPr>
        <w:pStyle w:val="a3"/>
        <w:ind w:left="720" w:firstLineChars="0" w:firstLine="60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 w:hint="eastAsia"/>
          <w:szCs w:val="24"/>
        </w:rPr>
        <w:t>备注</w:t>
      </w:r>
      <w:r w:rsidRPr="001F439C">
        <w:rPr>
          <w:rStyle w:val="a7"/>
          <w:rFonts w:ascii="宋体" w:hAnsi="宋体"/>
          <w:szCs w:val="24"/>
        </w:rPr>
        <w:t>:</w:t>
      </w:r>
    </w:p>
    <w:p w14:paraId="2ABBEDD2" w14:textId="77777777" w:rsidR="001F439C" w:rsidRPr="001F439C" w:rsidRDefault="001F439C" w:rsidP="00241758">
      <w:pPr>
        <w:ind w:left="360" w:firstLine="420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/>
          <w:szCs w:val="24"/>
        </w:rPr>
        <w:t>1.如果是数值，sort默认按照升序从小到大</w:t>
      </w:r>
    </w:p>
    <w:p w14:paraId="069F6D14" w14:textId="361744FA" w:rsidR="001F439C" w:rsidRPr="001F439C" w:rsidRDefault="001F439C" w:rsidP="00241758">
      <w:pPr>
        <w:pStyle w:val="a3"/>
        <w:ind w:left="720" w:firstLineChars="0" w:firstLine="60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/>
          <w:szCs w:val="24"/>
        </w:rPr>
        <w:t>2</w:t>
      </w:r>
      <w:r w:rsidR="00241758">
        <w:rPr>
          <w:rStyle w:val="a7"/>
          <w:rFonts w:ascii="宋体" w:hAnsi="宋体"/>
          <w:szCs w:val="24"/>
        </w:rPr>
        <w:t>.</w:t>
      </w:r>
      <w:r w:rsidRPr="001F439C">
        <w:rPr>
          <w:rStyle w:val="a7"/>
          <w:rFonts w:ascii="宋体" w:hAnsi="宋体"/>
          <w:szCs w:val="24"/>
        </w:rPr>
        <w:t>如果是字符串，sort默认按照字母升序</w:t>
      </w:r>
    </w:p>
    <w:p w14:paraId="39968570" w14:textId="400482C9" w:rsidR="001854BD" w:rsidRDefault="001F439C" w:rsidP="001854BD">
      <w:pPr>
        <w:pStyle w:val="a3"/>
        <w:ind w:left="780" w:firstLineChars="0" w:firstLine="0"/>
        <w:rPr>
          <w:rStyle w:val="a7"/>
          <w:rFonts w:ascii="宋体" w:hAnsi="宋体"/>
          <w:szCs w:val="24"/>
        </w:rPr>
      </w:pPr>
      <w:r w:rsidRPr="001F439C">
        <w:rPr>
          <w:rStyle w:val="a7"/>
          <w:rFonts w:ascii="宋体" w:hAnsi="宋体"/>
          <w:szCs w:val="24"/>
        </w:rPr>
        <w:t>3.如果是自定义的类型，那么这个自定义的类需要有Comparable或者Comparator接口的支持。(今后学习)</w:t>
      </w:r>
    </w:p>
    <w:p w14:paraId="209DF94C" w14:textId="3439CF24" w:rsidR="001854BD" w:rsidRPr="001854BD" w:rsidRDefault="001854BD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proofErr w:type="spellStart"/>
      <w:r w:rsidRPr="001854BD">
        <w:rPr>
          <w:rStyle w:val="a7"/>
          <w:rFonts w:ascii="宋体" w:hAnsi="宋体"/>
          <w:szCs w:val="24"/>
        </w:rPr>
        <w:t>java.</w:t>
      </w:r>
      <w:r>
        <w:rPr>
          <w:rStyle w:val="a7"/>
          <w:rFonts w:ascii="宋体" w:hAnsi="宋体"/>
          <w:szCs w:val="24"/>
        </w:rPr>
        <w:t>lang</w:t>
      </w:r>
      <w:r w:rsidRPr="001854BD">
        <w:rPr>
          <w:rStyle w:val="a7"/>
          <w:rFonts w:ascii="宋体" w:hAnsi="宋体"/>
          <w:szCs w:val="24"/>
        </w:rPr>
        <w:t>.Mat</w:t>
      </w:r>
      <w:r>
        <w:rPr>
          <w:rStyle w:val="a7"/>
          <w:rFonts w:ascii="宋体" w:hAnsi="宋体"/>
          <w:szCs w:val="24"/>
        </w:rPr>
        <w:t>h</w:t>
      </w:r>
      <w:proofErr w:type="spellEnd"/>
      <w:r w:rsidRPr="001854BD">
        <w:rPr>
          <w:rStyle w:val="a7"/>
          <w:rFonts w:ascii="宋体" w:hAnsi="宋体"/>
          <w:szCs w:val="24"/>
        </w:rPr>
        <w:t>类是数学相关的工具类，里面提供了大量的静态方法，</w:t>
      </w:r>
      <w:r>
        <w:rPr>
          <w:rStyle w:val="a7"/>
          <w:rFonts w:ascii="宋体" w:hAnsi="宋体" w:hint="eastAsia"/>
          <w:szCs w:val="24"/>
        </w:rPr>
        <w:t xml:space="preserve"> </w:t>
      </w:r>
      <w:r>
        <w:rPr>
          <w:rStyle w:val="a7"/>
          <w:rFonts w:ascii="宋体" w:hAnsi="宋体"/>
          <w:szCs w:val="24"/>
        </w:rPr>
        <w:t xml:space="preserve">    </w:t>
      </w:r>
      <w:r w:rsidRPr="001854BD">
        <w:rPr>
          <w:rStyle w:val="a7"/>
          <w:rFonts w:ascii="宋体" w:hAnsi="宋体"/>
          <w:szCs w:val="24"/>
        </w:rPr>
        <w:t>完成与数学运算相关的操作。</w:t>
      </w:r>
    </w:p>
    <w:p w14:paraId="67718FAE" w14:textId="77777777" w:rsidR="001854BD" w:rsidRPr="001854BD" w:rsidRDefault="001854BD" w:rsidP="001854BD">
      <w:pPr>
        <w:pStyle w:val="a3"/>
        <w:ind w:left="780" w:firstLineChars="0" w:firstLine="60"/>
        <w:rPr>
          <w:rStyle w:val="a7"/>
          <w:rFonts w:ascii="宋体" w:hAnsi="宋体"/>
          <w:szCs w:val="24"/>
        </w:rPr>
      </w:pPr>
      <w:r w:rsidRPr="001854BD">
        <w:rPr>
          <w:rStyle w:val="a7"/>
          <w:rFonts w:ascii="宋体" w:hAnsi="宋体"/>
          <w:szCs w:val="24"/>
        </w:rPr>
        <w:t>public static double abs(double num): 获取绝对值。有多种重载。</w:t>
      </w:r>
    </w:p>
    <w:p w14:paraId="0AA1F376" w14:textId="42DCDDF4" w:rsidR="001854BD" w:rsidRPr="001854BD" w:rsidRDefault="001854BD" w:rsidP="001854BD">
      <w:pPr>
        <w:pStyle w:val="a3"/>
        <w:ind w:left="720" w:firstLineChars="0" w:firstLine="120"/>
        <w:rPr>
          <w:rStyle w:val="a7"/>
          <w:rFonts w:ascii="宋体" w:hAnsi="宋体"/>
          <w:szCs w:val="24"/>
        </w:rPr>
      </w:pPr>
      <w:r w:rsidRPr="001854BD">
        <w:rPr>
          <w:rStyle w:val="a7"/>
          <w:rFonts w:ascii="宋体" w:hAnsi="宋体"/>
          <w:szCs w:val="24"/>
        </w:rPr>
        <w:t>public static double ceil(double num):向上取整。</w:t>
      </w:r>
    </w:p>
    <w:p w14:paraId="0205A2E7" w14:textId="77777777" w:rsidR="001854BD" w:rsidRPr="001854BD" w:rsidRDefault="001854BD" w:rsidP="001854BD">
      <w:pPr>
        <w:pStyle w:val="a3"/>
        <w:ind w:left="660" w:firstLineChars="0" w:firstLine="180"/>
        <w:rPr>
          <w:rStyle w:val="a7"/>
          <w:rFonts w:ascii="宋体" w:hAnsi="宋体"/>
          <w:szCs w:val="24"/>
        </w:rPr>
      </w:pPr>
      <w:r w:rsidRPr="001854BD">
        <w:rPr>
          <w:rStyle w:val="a7"/>
          <w:rFonts w:ascii="宋体" w:hAnsi="宋体"/>
          <w:szCs w:val="24"/>
        </w:rPr>
        <w:t>public static double floor(double num):向下取整。</w:t>
      </w:r>
    </w:p>
    <w:p w14:paraId="2D4731C4" w14:textId="77777777" w:rsidR="001854BD" w:rsidRPr="001854BD" w:rsidRDefault="001854BD" w:rsidP="001854BD">
      <w:pPr>
        <w:pStyle w:val="a3"/>
        <w:ind w:left="600" w:firstLineChars="0" w:firstLine="240"/>
        <w:rPr>
          <w:rStyle w:val="a7"/>
          <w:rFonts w:ascii="宋体" w:hAnsi="宋体"/>
          <w:szCs w:val="24"/>
        </w:rPr>
      </w:pPr>
      <w:r w:rsidRPr="001854BD">
        <w:rPr>
          <w:rStyle w:val="a7"/>
          <w:rFonts w:ascii="宋体" w:hAnsi="宋体"/>
          <w:szCs w:val="24"/>
        </w:rPr>
        <w:t>public static long round(double num):四舍五入。</w:t>
      </w:r>
    </w:p>
    <w:p w14:paraId="7244466C" w14:textId="52B518A5" w:rsidR="001E271F" w:rsidRDefault="001854BD" w:rsidP="001E271F">
      <w:pPr>
        <w:pStyle w:val="a3"/>
        <w:ind w:left="540" w:firstLineChars="0" w:firstLine="300"/>
        <w:rPr>
          <w:rStyle w:val="a7"/>
          <w:rFonts w:ascii="宋体" w:hAnsi="宋体"/>
          <w:szCs w:val="24"/>
        </w:rPr>
      </w:pPr>
      <w:r w:rsidRPr="001854BD">
        <w:rPr>
          <w:rStyle w:val="a7"/>
          <w:rFonts w:ascii="宋体" w:hAnsi="宋体"/>
          <w:szCs w:val="24"/>
        </w:rPr>
        <w:t>Math. PI代表近似的圆周率常量(double) 。</w:t>
      </w:r>
    </w:p>
    <w:p w14:paraId="7668E016" w14:textId="77777777" w:rsidR="001A6CC2" w:rsidRPr="001E271F" w:rsidRDefault="001A6CC2" w:rsidP="00583C63">
      <w:pPr>
        <w:pStyle w:val="a3"/>
        <w:numPr>
          <w:ilvl w:val="0"/>
          <w:numId w:val="1"/>
        </w:numPr>
        <w:ind w:firstLineChars="0"/>
        <w:rPr>
          <w:rStyle w:val="a7"/>
          <w:rFonts w:ascii="宋体" w:hAnsi="宋体"/>
          <w:szCs w:val="24"/>
        </w:rPr>
      </w:pPr>
      <w:r w:rsidRPr="001E271F">
        <w:rPr>
          <w:rStyle w:val="a7"/>
          <w:rFonts w:ascii="宋体" w:hAnsi="宋体"/>
          <w:szCs w:val="24"/>
        </w:rPr>
        <w:t>super关键字用来</w:t>
      </w:r>
      <w:proofErr w:type="gramStart"/>
      <w:r w:rsidRPr="001E271F">
        <w:rPr>
          <w:rStyle w:val="a7"/>
          <w:rFonts w:ascii="宋体" w:hAnsi="宋体"/>
          <w:szCs w:val="24"/>
        </w:rPr>
        <w:t>访问父类内容</w:t>
      </w:r>
      <w:proofErr w:type="gramEnd"/>
      <w:r w:rsidRPr="001E271F">
        <w:rPr>
          <w:rStyle w:val="a7"/>
          <w:rFonts w:ascii="宋体" w:hAnsi="宋体"/>
          <w:szCs w:val="24"/>
        </w:rPr>
        <w:t>，而</w:t>
      </w:r>
      <w:r w:rsidRPr="001E271F">
        <w:rPr>
          <w:rStyle w:val="a7"/>
          <w:rFonts w:ascii="宋体" w:hAnsi="宋体"/>
          <w:color w:val="FF0000"/>
          <w:szCs w:val="24"/>
        </w:rPr>
        <w:t>this</w:t>
      </w:r>
      <w:r w:rsidRPr="001E271F">
        <w:rPr>
          <w:rStyle w:val="a7"/>
          <w:rFonts w:ascii="宋体" w:hAnsi="宋体"/>
          <w:szCs w:val="24"/>
        </w:rPr>
        <w:t>关键字用来访问本类内容。用法有三种:</w:t>
      </w:r>
    </w:p>
    <w:p w14:paraId="3069B3B0" w14:textId="77777777" w:rsidR="001A6CC2" w:rsidRPr="001E271F" w:rsidRDefault="001A6CC2" w:rsidP="001A6CC2">
      <w:pPr>
        <w:pStyle w:val="a3"/>
        <w:ind w:left="720" w:firstLineChars="0" w:firstLine="60"/>
        <w:rPr>
          <w:rStyle w:val="a7"/>
          <w:rFonts w:ascii="宋体" w:hAnsi="宋体"/>
          <w:szCs w:val="24"/>
        </w:rPr>
      </w:pPr>
      <w:r w:rsidRPr="001E271F">
        <w:rPr>
          <w:rStyle w:val="a7"/>
          <w:rFonts w:ascii="宋体" w:hAnsi="宋体"/>
          <w:szCs w:val="24"/>
        </w:rPr>
        <w:t>1.在本类的成员方法中，访问本类的成员变量。</w:t>
      </w:r>
    </w:p>
    <w:p w14:paraId="621F3EFA" w14:textId="77777777" w:rsidR="001A6CC2" w:rsidRPr="001E271F" w:rsidRDefault="001A6CC2" w:rsidP="001A6CC2">
      <w:pPr>
        <w:ind w:left="360" w:firstLine="420"/>
        <w:rPr>
          <w:rStyle w:val="a7"/>
          <w:rFonts w:ascii="宋体" w:hAnsi="宋体"/>
          <w:szCs w:val="24"/>
        </w:rPr>
      </w:pPr>
      <w:r w:rsidRPr="001E271F">
        <w:rPr>
          <w:rStyle w:val="a7"/>
          <w:rFonts w:ascii="宋体" w:hAnsi="宋体"/>
          <w:szCs w:val="24"/>
        </w:rPr>
        <w:t>2.在本类的成员方法中，访问本类的另一个成员方法。</w:t>
      </w:r>
    </w:p>
    <w:p w14:paraId="63BFE711" w14:textId="77777777" w:rsidR="001A6CC2" w:rsidRPr="001E271F" w:rsidRDefault="001A6CC2" w:rsidP="001A6CC2">
      <w:pPr>
        <w:pStyle w:val="a3"/>
        <w:ind w:left="720" w:firstLineChars="0" w:firstLine="60"/>
        <w:rPr>
          <w:rStyle w:val="a7"/>
          <w:rFonts w:ascii="宋体" w:hAnsi="宋体"/>
          <w:szCs w:val="24"/>
        </w:rPr>
      </w:pPr>
      <w:commentRangeStart w:id="2"/>
      <w:r w:rsidRPr="001E271F">
        <w:rPr>
          <w:rStyle w:val="a7"/>
          <w:rFonts w:ascii="宋体" w:hAnsi="宋体"/>
          <w:szCs w:val="24"/>
        </w:rPr>
        <w:t>3.在本类的构造方法中，访问本类的另一个构造方法。</w:t>
      </w:r>
      <w:commentRangeEnd w:id="2"/>
      <w:r w:rsidR="004D318A">
        <w:rPr>
          <w:rStyle w:val="ae"/>
        </w:rPr>
        <w:commentReference w:id="2"/>
      </w:r>
    </w:p>
    <w:p w14:paraId="541066BE" w14:textId="77777777" w:rsidR="001A6CC2" w:rsidRPr="001E271F" w:rsidRDefault="001A6CC2" w:rsidP="001A6CC2">
      <w:pPr>
        <w:pStyle w:val="a3"/>
        <w:ind w:left="660" w:firstLineChars="0" w:firstLine="120"/>
        <w:rPr>
          <w:rStyle w:val="a7"/>
          <w:rFonts w:ascii="宋体" w:hAnsi="宋体"/>
          <w:szCs w:val="24"/>
        </w:rPr>
      </w:pPr>
      <w:r w:rsidRPr="001E271F">
        <w:rPr>
          <w:rStyle w:val="a7"/>
          <w:rFonts w:ascii="宋体" w:hAnsi="宋体" w:hint="eastAsia"/>
          <w:szCs w:val="24"/>
        </w:rPr>
        <w:t>在第三种用法当中要注意</w:t>
      </w:r>
      <w:r w:rsidRPr="001E271F">
        <w:rPr>
          <w:rStyle w:val="a7"/>
          <w:rFonts w:ascii="宋体" w:hAnsi="宋体"/>
          <w:szCs w:val="24"/>
        </w:rPr>
        <w:t>:</w:t>
      </w:r>
    </w:p>
    <w:p w14:paraId="144272A0" w14:textId="5C24B20B" w:rsidR="001A6CC2" w:rsidRPr="001E271F" w:rsidRDefault="001A6CC2" w:rsidP="001A6CC2">
      <w:pPr>
        <w:ind w:left="420" w:firstLine="420"/>
        <w:rPr>
          <w:rStyle w:val="a7"/>
          <w:rFonts w:ascii="宋体" w:hAnsi="宋体"/>
          <w:szCs w:val="24"/>
        </w:rPr>
      </w:pPr>
      <w:r w:rsidRPr="001E271F">
        <w:rPr>
          <w:rStyle w:val="a7"/>
          <w:rFonts w:ascii="宋体" w:hAnsi="宋体"/>
          <w:szCs w:val="24"/>
        </w:rPr>
        <w:t>A. this(... )调用也必须是构造方法的</w:t>
      </w:r>
      <w:r w:rsidRPr="001E271F">
        <w:rPr>
          <w:rStyle w:val="a7"/>
          <w:rFonts w:ascii="宋体" w:hAnsi="宋体"/>
          <w:color w:val="FF0000"/>
          <w:szCs w:val="24"/>
        </w:rPr>
        <w:t>第一个语句，</w:t>
      </w:r>
      <w:r w:rsidR="005D460B">
        <w:rPr>
          <w:rStyle w:val="a7"/>
          <w:rFonts w:ascii="宋体" w:hAnsi="宋体" w:hint="eastAsia"/>
          <w:color w:val="FF0000"/>
          <w:szCs w:val="24"/>
        </w:rPr>
        <w:t>且是</w:t>
      </w:r>
      <w:r w:rsidRPr="001E271F">
        <w:rPr>
          <w:rStyle w:val="a7"/>
          <w:rFonts w:ascii="宋体" w:hAnsi="宋体"/>
          <w:color w:val="FF0000"/>
          <w:szCs w:val="24"/>
        </w:rPr>
        <w:t>唯一一个。</w:t>
      </w:r>
    </w:p>
    <w:p w14:paraId="5434114E" w14:textId="352B47F1" w:rsidR="001A6CC2" w:rsidRDefault="001A6CC2" w:rsidP="001A6CC2">
      <w:pPr>
        <w:ind w:left="420" w:firstLine="420"/>
        <w:rPr>
          <w:rStyle w:val="a7"/>
          <w:rFonts w:ascii="宋体" w:hAnsi="宋体"/>
          <w:szCs w:val="24"/>
        </w:rPr>
      </w:pPr>
      <w:r w:rsidRPr="001E271F">
        <w:rPr>
          <w:rStyle w:val="a7"/>
          <w:rFonts w:ascii="宋体" w:hAnsi="宋体"/>
          <w:szCs w:val="24"/>
        </w:rPr>
        <w:t>B.</w:t>
      </w:r>
      <w:r w:rsidRPr="001E271F">
        <w:rPr>
          <w:rStyle w:val="a7"/>
          <w:rFonts w:ascii="宋体" w:hAnsi="宋体"/>
          <w:color w:val="FF0000"/>
          <w:szCs w:val="24"/>
        </w:rPr>
        <w:t xml:space="preserve"> super和this两种构造调用，不能同时使用</w:t>
      </w:r>
      <w:r w:rsidRPr="001E271F">
        <w:rPr>
          <w:rStyle w:val="a7"/>
          <w:rFonts w:ascii="宋体" w:hAnsi="宋体"/>
          <w:szCs w:val="24"/>
        </w:rPr>
        <w:t>。</w:t>
      </w:r>
    </w:p>
    <w:p w14:paraId="5873B4AD" w14:textId="2D7D3EE1" w:rsidR="001D4CE5" w:rsidRPr="001A6CC2" w:rsidRDefault="001D4CE5" w:rsidP="001D4CE5">
      <w:pPr>
        <w:jc w:val="center"/>
        <w:rPr>
          <w:rStyle w:val="a7"/>
          <w:rFonts w:ascii="宋体" w:hAnsi="宋体"/>
          <w:szCs w:val="24"/>
        </w:rPr>
      </w:pPr>
      <w:r w:rsidRPr="001D4CE5">
        <w:rPr>
          <w:noProof/>
        </w:rPr>
        <w:drawing>
          <wp:inline distT="0" distB="0" distL="0" distR="0" wp14:anchorId="38E20752" wp14:editId="26A81B65">
            <wp:extent cx="5872859" cy="23177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3289" cy="23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B509" w14:textId="6287EC82" w:rsidR="001A6CC2" w:rsidRPr="001A6CC2" w:rsidRDefault="001A6CC2" w:rsidP="001A6CC2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2</w:t>
      </w:r>
      <w:r>
        <w:rPr>
          <w:rStyle w:val="a7"/>
          <w:rFonts w:ascii="宋体" w:hAnsi="宋体"/>
          <w:szCs w:val="24"/>
        </w:rPr>
        <w:t xml:space="preserve">4.  </w:t>
      </w:r>
      <w:r>
        <w:rPr>
          <w:rStyle w:val="a7"/>
          <w:rFonts w:ascii="宋体" w:hAnsi="宋体"/>
          <w:szCs w:val="24"/>
        </w:rPr>
        <w:tab/>
      </w:r>
      <w:r w:rsidRPr="001A6CC2">
        <w:rPr>
          <w:rStyle w:val="a7"/>
          <w:rFonts w:ascii="宋体" w:hAnsi="宋体"/>
          <w:szCs w:val="24"/>
        </w:rPr>
        <w:t>final关键字代表最终、不可改变的。</w:t>
      </w:r>
    </w:p>
    <w:p w14:paraId="158ACA00" w14:textId="77777777" w:rsidR="001A6CC2" w:rsidRPr="001A6CC2" w:rsidRDefault="001A6CC2" w:rsidP="001A6CC2">
      <w:pPr>
        <w:ind w:left="420" w:firstLine="420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 w:hint="eastAsia"/>
          <w:szCs w:val="24"/>
        </w:rPr>
        <w:t>常见四种用法</w:t>
      </w:r>
      <w:r w:rsidRPr="001A6CC2">
        <w:rPr>
          <w:rStyle w:val="a7"/>
          <w:rFonts w:ascii="宋体" w:hAnsi="宋体"/>
          <w:szCs w:val="24"/>
        </w:rPr>
        <w:t>:</w:t>
      </w:r>
    </w:p>
    <w:p w14:paraId="08743087" w14:textId="4537160F" w:rsidR="001A6CC2" w:rsidRPr="001A6CC2" w:rsidRDefault="001A6CC2" w:rsidP="00583C63">
      <w:pPr>
        <w:pStyle w:val="a3"/>
        <w:numPr>
          <w:ilvl w:val="0"/>
          <w:numId w:val="5"/>
        </w:numPr>
        <w:ind w:firstLineChars="0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/>
          <w:szCs w:val="24"/>
        </w:rPr>
        <w:lastRenderedPageBreak/>
        <w:t>可以用来修饰一个类</w:t>
      </w:r>
    </w:p>
    <w:p w14:paraId="61F2795E" w14:textId="7E534F08" w:rsidR="001A6CC2" w:rsidRPr="008E426D" w:rsidRDefault="001A6CC2" w:rsidP="008E426D">
      <w:pPr>
        <w:ind w:left="720" w:firstLineChars="199" w:firstLine="479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 w:hint="eastAsia"/>
          <w:color w:val="00B050"/>
          <w:szCs w:val="24"/>
        </w:rPr>
        <w:t>当</w:t>
      </w:r>
      <w:r w:rsidRPr="008E426D">
        <w:rPr>
          <w:rStyle w:val="a7"/>
          <w:rFonts w:ascii="宋体" w:hAnsi="宋体"/>
          <w:szCs w:val="24"/>
        </w:rPr>
        <w:t>final关键字用来修饰一个类的时候，格式:</w:t>
      </w:r>
    </w:p>
    <w:p w14:paraId="2E2706DB" w14:textId="77777777" w:rsidR="001A6CC2" w:rsidRPr="001A6CC2" w:rsidRDefault="001A6CC2" w:rsidP="001A6CC2">
      <w:pPr>
        <w:pStyle w:val="a3"/>
        <w:ind w:left="1200" w:firstLine="482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/>
          <w:szCs w:val="24"/>
        </w:rPr>
        <w:t>public final class类名称{</w:t>
      </w:r>
    </w:p>
    <w:p w14:paraId="2A3ED521" w14:textId="77777777" w:rsidR="001A6CC2" w:rsidRPr="001A6CC2" w:rsidRDefault="001A6CC2" w:rsidP="001A6CC2">
      <w:pPr>
        <w:pStyle w:val="a3"/>
        <w:ind w:left="1200" w:firstLine="482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/>
          <w:szCs w:val="24"/>
        </w:rPr>
        <w:t>//</w:t>
      </w:r>
    </w:p>
    <w:p w14:paraId="47831719" w14:textId="77777777" w:rsidR="001A6CC2" w:rsidRPr="001A6CC2" w:rsidRDefault="001A6CC2" w:rsidP="001A6CC2">
      <w:pPr>
        <w:pStyle w:val="a3"/>
        <w:ind w:left="1200" w:firstLine="482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/>
          <w:szCs w:val="24"/>
        </w:rPr>
        <w:t>}</w:t>
      </w:r>
    </w:p>
    <w:p w14:paraId="08E14595" w14:textId="6CDC9651" w:rsidR="001A6CC2" w:rsidRDefault="001A6CC2" w:rsidP="001A6CC2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 w:hint="eastAsia"/>
          <w:szCs w:val="24"/>
        </w:rPr>
        <w:t>含义</w:t>
      </w:r>
      <w:r w:rsidRPr="001A6CC2">
        <w:rPr>
          <w:rStyle w:val="a7"/>
          <w:rFonts w:ascii="宋体" w:hAnsi="宋体"/>
          <w:szCs w:val="24"/>
        </w:rPr>
        <w:t>:当前这个类不能有任何的子类。 (太监类)</w:t>
      </w:r>
      <w:r w:rsidRPr="001A6CC2">
        <w:rPr>
          <w:rFonts w:hint="eastAsia"/>
        </w:rPr>
        <w:t xml:space="preserve"> </w:t>
      </w:r>
      <w:r w:rsidRPr="001A6CC2">
        <w:rPr>
          <w:rStyle w:val="a7"/>
          <w:rFonts w:ascii="宋体" w:hAnsi="宋体" w:hint="eastAsia"/>
          <w:szCs w:val="24"/>
        </w:rPr>
        <w:t>不能使用一</w:t>
      </w:r>
      <w:r w:rsidRPr="001A6CC2">
        <w:rPr>
          <w:rStyle w:val="a7"/>
          <w:rFonts w:ascii="宋体" w:hAnsi="宋体"/>
          <w:szCs w:val="24"/>
        </w:rPr>
        <w:t>个final类</w:t>
      </w:r>
      <w:proofErr w:type="gramStart"/>
      <w:r w:rsidRPr="001A6CC2">
        <w:rPr>
          <w:rStyle w:val="a7"/>
          <w:rFonts w:ascii="宋体" w:hAnsi="宋体"/>
          <w:szCs w:val="24"/>
        </w:rPr>
        <w:t>来作</w:t>
      </w:r>
      <w:proofErr w:type="gramEnd"/>
      <w:r w:rsidRPr="001A6CC2">
        <w:rPr>
          <w:rStyle w:val="a7"/>
          <w:rFonts w:ascii="宋体" w:hAnsi="宋体"/>
          <w:szCs w:val="24"/>
        </w:rPr>
        <w:t>为父类</w:t>
      </w:r>
    </w:p>
    <w:p w14:paraId="657F85D4" w14:textId="55073BAF" w:rsidR="001A6CC2" w:rsidRPr="001A6CC2" w:rsidRDefault="001A6CC2" w:rsidP="001A6CC2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 w:hint="eastAsia"/>
          <w:szCs w:val="24"/>
        </w:rPr>
        <w:t>注意</w:t>
      </w:r>
      <w:r w:rsidRPr="001A6CC2">
        <w:rPr>
          <w:rStyle w:val="a7"/>
          <w:rFonts w:ascii="宋体" w:hAnsi="宋体"/>
          <w:szCs w:val="24"/>
        </w:rPr>
        <w:t>:一个类如果是final的，那么其中所有的成员方法都无法进行覆盖重写(因为没儿子。)</w:t>
      </w:r>
    </w:p>
    <w:p w14:paraId="6C766C4E" w14:textId="1CAA79EB" w:rsidR="001A6CC2" w:rsidRPr="001A6CC2" w:rsidRDefault="001A6CC2" w:rsidP="00583C63">
      <w:pPr>
        <w:pStyle w:val="a3"/>
        <w:numPr>
          <w:ilvl w:val="0"/>
          <w:numId w:val="5"/>
        </w:numPr>
        <w:ind w:firstLineChars="0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/>
          <w:szCs w:val="24"/>
        </w:rPr>
        <w:t>可以用来修饰一个方法</w:t>
      </w:r>
    </w:p>
    <w:p w14:paraId="745F1FB4" w14:textId="77777777" w:rsidR="001A6CC2" w:rsidRPr="001A6CC2" w:rsidRDefault="001A6CC2" w:rsidP="008E426D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 w:hint="eastAsia"/>
          <w:color w:val="00B050"/>
          <w:szCs w:val="24"/>
        </w:rPr>
        <w:t>当</w:t>
      </w:r>
      <w:r w:rsidRPr="001A6CC2">
        <w:rPr>
          <w:rStyle w:val="a7"/>
          <w:rFonts w:ascii="宋体" w:hAnsi="宋体"/>
          <w:szCs w:val="24"/>
        </w:rPr>
        <w:t>final关键字用来修饰一个方法的时候，这个方法就是最终方法，也就是不能被覆盖重写。</w:t>
      </w:r>
    </w:p>
    <w:p w14:paraId="00503C39" w14:textId="77777777" w:rsidR="001A6CC2" w:rsidRPr="008E426D" w:rsidRDefault="001A6CC2" w:rsidP="008E426D">
      <w:pPr>
        <w:ind w:left="660" w:firstLineChars="224" w:firstLine="54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 w:hint="eastAsia"/>
          <w:szCs w:val="24"/>
        </w:rPr>
        <w:t>格式</w:t>
      </w:r>
      <w:r w:rsidRPr="008E426D">
        <w:rPr>
          <w:rStyle w:val="a7"/>
          <w:rFonts w:ascii="宋体" w:hAnsi="宋体"/>
          <w:szCs w:val="24"/>
        </w:rPr>
        <w:t xml:space="preserve">: </w:t>
      </w:r>
    </w:p>
    <w:p w14:paraId="212305B0" w14:textId="1836309C" w:rsidR="001A6CC2" w:rsidRPr="001A6CC2" w:rsidRDefault="001A6CC2" w:rsidP="001A6CC2">
      <w:pPr>
        <w:pStyle w:val="a3"/>
        <w:ind w:left="1200" w:firstLine="482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 w:hint="eastAsia"/>
          <w:szCs w:val="24"/>
        </w:rPr>
        <w:t>修饰符</w:t>
      </w:r>
      <w:r w:rsidR="008E426D">
        <w:rPr>
          <w:rStyle w:val="a7"/>
          <w:rFonts w:ascii="宋体" w:hAnsi="宋体" w:hint="eastAsia"/>
          <w:szCs w:val="24"/>
        </w:rPr>
        <w:t xml:space="preserve"> </w:t>
      </w:r>
      <w:r w:rsidRPr="001A6CC2">
        <w:rPr>
          <w:rStyle w:val="a7"/>
          <w:rFonts w:ascii="宋体" w:hAnsi="宋体"/>
          <w:szCs w:val="24"/>
        </w:rPr>
        <w:t>final</w:t>
      </w:r>
      <w:r w:rsidR="008E426D">
        <w:rPr>
          <w:rStyle w:val="a7"/>
          <w:rFonts w:ascii="宋体" w:hAnsi="宋体"/>
          <w:szCs w:val="24"/>
        </w:rPr>
        <w:t xml:space="preserve"> </w:t>
      </w:r>
      <w:r w:rsidRPr="001A6CC2">
        <w:rPr>
          <w:rStyle w:val="a7"/>
          <w:rFonts w:ascii="宋体" w:hAnsi="宋体"/>
          <w:szCs w:val="24"/>
        </w:rPr>
        <w:t>返回</w:t>
      </w:r>
      <w:proofErr w:type="gramStart"/>
      <w:r w:rsidRPr="001A6CC2">
        <w:rPr>
          <w:rStyle w:val="a7"/>
          <w:rFonts w:ascii="宋体" w:hAnsi="宋体"/>
          <w:szCs w:val="24"/>
        </w:rPr>
        <w:t>值类型</w:t>
      </w:r>
      <w:proofErr w:type="gramEnd"/>
      <w:r w:rsidR="008E426D">
        <w:rPr>
          <w:rStyle w:val="a7"/>
          <w:rFonts w:ascii="宋体" w:hAnsi="宋体" w:hint="eastAsia"/>
          <w:szCs w:val="24"/>
        </w:rPr>
        <w:t xml:space="preserve"> </w:t>
      </w:r>
      <w:r w:rsidRPr="001A6CC2">
        <w:rPr>
          <w:rStyle w:val="a7"/>
          <w:rFonts w:ascii="宋体" w:hAnsi="宋体"/>
          <w:szCs w:val="24"/>
        </w:rPr>
        <w:t>方法名称(参数列表) {</w:t>
      </w:r>
    </w:p>
    <w:p w14:paraId="579E0682" w14:textId="71F3A02B" w:rsidR="001A6CC2" w:rsidRDefault="001A6CC2" w:rsidP="001A6CC2">
      <w:pPr>
        <w:pStyle w:val="a3"/>
        <w:ind w:left="1200" w:firstLine="482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/>
          <w:szCs w:val="24"/>
        </w:rPr>
        <w:t>// 方法体</w:t>
      </w:r>
    </w:p>
    <w:p w14:paraId="2A54871C" w14:textId="07D00FD2" w:rsidR="008E426D" w:rsidRPr="001A6CC2" w:rsidRDefault="008E426D" w:rsidP="001A6CC2">
      <w:pPr>
        <w:pStyle w:val="a3"/>
        <w:ind w:left="1200" w:firstLine="482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}</w:t>
      </w:r>
    </w:p>
    <w:p w14:paraId="646C7BB9" w14:textId="77777777" w:rsidR="001A6CC2" w:rsidRPr="001A6CC2" w:rsidRDefault="001A6CC2" w:rsidP="001A6CC2">
      <w:pPr>
        <w:pStyle w:val="a3"/>
        <w:ind w:left="1200" w:firstLine="482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 w:hint="eastAsia"/>
          <w:szCs w:val="24"/>
        </w:rPr>
        <w:t>注意事项</w:t>
      </w:r>
      <w:r w:rsidRPr="001A6CC2">
        <w:rPr>
          <w:rStyle w:val="a7"/>
          <w:rFonts w:ascii="宋体" w:hAnsi="宋体"/>
          <w:szCs w:val="24"/>
        </w:rPr>
        <w:t>:</w:t>
      </w:r>
    </w:p>
    <w:p w14:paraId="63966B97" w14:textId="53FBAC2D" w:rsidR="001A6CC2" w:rsidRPr="001A6CC2" w:rsidRDefault="001A6CC2" w:rsidP="001A6CC2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1A6CC2">
        <w:rPr>
          <w:rStyle w:val="a7"/>
          <w:rFonts w:ascii="宋体" w:hAnsi="宋体" w:hint="eastAsia"/>
          <w:szCs w:val="24"/>
        </w:rPr>
        <w:t>对于类、方法来说，</w:t>
      </w:r>
      <w:r w:rsidRPr="001A6CC2">
        <w:rPr>
          <w:rStyle w:val="a7"/>
          <w:rFonts w:ascii="宋体" w:hAnsi="宋体"/>
          <w:szCs w:val="24"/>
        </w:rPr>
        <w:t>abstract关键字和final关键字不能同时使用， 因为矛盾。</w:t>
      </w:r>
    </w:p>
    <w:p w14:paraId="43641055" w14:textId="183430AF" w:rsidR="001A6CC2" w:rsidRPr="008E426D" w:rsidRDefault="001A6CC2" w:rsidP="00583C63">
      <w:pPr>
        <w:pStyle w:val="a3"/>
        <w:numPr>
          <w:ilvl w:val="0"/>
          <w:numId w:val="5"/>
        </w:numPr>
        <w:ind w:firstLineChars="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 w:hint="eastAsia"/>
          <w:szCs w:val="24"/>
        </w:rPr>
        <w:t>还可以用来修饰一</w:t>
      </w:r>
      <w:r w:rsidRPr="008E426D">
        <w:rPr>
          <w:rStyle w:val="a7"/>
          <w:rFonts w:ascii="宋体" w:hAnsi="宋体"/>
          <w:szCs w:val="24"/>
        </w:rPr>
        <w:t>个局部变量</w:t>
      </w:r>
    </w:p>
    <w:p w14:paraId="41AB9FE4" w14:textId="31CF3D7F" w:rsidR="008E426D" w:rsidRDefault="008E426D" w:rsidP="008E426D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 w:hint="eastAsia"/>
          <w:color w:val="00B050"/>
          <w:szCs w:val="24"/>
        </w:rPr>
        <w:t>一</w:t>
      </w:r>
      <w:r w:rsidRPr="008E426D">
        <w:rPr>
          <w:rStyle w:val="a7"/>
          <w:rFonts w:ascii="宋体" w:hAnsi="宋体"/>
          <w:color w:val="00B050"/>
          <w:szCs w:val="24"/>
        </w:rPr>
        <w:t>旦</w:t>
      </w:r>
      <w:r w:rsidRPr="008E426D">
        <w:rPr>
          <w:rStyle w:val="a7"/>
          <w:rFonts w:ascii="宋体" w:hAnsi="宋体"/>
          <w:szCs w:val="24"/>
        </w:rPr>
        <w:t>使用final用来修饰局部变量，那么这个变量就不能进行更改。</w:t>
      </w:r>
    </w:p>
    <w:p w14:paraId="6B5FB8AC" w14:textId="77777777" w:rsidR="008E426D" w:rsidRPr="008E426D" w:rsidRDefault="008E426D" w:rsidP="008E426D">
      <w:pPr>
        <w:ind w:left="299" w:firstLineChars="374" w:firstLine="901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 w:hint="eastAsia"/>
          <w:szCs w:val="24"/>
        </w:rPr>
        <w:t>对于基本类型来说，不可变说的是变量当中的</w:t>
      </w:r>
      <w:r w:rsidRPr="008E426D">
        <w:rPr>
          <w:rStyle w:val="a7"/>
          <w:rFonts w:ascii="宋体" w:hAnsi="宋体" w:hint="eastAsia"/>
          <w:color w:val="FF0000"/>
          <w:szCs w:val="24"/>
        </w:rPr>
        <w:t>数据</w:t>
      </w:r>
      <w:r w:rsidRPr="008E426D">
        <w:rPr>
          <w:rStyle w:val="a7"/>
          <w:rFonts w:ascii="宋体" w:hAnsi="宋体" w:hint="eastAsia"/>
          <w:szCs w:val="24"/>
        </w:rPr>
        <w:t>不可改变</w:t>
      </w:r>
    </w:p>
    <w:p w14:paraId="7676F2D9" w14:textId="523C90C0" w:rsidR="008E426D" w:rsidRPr="008E426D" w:rsidRDefault="008E426D" w:rsidP="008E426D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 w:hint="eastAsia"/>
          <w:szCs w:val="24"/>
        </w:rPr>
        <w:t>对于引用类型来说，不可变说的是变量当中的</w:t>
      </w:r>
      <w:r w:rsidRPr="008E426D">
        <w:rPr>
          <w:rStyle w:val="a7"/>
          <w:rFonts w:ascii="宋体" w:hAnsi="宋体" w:hint="eastAsia"/>
          <w:color w:val="FF0000"/>
          <w:szCs w:val="24"/>
        </w:rPr>
        <w:t>地址</w:t>
      </w:r>
      <w:proofErr w:type="gramStart"/>
      <w:r w:rsidRPr="008E426D">
        <w:rPr>
          <w:rStyle w:val="a7"/>
          <w:rFonts w:ascii="宋体" w:hAnsi="宋体" w:hint="eastAsia"/>
          <w:color w:val="FF0000"/>
          <w:szCs w:val="24"/>
        </w:rPr>
        <w:t>值</w:t>
      </w:r>
      <w:r w:rsidRPr="008E426D">
        <w:rPr>
          <w:rStyle w:val="a7"/>
          <w:rFonts w:ascii="宋体" w:hAnsi="宋体" w:hint="eastAsia"/>
          <w:szCs w:val="24"/>
        </w:rPr>
        <w:t>不可</w:t>
      </w:r>
      <w:proofErr w:type="gramEnd"/>
      <w:r w:rsidRPr="008E426D">
        <w:rPr>
          <w:rStyle w:val="a7"/>
          <w:rFonts w:ascii="宋体" w:hAnsi="宋体" w:hint="eastAsia"/>
          <w:szCs w:val="24"/>
        </w:rPr>
        <w:t>改变</w:t>
      </w:r>
    </w:p>
    <w:p w14:paraId="3CD421C1" w14:textId="259230E7" w:rsidR="001A6CC2" w:rsidRPr="008E426D" w:rsidRDefault="001A6CC2" w:rsidP="00583C63">
      <w:pPr>
        <w:pStyle w:val="a3"/>
        <w:numPr>
          <w:ilvl w:val="0"/>
          <w:numId w:val="5"/>
        </w:numPr>
        <w:ind w:firstLineChars="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/>
          <w:szCs w:val="24"/>
        </w:rPr>
        <w:t>还可以用来修饰一个成员变量</w:t>
      </w:r>
    </w:p>
    <w:p w14:paraId="3018708E" w14:textId="77777777" w:rsidR="008E426D" w:rsidRPr="008E426D" w:rsidRDefault="008E426D" w:rsidP="008E426D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 w:hint="eastAsia"/>
          <w:szCs w:val="24"/>
        </w:rPr>
        <w:t>对于成员变量来说，如果使用</w:t>
      </w:r>
      <w:r w:rsidRPr="008E426D">
        <w:rPr>
          <w:rStyle w:val="a7"/>
          <w:rFonts w:ascii="宋体" w:hAnsi="宋体"/>
          <w:szCs w:val="24"/>
        </w:rPr>
        <w:t>final关键字修饰，那么这个变量也照样是不可变。</w:t>
      </w:r>
    </w:p>
    <w:p w14:paraId="34A2C404" w14:textId="3400B03E" w:rsidR="008E426D" w:rsidRPr="008E426D" w:rsidRDefault="008E426D" w:rsidP="00887B92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/>
          <w:szCs w:val="24"/>
        </w:rPr>
        <w:t>1</w:t>
      </w:r>
      <w:r>
        <w:rPr>
          <w:rStyle w:val="a7"/>
          <w:rFonts w:ascii="宋体" w:hAnsi="宋体" w:hint="eastAsia"/>
          <w:szCs w:val="24"/>
        </w:rPr>
        <w:t>．</w:t>
      </w:r>
      <w:r w:rsidRPr="008E426D">
        <w:rPr>
          <w:rStyle w:val="a7"/>
          <w:rFonts w:ascii="宋体" w:hAnsi="宋体"/>
          <w:szCs w:val="24"/>
        </w:rPr>
        <w:t>由于成员变量具有默认值，所以用了final之后必须手动赋值，不会再给默认值了。</w:t>
      </w:r>
    </w:p>
    <w:p w14:paraId="63468B6B" w14:textId="5B066B71" w:rsidR="008E426D" w:rsidRPr="008E426D" w:rsidRDefault="008E426D" w:rsidP="00887B92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/>
          <w:szCs w:val="24"/>
        </w:rPr>
        <w:t>2</w:t>
      </w:r>
      <w:r>
        <w:rPr>
          <w:rStyle w:val="a7"/>
          <w:rFonts w:ascii="宋体" w:hAnsi="宋体" w:hint="eastAsia"/>
          <w:szCs w:val="24"/>
        </w:rPr>
        <w:t>．</w:t>
      </w:r>
      <w:r w:rsidRPr="008E426D">
        <w:rPr>
          <w:rStyle w:val="a7"/>
          <w:rFonts w:ascii="宋体" w:hAnsi="宋体"/>
          <w:szCs w:val="24"/>
        </w:rPr>
        <w:t>对于final的成员变量，要么使用</w:t>
      </w:r>
      <w:r w:rsidRPr="00887B92">
        <w:rPr>
          <w:rStyle w:val="a7"/>
          <w:rFonts w:ascii="宋体" w:hAnsi="宋体"/>
          <w:color w:val="FF0000"/>
          <w:szCs w:val="24"/>
        </w:rPr>
        <w:t>直接赋值</w:t>
      </w:r>
      <w:r w:rsidRPr="008E426D">
        <w:rPr>
          <w:rStyle w:val="a7"/>
          <w:rFonts w:ascii="宋体" w:hAnsi="宋体"/>
          <w:szCs w:val="24"/>
        </w:rPr>
        <w:t>，要么通过</w:t>
      </w:r>
      <w:r w:rsidRPr="00887B92">
        <w:rPr>
          <w:rStyle w:val="a7"/>
          <w:rFonts w:ascii="宋体" w:hAnsi="宋体"/>
          <w:color w:val="FF0000"/>
          <w:szCs w:val="24"/>
        </w:rPr>
        <w:t>构造方法赋值</w:t>
      </w:r>
      <w:r w:rsidRPr="008E426D">
        <w:rPr>
          <w:rStyle w:val="a7"/>
          <w:rFonts w:ascii="宋体" w:hAnsi="宋体"/>
          <w:szCs w:val="24"/>
        </w:rPr>
        <w:t>。二者选其一。</w:t>
      </w:r>
    </w:p>
    <w:p w14:paraId="7842610D" w14:textId="421EA12D" w:rsidR="008E426D" w:rsidRDefault="008E426D" w:rsidP="008E426D">
      <w:pPr>
        <w:pStyle w:val="a3"/>
        <w:ind w:left="1200" w:firstLineChars="0" w:firstLine="0"/>
        <w:rPr>
          <w:rStyle w:val="a7"/>
          <w:rFonts w:ascii="宋体" w:hAnsi="宋体"/>
          <w:szCs w:val="24"/>
        </w:rPr>
      </w:pPr>
      <w:r w:rsidRPr="008E426D">
        <w:rPr>
          <w:rStyle w:val="a7"/>
          <w:rFonts w:ascii="宋体" w:hAnsi="宋体"/>
          <w:szCs w:val="24"/>
        </w:rPr>
        <w:t>3.必须保证类当中</w:t>
      </w:r>
      <w:r w:rsidRPr="00887B92">
        <w:rPr>
          <w:rStyle w:val="a7"/>
          <w:rFonts w:ascii="宋体" w:hAnsi="宋体"/>
          <w:color w:val="FF0000"/>
          <w:szCs w:val="24"/>
        </w:rPr>
        <w:t>所有重载的构造方法</w:t>
      </w:r>
      <w:r w:rsidRPr="008E426D">
        <w:rPr>
          <w:rStyle w:val="a7"/>
          <w:rFonts w:ascii="宋体" w:hAnsi="宋体"/>
          <w:szCs w:val="24"/>
        </w:rPr>
        <w:t>，都最终会对final的成员变量进行</w:t>
      </w:r>
      <w:r w:rsidRPr="00887B92">
        <w:rPr>
          <w:rStyle w:val="a7"/>
          <w:rFonts w:ascii="宋体" w:hAnsi="宋体"/>
          <w:color w:val="FF0000"/>
          <w:szCs w:val="24"/>
        </w:rPr>
        <w:t>赋值</w:t>
      </w:r>
      <w:r w:rsidRPr="008E426D">
        <w:rPr>
          <w:rStyle w:val="a7"/>
          <w:rFonts w:ascii="宋体" w:hAnsi="宋体"/>
          <w:szCs w:val="24"/>
        </w:rPr>
        <w:t>。</w:t>
      </w:r>
    </w:p>
    <w:p w14:paraId="3101376B" w14:textId="77777777" w:rsidR="00887B92" w:rsidRPr="00887B92" w:rsidRDefault="00887B92" w:rsidP="00887B92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25.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887B92">
        <w:rPr>
          <w:rStyle w:val="a7"/>
          <w:rFonts w:ascii="宋体" w:hAnsi="宋体"/>
          <w:szCs w:val="24"/>
        </w:rPr>
        <w:t>Java中有四种权限修饰符: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27"/>
        <w:gridCol w:w="942"/>
        <w:gridCol w:w="1305"/>
        <w:gridCol w:w="1305"/>
        <w:gridCol w:w="1063"/>
      </w:tblGrid>
      <w:tr w:rsidR="00275DDD" w14:paraId="60CAE333" w14:textId="77777777" w:rsidTr="00887B92">
        <w:tc>
          <w:tcPr>
            <w:tcW w:w="0" w:type="auto"/>
          </w:tcPr>
          <w:p w14:paraId="63B065E9" w14:textId="77777777" w:rsidR="00887B92" w:rsidRDefault="00887B92">
            <w:pPr>
              <w:widowControl/>
              <w:jc w:val="left"/>
              <w:rPr>
                <w:rStyle w:val="a7"/>
                <w:rFonts w:ascii="宋体" w:hAnsi="宋体"/>
                <w:szCs w:val="24"/>
              </w:rPr>
            </w:pPr>
          </w:p>
        </w:tc>
        <w:tc>
          <w:tcPr>
            <w:tcW w:w="0" w:type="auto"/>
          </w:tcPr>
          <w:p w14:paraId="014290C3" w14:textId="60066DE1" w:rsidR="00887B92" w:rsidRDefault="00887B92">
            <w:pPr>
              <w:widowControl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/>
                <w:szCs w:val="24"/>
              </w:rPr>
              <w:t>public</w:t>
            </w:r>
          </w:p>
        </w:tc>
        <w:tc>
          <w:tcPr>
            <w:tcW w:w="0" w:type="auto"/>
          </w:tcPr>
          <w:p w14:paraId="71B838A4" w14:textId="7C470C4F" w:rsidR="00887B92" w:rsidRDefault="00887B92">
            <w:pPr>
              <w:widowControl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p</w:t>
            </w:r>
            <w:r>
              <w:rPr>
                <w:rStyle w:val="a7"/>
                <w:rFonts w:ascii="宋体" w:hAnsi="宋体"/>
                <w:szCs w:val="24"/>
              </w:rPr>
              <w:t>rotected</w:t>
            </w:r>
          </w:p>
        </w:tc>
        <w:tc>
          <w:tcPr>
            <w:tcW w:w="0" w:type="auto"/>
          </w:tcPr>
          <w:p w14:paraId="4361E770" w14:textId="0CC5A111" w:rsidR="00887B92" w:rsidRDefault="00887B92">
            <w:pPr>
              <w:widowControl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(</w:t>
            </w:r>
            <w:r>
              <w:rPr>
                <w:rStyle w:val="a7"/>
                <w:rFonts w:ascii="宋体" w:hAnsi="宋体"/>
                <w:szCs w:val="24"/>
              </w:rPr>
              <w:t>default)</w:t>
            </w:r>
          </w:p>
        </w:tc>
        <w:tc>
          <w:tcPr>
            <w:tcW w:w="0" w:type="auto"/>
          </w:tcPr>
          <w:p w14:paraId="1DF87C72" w14:textId="28706FD8" w:rsidR="00887B92" w:rsidRDefault="007121C7">
            <w:pPr>
              <w:widowControl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/>
                <w:szCs w:val="24"/>
              </w:rPr>
              <w:t>p</w:t>
            </w:r>
            <w:r w:rsidR="00887B92">
              <w:rPr>
                <w:rStyle w:val="a7"/>
                <w:rFonts w:ascii="宋体" w:hAnsi="宋体"/>
                <w:szCs w:val="24"/>
              </w:rPr>
              <w:t>rivate</w:t>
            </w:r>
          </w:p>
        </w:tc>
      </w:tr>
      <w:tr w:rsidR="00275DDD" w14:paraId="0B8A7004" w14:textId="77777777" w:rsidTr="00887B92">
        <w:tc>
          <w:tcPr>
            <w:tcW w:w="0" w:type="auto"/>
          </w:tcPr>
          <w:p w14:paraId="627B07CC" w14:textId="5B11318A" w:rsidR="00887B92" w:rsidRDefault="00887B92">
            <w:pPr>
              <w:widowControl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同一个类</w:t>
            </w:r>
            <w:r w:rsidR="00275DDD">
              <w:rPr>
                <w:rStyle w:val="a7"/>
                <w:rFonts w:ascii="宋体" w:hAnsi="宋体" w:hint="eastAsia"/>
                <w:szCs w:val="24"/>
              </w:rPr>
              <w:t>(我自己)</w:t>
            </w:r>
          </w:p>
        </w:tc>
        <w:tc>
          <w:tcPr>
            <w:tcW w:w="0" w:type="auto"/>
          </w:tcPr>
          <w:p w14:paraId="24E70902" w14:textId="74DC27B1" w:rsidR="00887B92" w:rsidRDefault="00887B92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4E515AC8" w14:textId="27402BAC" w:rsidR="00887B92" w:rsidRDefault="00887B92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22148852" w14:textId="25D74892" w:rsidR="00887B92" w:rsidRDefault="00887B92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08BE6737" w14:textId="62950373" w:rsidR="00887B92" w:rsidRDefault="00887B92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</w:tr>
      <w:tr w:rsidR="00275DDD" w14:paraId="786607FB" w14:textId="77777777" w:rsidTr="00887B92">
        <w:tc>
          <w:tcPr>
            <w:tcW w:w="0" w:type="auto"/>
          </w:tcPr>
          <w:p w14:paraId="58F8046C" w14:textId="52B13B57" w:rsidR="00887B92" w:rsidRDefault="00887B92">
            <w:pPr>
              <w:widowControl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同一个包</w:t>
            </w:r>
            <w:r w:rsidR="00275DDD">
              <w:rPr>
                <w:rStyle w:val="a7"/>
                <w:rFonts w:ascii="宋体" w:hAnsi="宋体" w:hint="eastAsia"/>
                <w:szCs w:val="24"/>
              </w:rPr>
              <w:t>(我领居)</w:t>
            </w:r>
          </w:p>
        </w:tc>
        <w:tc>
          <w:tcPr>
            <w:tcW w:w="0" w:type="auto"/>
          </w:tcPr>
          <w:p w14:paraId="3DCE7B33" w14:textId="45954349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355936CF" w14:textId="48CEEA3E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3A987087" w14:textId="3EDC1A34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0521AFE8" w14:textId="68F76BBE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N</w:t>
            </w:r>
            <w:r>
              <w:rPr>
                <w:rStyle w:val="a7"/>
                <w:rFonts w:ascii="宋体" w:hAnsi="宋体"/>
                <w:szCs w:val="24"/>
              </w:rPr>
              <w:t>O</w:t>
            </w:r>
          </w:p>
        </w:tc>
      </w:tr>
      <w:tr w:rsidR="00275DDD" w14:paraId="453F170C" w14:textId="77777777" w:rsidTr="00887B92">
        <w:tc>
          <w:tcPr>
            <w:tcW w:w="0" w:type="auto"/>
          </w:tcPr>
          <w:p w14:paraId="7D4D2AEE" w14:textId="5F100F03" w:rsidR="00887B92" w:rsidRDefault="00887B92">
            <w:pPr>
              <w:widowControl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不同包子类</w:t>
            </w:r>
            <w:r w:rsidR="00275DDD">
              <w:rPr>
                <w:rStyle w:val="a7"/>
                <w:rFonts w:ascii="宋体" w:hAnsi="宋体" w:hint="eastAsia"/>
                <w:szCs w:val="24"/>
              </w:rPr>
              <w:t>(我儿子)</w:t>
            </w:r>
          </w:p>
        </w:tc>
        <w:tc>
          <w:tcPr>
            <w:tcW w:w="0" w:type="auto"/>
          </w:tcPr>
          <w:p w14:paraId="1474EB51" w14:textId="5913F10D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647449D5" w14:textId="019A4B96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5C414E30" w14:textId="1D417290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50617129" w14:textId="095BC663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N</w:t>
            </w:r>
            <w:r>
              <w:rPr>
                <w:rStyle w:val="a7"/>
                <w:rFonts w:ascii="宋体" w:hAnsi="宋体"/>
                <w:szCs w:val="24"/>
              </w:rPr>
              <w:t>O</w:t>
            </w:r>
          </w:p>
        </w:tc>
      </w:tr>
      <w:tr w:rsidR="00275DDD" w14:paraId="2A6D44EE" w14:textId="77777777" w:rsidTr="00887B92">
        <w:tc>
          <w:tcPr>
            <w:tcW w:w="0" w:type="auto"/>
          </w:tcPr>
          <w:p w14:paraId="20640971" w14:textId="6AA0E79F" w:rsidR="00887B92" w:rsidRDefault="00887B92">
            <w:pPr>
              <w:widowControl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不同</w:t>
            </w:r>
            <w:proofErr w:type="gramStart"/>
            <w:r>
              <w:rPr>
                <w:rStyle w:val="a7"/>
                <w:rFonts w:ascii="宋体" w:hAnsi="宋体" w:hint="eastAsia"/>
                <w:szCs w:val="24"/>
              </w:rPr>
              <w:t>包非子</w:t>
            </w:r>
            <w:proofErr w:type="gramEnd"/>
            <w:r>
              <w:rPr>
                <w:rStyle w:val="a7"/>
                <w:rFonts w:ascii="宋体" w:hAnsi="宋体" w:hint="eastAsia"/>
                <w:szCs w:val="24"/>
              </w:rPr>
              <w:t>类</w:t>
            </w:r>
            <w:r w:rsidR="00275DDD">
              <w:rPr>
                <w:rStyle w:val="a7"/>
                <w:rFonts w:ascii="宋体" w:hAnsi="宋体" w:hint="eastAsia"/>
                <w:szCs w:val="24"/>
              </w:rPr>
              <w:t>(陌生人)</w:t>
            </w:r>
          </w:p>
        </w:tc>
        <w:tc>
          <w:tcPr>
            <w:tcW w:w="0" w:type="auto"/>
          </w:tcPr>
          <w:p w14:paraId="38CB04F9" w14:textId="35F496AC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Y</w:t>
            </w:r>
            <w:r>
              <w:rPr>
                <w:rStyle w:val="a7"/>
                <w:rFonts w:ascii="宋体" w:hAnsi="宋体"/>
                <w:szCs w:val="24"/>
              </w:rPr>
              <w:t>ES</w:t>
            </w:r>
          </w:p>
        </w:tc>
        <w:tc>
          <w:tcPr>
            <w:tcW w:w="0" w:type="auto"/>
          </w:tcPr>
          <w:p w14:paraId="5F8AA4E3" w14:textId="4F1A240D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N</w:t>
            </w:r>
            <w:r>
              <w:rPr>
                <w:rStyle w:val="a7"/>
                <w:rFonts w:ascii="宋体" w:hAnsi="宋体"/>
                <w:szCs w:val="24"/>
              </w:rPr>
              <w:t>O</w:t>
            </w:r>
          </w:p>
        </w:tc>
        <w:tc>
          <w:tcPr>
            <w:tcW w:w="0" w:type="auto"/>
          </w:tcPr>
          <w:p w14:paraId="64E48FE6" w14:textId="0159B520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N</w:t>
            </w:r>
            <w:r>
              <w:rPr>
                <w:rStyle w:val="a7"/>
                <w:rFonts w:ascii="宋体" w:hAnsi="宋体"/>
                <w:szCs w:val="24"/>
              </w:rPr>
              <w:t>O</w:t>
            </w:r>
          </w:p>
        </w:tc>
        <w:tc>
          <w:tcPr>
            <w:tcW w:w="0" w:type="auto"/>
          </w:tcPr>
          <w:p w14:paraId="2F7158ED" w14:textId="5CB7127C" w:rsidR="00887B92" w:rsidRDefault="00275DDD" w:rsidP="00275DDD">
            <w:pPr>
              <w:widowControl/>
              <w:ind w:firstLineChars="50" w:firstLine="120"/>
              <w:jc w:val="left"/>
              <w:rPr>
                <w:rStyle w:val="a7"/>
                <w:rFonts w:ascii="宋体" w:hAnsi="宋体"/>
                <w:szCs w:val="24"/>
              </w:rPr>
            </w:pPr>
            <w:r>
              <w:rPr>
                <w:rStyle w:val="a7"/>
                <w:rFonts w:ascii="宋体" w:hAnsi="宋体" w:hint="eastAsia"/>
                <w:szCs w:val="24"/>
              </w:rPr>
              <w:t>N</w:t>
            </w:r>
            <w:r>
              <w:rPr>
                <w:rStyle w:val="a7"/>
                <w:rFonts w:ascii="宋体" w:hAnsi="宋体"/>
                <w:szCs w:val="24"/>
              </w:rPr>
              <w:t>O</w:t>
            </w:r>
          </w:p>
        </w:tc>
      </w:tr>
    </w:tbl>
    <w:p w14:paraId="3F478594" w14:textId="02C75895" w:rsidR="00322798" w:rsidRDefault="00AB37F5" w:rsidP="00322798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2</w:t>
      </w:r>
      <w:r>
        <w:rPr>
          <w:rStyle w:val="a7"/>
          <w:rFonts w:ascii="宋体" w:hAnsi="宋体"/>
          <w:szCs w:val="24"/>
        </w:rPr>
        <w:t xml:space="preserve">6. 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类和接口可作为成员变量类型。</w:t>
      </w:r>
    </w:p>
    <w:p w14:paraId="349DFC9C" w14:textId="05062E93" w:rsidR="00AB37F5" w:rsidRDefault="00AB37F5" w:rsidP="00AB37F5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接口可使用匿名内部类（或和匿名对象一起使用），也可以创建一个实现类。</w:t>
      </w:r>
    </w:p>
    <w:p w14:paraId="593561F7" w14:textId="0329C41A" w:rsidR="009A4853" w:rsidRDefault="00AB37F5" w:rsidP="00AB37F5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类和接口可作为方法参数与返回值。</w:t>
      </w:r>
    </w:p>
    <w:p w14:paraId="236DBFA3" w14:textId="77777777" w:rsidR="00874584" w:rsidRPr="00EF02D0" w:rsidRDefault="00874584" w:rsidP="00874584">
      <w:pPr>
        <w:ind w:left="420" w:hanging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27.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EF02D0">
        <w:rPr>
          <w:rStyle w:val="a7"/>
          <w:rFonts w:ascii="宋体" w:hAnsi="宋体"/>
          <w:szCs w:val="24"/>
        </w:rPr>
        <w:t>java. lang. System类中提供了大量的静态方法，可以获取与系统相关的信息或系统级操作，在System类的API文档中，常用的方法有:</w:t>
      </w:r>
    </w:p>
    <w:p w14:paraId="52EDEAD5" w14:textId="2E079FA0" w:rsidR="00874584" w:rsidRPr="00EF02D0" w:rsidRDefault="00874584" w:rsidP="00874584">
      <w:pPr>
        <w:ind w:left="840" w:firstLine="420"/>
        <w:rPr>
          <w:rStyle w:val="a7"/>
          <w:rFonts w:ascii="宋体" w:hAnsi="宋体"/>
          <w:szCs w:val="24"/>
        </w:rPr>
      </w:pPr>
      <w:r w:rsidRPr="00874584">
        <w:rPr>
          <w:rStyle w:val="a7"/>
          <w:rFonts w:ascii="宋体" w:hAnsi="宋体" w:hint="eastAsia"/>
          <w:color w:val="FF0000"/>
          <w:szCs w:val="24"/>
        </w:rPr>
        <w:lastRenderedPageBreak/>
        <w:t>1</w:t>
      </w:r>
      <w:r>
        <w:rPr>
          <w:rStyle w:val="a7"/>
          <w:rFonts w:ascii="宋体" w:hAnsi="宋体" w:hint="eastAsia"/>
          <w:szCs w:val="24"/>
        </w:rPr>
        <w:t>.</w:t>
      </w:r>
      <w:r w:rsidRPr="00EF02D0">
        <w:rPr>
          <w:rStyle w:val="a7"/>
          <w:rFonts w:ascii="宋体" w:hAnsi="宋体"/>
          <w:szCs w:val="24"/>
        </w:rPr>
        <w:t xml:space="preserve">public static long </w:t>
      </w:r>
      <w:proofErr w:type="spellStart"/>
      <w:r w:rsidRPr="00EF02D0">
        <w:rPr>
          <w:rStyle w:val="a7"/>
          <w:rFonts w:ascii="宋体" w:hAnsi="宋体"/>
          <w:szCs w:val="24"/>
        </w:rPr>
        <w:t>currentTimeMillis</w:t>
      </w:r>
      <w:proofErr w:type="spellEnd"/>
      <w:r w:rsidRPr="00EF02D0">
        <w:rPr>
          <w:rStyle w:val="a7"/>
          <w:rFonts w:ascii="宋体" w:hAnsi="宋体"/>
          <w:szCs w:val="24"/>
        </w:rPr>
        <w:t>():返回以</w:t>
      </w:r>
      <w:proofErr w:type="gramStart"/>
      <w:r w:rsidRPr="00EF02D0">
        <w:rPr>
          <w:rStyle w:val="a7"/>
          <w:rFonts w:ascii="宋体" w:hAnsi="宋体"/>
          <w:szCs w:val="24"/>
        </w:rPr>
        <w:t>毫秒为</w:t>
      </w:r>
      <w:proofErr w:type="gramEnd"/>
      <w:r w:rsidRPr="00EF02D0">
        <w:rPr>
          <w:rStyle w:val="a7"/>
          <w:rFonts w:ascii="宋体" w:hAnsi="宋体"/>
          <w:szCs w:val="24"/>
        </w:rPr>
        <w:t>单位的当前时间。</w:t>
      </w:r>
      <w:r w:rsidRPr="00874584">
        <w:rPr>
          <w:rStyle w:val="a7"/>
          <w:rFonts w:ascii="宋体" w:hAnsi="宋体" w:hint="eastAsia"/>
          <w:i/>
          <w:iCs/>
          <w:szCs w:val="24"/>
        </w:rPr>
        <w:t>（</w:t>
      </w:r>
      <w:r w:rsidRPr="00874584">
        <w:rPr>
          <w:rStyle w:val="a7"/>
          <w:rFonts w:ascii="宋体" w:hAnsi="宋体" w:hint="eastAsia"/>
          <w:i/>
          <w:iCs/>
          <w:color w:val="FFC000"/>
          <w:szCs w:val="24"/>
        </w:rPr>
        <w:t>应用：可用来测试程序的效率。</w:t>
      </w:r>
      <w:r>
        <w:rPr>
          <w:rStyle w:val="a7"/>
          <w:rFonts w:ascii="宋体" w:hAnsi="宋体" w:hint="eastAsia"/>
          <w:i/>
          <w:iCs/>
          <w:szCs w:val="24"/>
        </w:rPr>
        <w:t>）</w:t>
      </w:r>
    </w:p>
    <w:p w14:paraId="0C56DC5A" w14:textId="77777777" w:rsidR="00874584" w:rsidRDefault="00874584" w:rsidP="00874584">
      <w:pPr>
        <w:ind w:left="840" w:firstLine="420"/>
        <w:rPr>
          <w:rStyle w:val="a7"/>
          <w:rFonts w:ascii="宋体" w:hAnsi="宋体"/>
          <w:szCs w:val="24"/>
        </w:rPr>
      </w:pPr>
      <w:r w:rsidRPr="00874584">
        <w:rPr>
          <w:rStyle w:val="a7"/>
          <w:rFonts w:ascii="宋体" w:hAnsi="宋体" w:hint="eastAsia"/>
          <w:color w:val="FF0000"/>
          <w:szCs w:val="24"/>
        </w:rPr>
        <w:t>2</w:t>
      </w:r>
      <w:r>
        <w:rPr>
          <w:rStyle w:val="a7"/>
          <w:rFonts w:ascii="宋体" w:hAnsi="宋体" w:hint="eastAsia"/>
          <w:szCs w:val="24"/>
        </w:rPr>
        <w:t>.</w:t>
      </w:r>
      <w:r w:rsidRPr="00EF02D0">
        <w:rPr>
          <w:rStyle w:val="a7"/>
          <w:rFonts w:ascii="宋体" w:hAnsi="宋体"/>
          <w:szCs w:val="24"/>
        </w:rPr>
        <w:t xml:space="preserve">public static void </w:t>
      </w:r>
      <w:proofErr w:type="spellStart"/>
      <w:r w:rsidRPr="00EF02D0">
        <w:rPr>
          <w:rStyle w:val="a7"/>
          <w:rFonts w:ascii="宋体" w:hAnsi="宋体"/>
          <w:szCs w:val="24"/>
        </w:rPr>
        <w:t>arraycopy</w:t>
      </w:r>
      <w:proofErr w:type="spellEnd"/>
      <w:r w:rsidRPr="00EF02D0">
        <w:rPr>
          <w:rStyle w:val="a7"/>
          <w:rFonts w:ascii="宋体" w:hAnsi="宋体"/>
          <w:szCs w:val="24"/>
        </w:rPr>
        <w:t xml:space="preserve">(object </w:t>
      </w:r>
      <w:proofErr w:type="spellStart"/>
      <w:r w:rsidRPr="00EF02D0">
        <w:rPr>
          <w:rStyle w:val="a7"/>
          <w:rFonts w:ascii="宋体" w:hAnsi="宋体"/>
          <w:szCs w:val="24"/>
        </w:rPr>
        <w:t>src</w:t>
      </w:r>
      <w:proofErr w:type="spellEnd"/>
      <w:r w:rsidRPr="00EF02D0">
        <w:rPr>
          <w:rStyle w:val="a7"/>
          <w:rFonts w:ascii="宋体" w:hAnsi="宋体"/>
          <w:szCs w:val="24"/>
        </w:rPr>
        <w:t xml:space="preserve">, int </w:t>
      </w:r>
      <w:proofErr w:type="spellStart"/>
      <w:r w:rsidRPr="00EF02D0">
        <w:rPr>
          <w:rStyle w:val="a7"/>
          <w:rFonts w:ascii="宋体" w:hAnsi="宋体"/>
          <w:szCs w:val="24"/>
        </w:rPr>
        <w:t>srcPos</w:t>
      </w:r>
      <w:proofErr w:type="spellEnd"/>
      <w:r w:rsidRPr="00EF02D0">
        <w:rPr>
          <w:rStyle w:val="a7"/>
          <w:rFonts w:ascii="宋体" w:hAnsi="宋体"/>
          <w:szCs w:val="24"/>
        </w:rPr>
        <w:t xml:space="preserve">, Object </w:t>
      </w:r>
      <w:proofErr w:type="spellStart"/>
      <w:r w:rsidRPr="00EF02D0">
        <w:rPr>
          <w:rStyle w:val="a7"/>
          <w:rFonts w:ascii="宋体" w:hAnsi="宋体"/>
          <w:szCs w:val="24"/>
        </w:rPr>
        <w:t>dest</w:t>
      </w:r>
      <w:proofErr w:type="spellEnd"/>
      <w:r w:rsidRPr="00EF02D0">
        <w:rPr>
          <w:rStyle w:val="a7"/>
          <w:rFonts w:ascii="宋体" w:hAnsi="宋体"/>
          <w:szCs w:val="24"/>
        </w:rPr>
        <w:t xml:space="preserve">, int </w:t>
      </w:r>
      <w:proofErr w:type="spellStart"/>
      <w:r w:rsidRPr="00EF02D0">
        <w:rPr>
          <w:rStyle w:val="a7"/>
          <w:rFonts w:ascii="宋体" w:hAnsi="宋体"/>
          <w:szCs w:val="24"/>
        </w:rPr>
        <w:t>destPos</w:t>
      </w:r>
      <w:proofErr w:type="spellEnd"/>
      <w:r w:rsidRPr="00EF02D0">
        <w:rPr>
          <w:rStyle w:val="a7"/>
          <w:rFonts w:ascii="宋体" w:hAnsi="宋体"/>
          <w:szCs w:val="24"/>
        </w:rPr>
        <w:t>, int length): 将数组中指定的数据拷贝到另-一个数组中。</w:t>
      </w:r>
    </w:p>
    <w:p w14:paraId="7B501C8B" w14:textId="11E8B48A" w:rsidR="00874584" w:rsidRPr="00874584" w:rsidRDefault="00874584" w:rsidP="00874584">
      <w:pPr>
        <w:ind w:left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874584">
        <w:rPr>
          <w:rStyle w:val="a7"/>
          <w:rFonts w:ascii="宋体" w:hAnsi="宋体" w:hint="eastAsia"/>
          <w:szCs w:val="24"/>
        </w:rPr>
        <w:t>参数</w:t>
      </w:r>
      <w:r w:rsidRPr="00874584">
        <w:rPr>
          <w:rStyle w:val="a7"/>
          <w:rFonts w:ascii="宋体" w:hAnsi="宋体"/>
          <w:szCs w:val="24"/>
        </w:rPr>
        <w:t>:</w:t>
      </w:r>
    </w:p>
    <w:p w14:paraId="4B63F502" w14:textId="77777777" w:rsidR="00874584" w:rsidRPr="00874584" w:rsidRDefault="00874584" w:rsidP="00874584">
      <w:pPr>
        <w:ind w:left="1260" w:firstLine="420"/>
        <w:rPr>
          <w:rStyle w:val="a7"/>
          <w:rFonts w:ascii="宋体" w:hAnsi="宋体"/>
          <w:szCs w:val="24"/>
        </w:rPr>
      </w:pPr>
      <w:proofErr w:type="spellStart"/>
      <w:r w:rsidRPr="00874584">
        <w:rPr>
          <w:rStyle w:val="a7"/>
          <w:rFonts w:ascii="宋体" w:hAnsi="宋体"/>
          <w:szCs w:val="24"/>
        </w:rPr>
        <w:t>src</w:t>
      </w:r>
      <w:proofErr w:type="spellEnd"/>
      <w:r w:rsidRPr="00874584">
        <w:rPr>
          <w:rStyle w:val="a7"/>
          <w:rFonts w:ascii="宋体" w:hAnsi="宋体"/>
          <w:szCs w:val="24"/>
        </w:rPr>
        <w:t>一源数组。</w:t>
      </w:r>
    </w:p>
    <w:p w14:paraId="54BB38F3" w14:textId="77777777" w:rsidR="00874584" w:rsidRPr="00874584" w:rsidRDefault="00874584" w:rsidP="00874584">
      <w:pPr>
        <w:ind w:left="1260" w:firstLine="420"/>
        <w:rPr>
          <w:rStyle w:val="a7"/>
          <w:rFonts w:ascii="宋体" w:hAnsi="宋体"/>
          <w:szCs w:val="24"/>
        </w:rPr>
      </w:pPr>
      <w:proofErr w:type="spellStart"/>
      <w:r w:rsidRPr="00874584">
        <w:rPr>
          <w:rStyle w:val="a7"/>
          <w:rFonts w:ascii="宋体" w:hAnsi="宋体"/>
          <w:szCs w:val="24"/>
        </w:rPr>
        <w:t>srcPos</w:t>
      </w:r>
      <w:proofErr w:type="spellEnd"/>
      <w:r w:rsidRPr="00874584">
        <w:rPr>
          <w:rStyle w:val="a7"/>
          <w:rFonts w:ascii="宋体" w:hAnsi="宋体"/>
          <w:szCs w:val="24"/>
        </w:rPr>
        <w:t>一源数组中的起始位置(起始</w:t>
      </w:r>
      <w:r w:rsidRPr="00874584">
        <w:rPr>
          <w:rStyle w:val="a7"/>
          <w:rFonts w:ascii="宋体" w:hAnsi="宋体"/>
          <w:color w:val="FF0000"/>
          <w:szCs w:val="24"/>
        </w:rPr>
        <w:t>索引</w:t>
      </w:r>
      <w:r>
        <w:rPr>
          <w:rStyle w:val="a7"/>
          <w:rFonts w:ascii="宋体" w:hAnsi="宋体" w:hint="eastAsia"/>
          <w:color w:val="FF0000"/>
          <w:szCs w:val="24"/>
        </w:rPr>
        <w:t>，</w:t>
      </w:r>
      <w:r w:rsidRPr="00874584">
        <w:rPr>
          <w:rStyle w:val="a7"/>
          <w:rFonts w:ascii="宋体" w:hAnsi="宋体" w:hint="eastAsia"/>
          <w:color w:val="FFC000"/>
          <w:szCs w:val="24"/>
        </w:rPr>
        <w:t>int型</w:t>
      </w:r>
      <w:r w:rsidRPr="00874584">
        <w:rPr>
          <w:rStyle w:val="a7"/>
          <w:rFonts w:ascii="宋体" w:hAnsi="宋体"/>
          <w:szCs w:val="24"/>
        </w:rPr>
        <w:t>)。</w:t>
      </w:r>
    </w:p>
    <w:p w14:paraId="2D849958" w14:textId="77777777" w:rsidR="00874584" w:rsidRPr="00874584" w:rsidRDefault="00874584" w:rsidP="00874584">
      <w:pPr>
        <w:ind w:left="1260" w:firstLine="420"/>
        <w:rPr>
          <w:rStyle w:val="a7"/>
          <w:rFonts w:ascii="宋体" w:hAnsi="宋体"/>
          <w:szCs w:val="24"/>
        </w:rPr>
      </w:pPr>
      <w:proofErr w:type="spellStart"/>
      <w:r w:rsidRPr="00874584">
        <w:rPr>
          <w:rStyle w:val="a7"/>
          <w:rFonts w:ascii="宋体" w:hAnsi="宋体"/>
          <w:szCs w:val="24"/>
        </w:rPr>
        <w:t>dest</w:t>
      </w:r>
      <w:proofErr w:type="spellEnd"/>
      <w:r w:rsidRPr="00874584">
        <w:rPr>
          <w:rStyle w:val="a7"/>
          <w:rFonts w:ascii="宋体" w:hAnsi="宋体"/>
          <w:szCs w:val="24"/>
        </w:rPr>
        <w:t xml:space="preserve"> -目标数组。</w:t>
      </w:r>
    </w:p>
    <w:p w14:paraId="52FBA15B" w14:textId="77777777" w:rsidR="00874584" w:rsidRPr="00874584" w:rsidRDefault="00874584" w:rsidP="00874584">
      <w:pPr>
        <w:ind w:left="1260" w:firstLine="420"/>
        <w:rPr>
          <w:rStyle w:val="a7"/>
          <w:rFonts w:ascii="宋体" w:hAnsi="宋体"/>
          <w:szCs w:val="24"/>
        </w:rPr>
      </w:pPr>
      <w:proofErr w:type="spellStart"/>
      <w:r w:rsidRPr="00874584">
        <w:rPr>
          <w:rStyle w:val="a7"/>
          <w:rFonts w:ascii="宋体" w:hAnsi="宋体"/>
          <w:szCs w:val="24"/>
        </w:rPr>
        <w:t>destPos</w:t>
      </w:r>
      <w:proofErr w:type="spellEnd"/>
      <w:r w:rsidRPr="00874584">
        <w:rPr>
          <w:rStyle w:val="a7"/>
          <w:rFonts w:ascii="宋体" w:hAnsi="宋体"/>
          <w:szCs w:val="24"/>
        </w:rPr>
        <w:t xml:space="preserve"> -目标数据中的起始位置。</w:t>
      </w:r>
    </w:p>
    <w:p w14:paraId="1A69F87A" w14:textId="77777777" w:rsidR="00874584" w:rsidRPr="00EF02D0" w:rsidRDefault="00874584" w:rsidP="00874584">
      <w:pPr>
        <w:ind w:left="1260" w:firstLine="420"/>
        <w:rPr>
          <w:rStyle w:val="a7"/>
          <w:rFonts w:ascii="宋体" w:hAnsi="宋体"/>
          <w:szCs w:val="24"/>
        </w:rPr>
      </w:pPr>
      <w:r w:rsidRPr="00874584">
        <w:rPr>
          <w:rStyle w:val="a7"/>
          <w:rFonts w:ascii="宋体" w:hAnsi="宋体"/>
          <w:szCs w:val="24"/>
        </w:rPr>
        <w:t>length -要复制的数组元素的</w:t>
      </w:r>
      <w:r>
        <w:rPr>
          <w:rStyle w:val="a7"/>
          <w:rFonts w:ascii="宋体" w:hAnsi="宋体" w:hint="eastAsia"/>
          <w:szCs w:val="24"/>
        </w:rPr>
        <w:t>个数</w:t>
      </w:r>
      <w:r w:rsidRPr="00874584">
        <w:rPr>
          <w:rStyle w:val="a7"/>
          <w:rFonts w:ascii="宋体" w:hAnsi="宋体"/>
          <w:szCs w:val="24"/>
        </w:rPr>
        <w:t>。</w:t>
      </w:r>
    </w:p>
    <w:p w14:paraId="7454D011" w14:textId="1968AD8C" w:rsidR="00F82730" w:rsidRDefault="005D60D5" w:rsidP="005D60D5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28.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5D60D5">
        <w:rPr>
          <w:rStyle w:val="a7"/>
          <w:rFonts w:ascii="宋体" w:hAnsi="宋体" w:hint="eastAsia"/>
          <w:szCs w:val="24"/>
        </w:rPr>
        <w:t>基本类型与字符串之间的转换</w:t>
      </w:r>
      <w:r>
        <w:rPr>
          <w:rStyle w:val="a7"/>
          <w:rFonts w:ascii="宋体" w:hAnsi="宋体" w:hint="eastAsia"/>
          <w:szCs w:val="24"/>
        </w:rPr>
        <w:t>:</w:t>
      </w:r>
    </w:p>
    <w:p w14:paraId="36FFEA83" w14:textId="0EB510D3" w:rsidR="005D60D5" w:rsidRPr="005D60D5" w:rsidRDefault="00546826" w:rsidP="005D60D5">
      <w:pPr>
        <w:widowControl/>
        <w:ind w:left="840"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</w:t>
      </w:r>
      <w:r w:rsidR="005D60D5" w:rsidRPr="006C34ED">
        <w:rPr>
          <w:rStyle w:val="a7"/>
          <w:rFonts w:ascii="宋体" w:hAnsi="宋体" w:hint="eastAsia"/>
          <w:color w:val="FF0000"/>
          <w:szCs w:val="24"/>
        </w:rPr>
        <w:t>基本类型</w:t>
      </w:r>
      <w:r w:rsidR="005D60D5" w:rsidRPr="006C34ED">
        <w:rPr>
          <w:rStyle w:val="a7"/>
          <w:rFonts w:ascii="宋体" w:hAnsi="宋体"/>
          <w:color w:val="FF0000"/>
          <w:szCs w:val="24"/>
        </w:rPr>
        <w:t>-&gt;字符串(String)</w:t>
      </w:r>
    </w:p>
    <w:p w14:paraId="12D47377" w14:textId="00AFEB3D" w:rsidR="005D60D5" w:rsidRPr="005D60D5" w:rsidRDefault="005D60D5" w:rsidP="005D60D5">
      <w:pPr>
        <w:widowControl/>
        <w:ind w:left="1260" w:firstLine="420"/>
        <w:jc w:val="left"/>
        <w:rPr>
          <w:rStyle w:val="a7"/>
          <w:rFonts w:ascii="宋体" w:hAnsi="宋体"/>
          <w:szCs w:val="24"/>
        </w:rPr>
      </w:pPr>
      <w:r w:rsidRPr="005D60D5">
        <w:rPr>
          <w:rStyle w:val="a7"/>
          <w:rFonts w:ascii="宋体" w:hAnsi="宋体"/>
          <w:szCs w:val="24"/>
        </w:rPr>
        <w:t>1.基本类型的值+</w:t>
      </w:r>
      <w:proofErr w:type="gramStart"/>
      <w:r w:rsidR="00546826">
        <w:rPr>
          <w:rStyle w:val="a7"/>
          <w:rFonts w:ascii="宋体" w:hAnsi="宋体"/>
          <w:szCs w:val="24"/>
        </w:rPr>
        <w:t>””</w:t>
      </w:r>
      <w:proofErr w:type="gramEnd"/>
      <w:r w:rsidR="00546826">
        <w:rPr>
          <w:rStyle w:val="a7"/>
          <w:rFonts w:ascii="宋体" w:hAnsi="宋体"/>
          <w:szCs w:val="24"/>
        </w:rPr>
        <w:t xml:space="preserve"> </w:t>
      </w:r>
      <w:r w:rsidRPr="005D60D5">
        <w:rPr>
          <w:rStyle w:val="a7"/>
          <w:rFonts w:ascii="宋体" w:hAnsi="宋体"/>
          <w:szCs w:val="24"/>
        </w:rPr>
        <w:t>最简单的方法(工作中常用)</w:t>
      </w:r>
    </w:p>
    <w:p w14:paraId="7B5E67D4" w14:textId="7139C202" w:rsidR="005D60D5" w:rsidRPr="005D60D5" w:rsidRDefault="005D60D5" w:rsidP="005D60D5">
      <w:pPr>
        <w:widowControl/>
        <w:ind w:left="1260" w:firstLine="420"/>
        <w:jc w:val="left"/>
        <w:rPr>
          <w:rStyle w:val="a7"/>
          <w:rFonts w:ascii="宋体" w:hAnsi="宋体"/>
          <w:szCs w:val="24"/>
        </w:rPr>
      </w:pPr>
      <w:r w:rsidRPr="005D60D5">
        <w:rPr>
          <w:rStyle w:val="a7"/>
          <w:rFonts w:ascii="宋体" w:hAnsi="宋体"/>
          <w:szCs w:val="24"/>
        </w:rPr>
        <w:t>2.包装类的静态方法</w:t>
      </w:r>
      <w:proofErr w:type="spellStart"/>
      <w:r w:rsidRPr="005D60D5">
        <w:rPr>
          <w:rStyle w:val="a7"/>
          <w:rFonts w:ascii="宋体" w:hAnsi="宋体"/>
          <w:szCs w:val="24"/>
        </w:rPr>
        <w:t>tostring</w:t>
      </w:r>
      <w:proofErr w:type="spellEnd"/>
      <w:r w:rsidRPr="005D60D5">
        <w:rPr>
          <w:rStyle w:val="a7"/>
          <w:rFonts w:ascii="宋体" w:hAnsi="宋体"/>
          <w:szCs w:val="24"/>
        </w:rPr>
        <w:t>(参数)</w:t>
      </w:r>
    </w:p>
    <w:p w14:paraId="6FC23AC8" w14:textId="05BBEB90" w:rsidR="005D60D5" w:rsidRPr="005D60D5" w:rsidRDefault="00546826" w:rsidP="00546826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例:</w:t>
      </w:r>
      <w:r w:rsidR="005D60D5" w:rsidRPr="005D60D5">
        <w:rPr>
          <w:rStyle w:val="a7"/>
          <w:rFonts w:ascii="宋体" w:hAnsi="宋体"/>
          <w:szCs w:val="24"/>
        </w:rPr>
        <w:t xml:space="preserve">static </w:t>
      </w:r>
      <w:r>
        <w:rPr>
          <w:rStyle w:val="a7"/>
          <w:rFonts w:ascii="宋体" w:hAnsi="宋体"/>
          <w:szCs w:val="24"/>
        </w:rPr>
        <w:t>S</w:t>
      </w:r>
      <w:r w:rsidR="005D60D5" w:rsidRPr="005D60D5">
        <w:rPr>
          <w:rStyle w:val="a7"/>
          <w:rFonts w:ascii="宋体" w:hAnsi="宋体"/>
          <w:szCs w:val="24"/>
        </w:rPr>
        <w:t xml:space="preserve">tring </w:t>
      </w:r>
      <w:proofErr w:type="spellStart"/>
      <w:r w:rsidR="005D60D5" w:rsidRPr="005D60D5">
        <w:rPr>
          <w:rStyle w:val="a7"/>
          <w:rFonts w:ascii="宋体" w:hAnsi="宋体"/>
          <w:szCs w:val="24"/>
        </w:rPr>
        <w:t>tostring</w:t>
      </w:r>
      <w:proofErr w:type="spellEnd"/>
      <w:r w:rsidR="005D60D5" w:rsidRPr="005D60D5">
        <w:rPr>
          <w:rStyle w:val="a7"/>
          <w:rFonts w:ascii="宋体" w:hAnsi="宋体"/>
          <w:szCs w:val="24"/>
        </w:rPr>
        <w:t xml:space="preserve">(int </w:t>
      </w:r>
      <w:proofErr w:type="spellStart"/>
      <w:r w:rsidR="005D60D5" w:rsidRPr="005D60D5">
        <w:rPr>
          <w:rStyle w:val="a7"/>
          <w:rFonts w:ascii="宋体" w:hAnsi="宋体"/>
          <w:szCs w:val="24"/>
        </w:rPr>
        <w:t>i</w:t>
      </w:r>
      <w:proofErr w:type="spellEnd"/>
      <w:r w:rsidR="005D60D5" w:rsidRPr="005D60D5">
        <w:rPr>
          <w:rStyle w:val="a7"/>
          <w:rFonts w:ascii="宋体" w:hAnsi="宋体"/>
          <w:szCs w:val="24"/>
        </w:rPr>
        <w:t>) 返回一个表示指定整数的String 对象。</w:t>
      </w:r>
    </w:p>
    <w:p w14:paraId="0955F3C9" w14:textId="77777777" w:rsidR="005D60D5" w:rsidRPr="005D60D5" w:rsidRDefault="005D60D5" w:rsidP="00546826">
      <w:pPr>
        <w:widowControl/>
        <w:ind w:left="1260" w:firstLine="420"/>
        <w:jc w:val="left"/>
        <w:rPr>
          <w:rStyle w:val="a7"/>
          <w:rFonts w:ascii="宋体" w:hAnsi="宋体"/>
          <w:szCs w:val="24"/>
        </w:rPr>
      </w:pPr>
      <w:r w:rsidRPr="005D60D5">
        <w:rPr>
          <w:rStyle w:val="a7"/>
          <w:rFonts w:ascii="宋体" w:hAnsi="宋体"/>
          <w:szCs w:val="24"/>
        </w:rPr>
        <w:t>3. String类的静态方法value0f(参数)</w:t>
      </w:r>
    </w:p>
    <w:p w14:paraId="41761380" w14:textId="2895CACA" w:rsidR="005D60D5" w:rsidRPr="005D60D5" w:rsidRDefault="00546826" w:rsidP="00546826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例:</w:t>
      </w:r>
      <w:r w:rsidR="005D60D5" w:rsidRPr="005D60D5">
        <w:rPr>
          <w:rStyle w:val="a7"/>
          <w:rFonts w:ascii="宋体" w:hAnsi="宋体"/>
          <w:szCs w:val="24"/>
        </w:rPr>
        <w:t xml:space="preserve">static String </w:t>
      </w:r>
      <w:proofErr w:type="spellStart"/>
      <w:r w:rsidR="005D60D5" w:rsidRPr="005D60D5">
        <w:rPr>
          <w:rStyle w:val="a7"/>
          <w:rFonts w:ascii="宋体" w:hAnsi="宋体"/>
          <w:szCs w:val="24"/>
        </w:rPr>
        <w:t>valueof</w:t>
      </w:r>
      <w:proofErr w:type="spellEnd"/>
      <w:r w:rsidR="005D60D5" w:rsidRPr="005D60D5">
        <w:rPr>
          <w:rStyle w:val="a7"/>
          <w:rFonts w:ascii="宋体" w:hAnsi="宋体"/>
          <w:szCs w:val="24"/>
        </w:rPr>
        <w:t xml:space="preserve">(int </w:t>
      </w:r>
      <w:proofErr w:type="spellStart"/>
      <w:r w:rsidR="005D60D5" w:rsidRPr="005D60D5">
        <w:rPr>
          <w:rStyle w:val="a7"/>
          <w:rFonts w:ascii="宋体" w:hAnsi="宋体"/>
          <w:szCs w:val="24"/>
        </w:rPr>
        <w:t>i</w:t>
      </w:r>
      <w:proofErr w:type="spellEnd"/>
      <w:r w:rsidR="005D60D5" w:rsidRPr="005D60D5">
        <w:rPr>
          <w:rStyle w:val="a7"/>
          <w:rFonts w:ascii="宋体" w:hAnsi="宋体"/>
          <w:szCs w:val="24"/>
        </w:rPr>
        <w:t>)返回int 参数的字符串表示形式。</w:t>
      </w:r>
    </w:p>
    <w:p w14:paraId="69D6F927" w14:textId="652CAA21" w:rsidR="005D60D5" w:rsidRPr="005D60D5" w:rsidRDefault="00546826" w:rsidP="00546826">
      <w:pPr>
        <w:widowControl/>
        <w:ind w:left="840"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（2）</w:t>
      </w:r>
      <w:r w:rsidR="005D60D5" w:rsidRPr="006C34ED">
        <w:rPr>
          <w:rStyle w:val="a7"/>
          <w:rFonts w:ascii="宋体" w:hAnsi="宋体" w:hint="eastAsia"/>
          <w:color w:val="FF0000"/>
          <w:szCs w:val="24"/>
        </w:rPr>
        <w:t>字符串</w:t>
      </w:r>
      <w:r w:rsidR="005D60D5" w:rsidRPr="006C34ED">
        <w:rPr>
          <w:rStyle w:val="a7"/>
          <w:rFonts w:ascii="宋体" w:hAnsi="宋体"/>
          <w:color w:val="FF0000"/>
          <w:szCs w:val="24"/>
        </w:rPr>
        <w:t>(String)-&gt;基本类型</w:t>
      </w:r>
    </w:p>
    <w:p w14:paraId="77213D55" w14:textId="77777777" w:rsidR="005D60D5" w:rsidRPr="005D60D5" w:rsidRDefault="005D60D5" w:rsidP="00546826">
      <w:pPr>
        <w:widowControl/>
        <w:ind w:left="1260" w:firstLine="420"/>
        <w:jc w:val="left"/>
        <w:rPr>
          <w:rStyle w:val="a7"/>
          <w:rFonts w:ascii="宋体" w:hAnsi="宋体"/>
          <w:szCs w:val="24"/>
        </w:rPr>
      </w:pPr>
      <w:r w:rsidRPr="005D60D5">
        <w:rPr>
          <w:rStyle w:val="a7"/>
          <w:rFonts w:ascii="宋体" w:hAnsi="宋体" w:hint="eastAsia"/>
          <w:szCs w:val="24"/>
        </w:rPr>
        <w:t>使用包装类的静态方法</w:t>
      </w:r>
      <w:proofErr w:type="spellStart"/>
      <w:r w:rsidRPr="005D60D5">
        <w:rPr>
          <w:rStyle w:val="a7"/>
          <w:rFonts w:ascii="宋体" w:hAnsi="宋体"/>
          <w:szCs w:val="24"/>
        </w:rPr>
        <w:t>parsexXX</w:t>
      </w:r>
      <w:proofErr w:type="spellEnd"/>
      <w:r w:rsidRPr="005D60D5">
        <w:rPr>
          <w:rStyle w:val="a7"/>
          <w:rFonts w:ascii="宋体" w:hAnsi="宋体"/>
          <w:szCs w:val="24"/>
        </w:rPr>
        <w:t>(</w:t>
      </w:r>
      <w:proofErr w:type="gramStart"/>
      <w:r w:rsidRPr="005D60D5">
        <w:rPr>
          <w:rStyle w:val="a7"/>
          <w:rFonts w:ascii="宋体" w:hAnsi="宋体"/>
          <w:szCs w:val="24"/>
        </w:rPr>
        <w:t>”</w:t>
      </w:r>
      <w:proofErr w:type="gramEnd"/>
      <w:r w:rsidRPr="005D60D5">
        <w:rPr>
          <w:rStyle w:val="a7"/>
          <w:rFonts w:ascii="宋体" w:hAnsi="宋体"/>
          <w:szCs w:val="24"/>
        </w:rPr>
        <w:t>字符串");</w:t>
      </w:r>
    </w:p>
    <w:p w14:paraId="513AE2DC" w14:textId="77777777" w:rsidR="005D60D5" w:rsidRPr="005D60D5" w:rsidRDefault="005D60D5" w:rsidP="00546826">
      <w:pPr>
        <w:widowControl/>
        <w:ind w:left="1680" w:firstLine="420"/>
        <w:jc w:val="left"/>
        <w:rPr>
          <w:rStyle w:val="a7"/>
          <w:rFonts w:ascii="宋体" w:hAnsi="宋体"/>
          <w:szCs w:val="24"/>
        </w:rPr>
      </w:pPr>
      <w:r w:rsidRPr="005D60D5">
        <w:rPr>
          <w:rStyle w:val="a7"/>
          <w:rFonts w:ascii="宋体" w:hAnsi="宋体"/>
          <w:szCs w:val="24"/>
        </w:rPr>
        <w:t xml:space="preserve">Integer类: static int </w:t>
      </w:r>
      <w:proofErr w:type="spellStart"/>
      <w:r w:rsidRPr="005D60D5">
        <w:rPr>
          <w:rStyle w:val="a7"/>
          <w:rFonts w:ascii="宋体" w:hAnsi="宋体"/>
          <w:szCs w:val="24"/>
        </w:rPr>
        <w:t>parseInt</w:t>
      </w:r>
      <w:proofErr w:type="spellEnd"/>
      <w:r w:rsidRPr="005D60D5">
        <w:rPr>
          <w:rStyle w:val="a7"/>
          <w:rFonts w:ascii="宋体" w:hAnsi="宋体"/>
          <w:szCs w:val="24"/>
        </w:rPr>
        <w:t>(String s)</w:t>
      </w:r>
    </w:p>
    <w:p w14:paraId="5FD69785" w14:textId="00FDD82A" w:rsidR="009C5B34" w:rsidRDefault="005D60D5" w:rsidP="00546826">
      <w:pPr>
        <w:widowControl/>
        <w:ind w:left="1680" w:firstLine="420"/>
        <w:jc w:val="left"/>
        <w:rPr>
          <w:rStyle w:val="a7"/>
          <w:rFonts w:ascii="宋体" w:hAnsi="宋体"/>
          <w:szCs w:val="24"/>
        </w:rPr>
      </w:pPr>
      <w:r w:rsidRPr="005D60D5">
        <w:rPr>
          <w:rStyle w:val="a7"/>
          <w:rFonts w:ascii="宋体" w:hAnsi="宋体"/>
          <w:szCs w:val="24"/>
        </w:rPr>
        <w:t xml:space="preserve">Double类: static double </w:t>
      </w:r>
      <w:proofErr w:type="spellStart"/>
      <w:r w:rsidRPr="005D60D5">
        <w:rPr>
          <w:rStyle w:val="a7"/>
          <w:rFonts w:ascii="宋体" w:hAnsi="宋体"/>
          <w:szCs w:val="24"/>
        </w:rPr>
        <w:t>parseDouble</w:t>
      </w:r>
      <w:proofErr w:type="spellEnd"/>
      <w:r w:rsidRPr="005D60D5">
        <w:rPr>
          <w:rStyle w:val="a7"/>
          <w:rFonts w:ascii="宋体" w:hAnsi="宋体"/>
          <w:szCs w:val="24"/>
        </w:rPr>
        <w:t>(String s)</w:t>
      </w:r>
    </w:p>
    <w:p w14:paraId="15658CAB" w14:textId="77777777" w:rsidR="009B2F19" w:rsidRDefault="00833C2E" w:rsidP="009B2F19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29.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</w:p>
    <w:p w14:paraId="7D2F07DA" w14:textId="194701B6" w:rsidR="009B2F19" w:rsidRPr="009B2F19" w:rsidRDefault="009B2F19" w:rsidP="009B2F19">
      <w:pPr>
        <w:widowControl/>
        <w:jc w:val="left"/>
        <w:rPr>
          <w:rStyle w:val="a7"/>
          <w:rFonts w:ascii="宋体" w:hAnsi="宋体"/>
          <w:szCs w:val="24"/>
        </w:rPr>
      </w:pPr>
      <w:r w:rsidRPr="009B2F19">
        <w:rPr>
          <w:rStyle w:val="a7"/>
          <w:rFonts w:ascii="宋体" w:hAnsi="宋体"/>
          <w:szCs w:val="24"/>
        </w:rPr>
        <w:t xml:space="preserve">Collection&lt;E&gt;extends </w:t>
      </w:r>
      <w:proofErr w:type="spellStart"/>
      <w:r w:rsidRPr="009B2F19">
        <w:rPr>
          <w:rStyle w:val="a7"/>
          <w:rFonts w:ascii="宋体" w:hAnsi="宋体"/>
          <w:szCs w:val="24"/>
        </w:rPr>
        <w:t>Iterable</w:t>
      </w:r>
      <w:proofErr w:type="spellEnd"/>
      <w:r w:rsidRPr="009B2F19">
        <w:rPr>
          <w:rStyle w:val="a7"/>
          <w:rFonts w:ascii="宋体" w:hAnsi="宋体"/>
          <w:szCs w:val="24"/>
        </w:rPr>
        <w:t>&lt;E&gt;:</w:t>
      </w:r>
      <w:r>
        <w:rPr>
          <w:rStyle w:val="a7"/>
          <w:rFonts w:ascii="宋体" w:hAnsi="宋体"/>
          <w:szCs w:val="24"/>
        </w:rPr>
        <w:t xml:space="preserve"> </w:t>
      </w:r>
      <w:r w:rsidRPr="009B2F19">
        <w:rPr>
          <w:rStyle w:val="a7"/>
          <w:rFonts w:ascii="宋体" w:hAnsi="宋体"/>
          <w:szCs w:val="24"/>
        </w:rPr>
        <w:t>所有的</w:t>
      </w:r>
      <w:r>
        <w:rPr>
          <w:rStyle w:val="a7"/>
          <w:rFonts w:ascii="宋体" w:hAnsi="宋体" w:hint="eastAsia"/>
          <w:szCs w:val="24"/>
        </w:rPr>
        <w:t>单</w:t>
      </w:r>
      <w:r w:rsidRPr="009B2F19">
        <w:rPr>
          <w:rStyle w:val="a7"/>
          <w:rFonts w:ascii="宋体" w:hAnsi="宋体"/>
          <w:szCs w:val="24"/>
        </w:rPr>
        <w:t>列集合都可以使用增强for</w:t>
      </w:r>
    </w:p>
    <w:p w14:paraId="104D3667" w14:textId="77777777" w:rsidR="009B2F19" w:rsidRPr="009B2F19" w:rsidRDefault="009B2F19" w:rsidP="009B2F19">
      <w:pPr>
        <w:widowControl/>
        <w:jc w:val="left"/>
        <w:rPr>
          <w:rStyle w:val="a7"/>
          <w:rFonts w:ascii="宋体" w:hAnsi="宋体"/>
          <w:szCs w:val="24"/>
        </w:rPr>
      </w:pPr>
      <w:r w:rsidRPr="009B2F19">
        <w:rPr>
          <w:rStyle w:val="a7"/>
          <w:rFonts w:ascii="宋体" w:hAnsi="宋体"/>
          <w:szCs w:val="24"/>
        </w:rPr>
        <w:t xml:space="preserve">public interface </w:t>
      </w:r>
      <w:proofErr w:type="spellStart"/>
      <w:r w:rsidRPr="009B2F19">
        <w:rPr>
          <w:rStyle w:val="a7"/>
          <w:rFonts w:ascii="宋体" w:hAnsi="宋体"/>
          <w:szCs w:val="24"/>
        </w:rPr>
        <w:t>Iterable</w:t>
      </w:r>
      <w:proofErr w:type="spellEnd"/>
      <w:r w:rsidRPr="009B2F19">
        <w:rPr>
          <w:rStyle w:val="a7"/>
          <w:rFonts w:ascii="宋体" w:hAnsi="宋体"/>
          <w:szCs w:val="24"/>
        </w:rPr>
        <w:t>&lt;T&gt;实现这个接口允许对象成为"foreach" 语句的目标。</w:t>
      </w:r>
    </w:p>
    <w:p w14:paraId="37BA70D5" w14:textId="74F942CB" w:rsidR="009B2F19" w:rsidRPr="009B2F19" w:rsidRDefault="009B2F19" w:rsidP="009B2F1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9B2F19">
        <w:rPr>
          <w:rStyle w:val="a7"/>
          <w:rFonts w:ascii="宋体" w:hAnsi="宋体" w:hint="eastAsia"/>
          <w:szCs w:val="24"/>
        </w:rPr>
        <w:t>增强</w:t>
      </w:r>
      <w:r w:rsidRPr="009B2F19">
        <w:rPr>
          <w:rStyle w:val="a7"/>
          <w:rFonts w:ascii="宋体" w:hAnsi="宋体"/>
          <w:szCs w:val="24"/>
        </w:rPr>
        <w:t>for循环:用来遍历</w:t>
      </w:r>
      <w:r w:rsidRPr="00CF71D0">
        <w:rPr>
          <w:rStyle w:val="a7"/>
          <w:rFonts w:ascii="宋体" w:hAnsi="宋体"/>
          <w:color w:val="FF0000"/>
          <w:szCs w:val="24"/>
        </w:rPr>
        <w:t>集合和数组</w:t>
      </w:r>
    </w:p>
    <w:p w14:paraId="068765A3" w14:textId="77777777" w:rsidR="009B2F19" w:rsidRPr="009B2F19" w:rsidRDefault="009B2F19" w:rsidP="009B2F1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9B2F19">
        <w:rPr>
          <w:rStyle w:val="a7"/>
          <w:rFonts w:ascii="宋体" w:hAnsi="宋体" w:hint="eastAsia"/>
          <w:szCs w:val="24"/>
        </w:rPr>
        <w:t>格式</w:t>
      </w:r>
      <w:r w:rsidRPr="009B2F19">
        <w:rPr>
          <w:rStyle w:val="a7"/>
          <w:rFonts w:ascii="宋体" w:hAnsi="宋体"/>
          <w:szCs w:val="24"/>
        </w:rPr>
        <w:t>:</w:t>
      </w:r>
    </w:p>
    <w:p w14:paraId="1352D1EB" w14:textId="4E4ABE93" w:rsidR="009B2F19" w:rsidRPr="009B2F19" w:rsidRDefault="009B2F19" w:rsidP="009B2F1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9B2F19">
        <w:rPr>
          <w:rStyle w:val="a7"/>
          <w:rFonts w:ascii="宋体" w:hAnsi="宋体"/>
          <w:szCs w:val="24"/>
        </w:rPr>
        <w:t>for(集合/数组的数据类型</w:t>
      </w:r>
      <w:r>
        <w:rPr>
          <w:rStyle w:val="a7"/>
          <w:rFonts w:ascii="宋体" w:hAnsi="宋体" w:hint="eastAsia"/>
          <w:szCs w:val="24"/>
        </w:rPr>
        <w:t xml:space="preserve"> </w:t>
      </w:r>
      <w:r w:rsidRPr="009B2F19">
        <w:rPr>
          <w:rStyle w:val="a7"/>
          <w:rFonts w:ascii="宋体" w:hAnsi="宋体"/>
          <w:szCs w:val="24"/>
        </w:rPr>
        <w:t>变量名:集合名/数组名){</w:t>
      </w:r>
    </w:p>
    <w:p w14:paraId="255A6906" w14:textId="1308A911" w:rsidR="00833C2E" w:rsidRDefault="009B2F19" w:rsidP="009B2F19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proofErr w:type="spellStart"/>
      <w:r>
        <w:rPr>
          <w:rStyle w:val="a7"/>
          <w:rFonts w:ascii="宋体" w:hAnsi="宋体" w:hint="eastAsia"/>
          <w:szCs w:val="24"/>
        </w:rPr>
        <w:t>System.</w:t>
      </w:r>
      <w:r>
        <w:rPr>
          <w:rStyle w:val="a7"/>
          <w:rFonts w:ascii="宋体" w:hAnsi="宋体"/>
          <w:szCs w:val="24"/>
        </w:rPr>
        <w:t>out.println</w:t>
      </w:r>
      <w:proofErr w:type="spellEnd"/>
      <w:r w:rsidRPr="009B2F19">
        <w:rPr>
          <w:rStyle w:val="a7"/>
          <w:rFonts w:ascii="宋体" w:hAnsi="宋体"/>
          <w:szCs w:val="24"/>
        </w:rPr>
        <w:t>(变量名);</w:t>
      </w:r>
    </w:p>
    <w:p w14:paraId="02F81EB0" w14:textId="119D4596" w:rsidR="009B2F19" w:rsidRDefault="009B2F19" w:rsidP="009B2F1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}</w:t>
      </w:r>
    </w:p>
    <w:p w14:paraId="5B3E5FF0" w14:textId="1D3888A8" w:rsidR="00CB15DA" w:rsidRPr="00CB15DA" w:rsidRDefault="00CB15DA" w:rsidP="00CB15D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30.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CB15DA">
        <w:rPr>
          <w:rStyle w:val="a7"/>
          <w:rFonts w:ascii="宋体" w:hAnsi="宋体" w:hint="eastAsia"/>
          <w:szCs w:val="24"/>
        </w:rPr>
        <w:t>使用集合的工具类</w:t>
      </w:r>
      <w:r w:rsidRPr="00CB15DA">
        <w:rPr>
          <w:rStyle w:val="a7"/>
          <w:rFonts w:ascii="宋体" w:hAnsi="宋体"/>
          <w:szCs w:val="24"/>
        </w:rPr>
        <w:t>Collection</w:t>
      </w:r>
      <w:r w:rsidRPr="008A29CA">
        <w:rPr>
          <w:rStyle w:val="a7"/>
          <w:rFonts w:ascii="宋体" w:hAnsi="宋体"/>
          <w:color w:val="FF0000"/>
          <w:sz w:val="28"/>
          <w:szCs w:val="28"/>
        </w:rPr>
        <w:t>s</w:t>
      </w:r>
      <w:r w:rsidRPr="00CB15DA">
        <w:rPr>
          <w:rStyle w:val="a7"/>
          <w:rFonts w:ascii="宋体" w:hAnsi="宋体"/>
          <w:szCs w:val="24"/>
        </w:rPr>
        <w:t>中的</w:t>
      </w:r>
      <w:r>
        <w:rPr>
          <w:rStyle w:val="a7"/>
          <w:rFonts w:ascii="宋体" w:hAnsi="宋体" w:hint="eastAsia"/>
          <w:szCs w:val="24"/>
        </w:rPr>
        <w:t>方</w:t>
      </w:r>
      <w:r w:rsidRPr="00CB15DA">
        <w:rPr>
          <w:rStyle w:val="a7"/>
          <w:rFonts w:ascii="宋体" w:hAnsi="宋体"/>
          <w:szCs w:val="24"/>
        </w:rPr>
        <w:t>法</w:t>
      </w:r>
      <w:r>
        <w:rPr>
          <w:rStyle w:val="a7"/>
          <w:rFonts w:ascii="宋体" w:hAnsi="宋体" w:hint="eastAsia"/>
          <w:szCs w:val="24"/>
        </w:rPr>
        <w:t>：</w:t>
      </w:r>
    </w:p>
    <w:p w14:paraId="59835705" w14:textId="2202D7EC" w:rsidR="00C71350" w:rsidRDefault="00CB15DA" w:rsidP="00CB15DA">
      <w:pPr>
        <w:widowControl/>
        <w:jc w:val="left"/>
        <w:rPr>
          <w:rStyle w:val="a7"/>
          <w:rFonts w:ascii="宋体" w:hAnsi="宋体"/>
          <w:szCs w:val="24"/>
        </w:rPr>
      </w:pPr>
      <w:r w:rsidRPr="00CB15DA">
        <w:rPr>
          <w:rStyle w:val="a7"/>
          <w:rFonts w:ascii="宋体" w:hAnsi="宋体"/>
          <w:szCs w:val="24"/>
        </w:rPr>
        <w:t>static void shuffle(List&lt;?&gt; list) 使用默认</w:t>
      </w:r>
      <w:r w:rsidRPr="00CB15DA">
        <w:rPr>
          <w:rStyle w:val="a7"/>
          <w:rFonts w:ascii="宋体" w:hAnsi="宋体"/>
          <w:color w:val="FF0000"/>
          <w:szCs w:val="24"/>
        </w:rPr>
        <w:t>随机</w:t>
      </w:r>
      <w:r w:rsidRPr="00CB15DA">
        <w:rPr>
          <w:rStyle w:val="a7"/>
          <w:rFonts w:ascii="宋体" w:hAnsi="宋体"/>
          <w:szCs w:val="24"/>
        </w:rPr>
        <w:t>源对指定列表进行置换。</w:t>
      </w:r>
    </w:p>
    <w:p w14:paraId="62224F93" w14:textId="72BD4E9C" w:rsidR="000F4678" w:rsidRDefault="000F4678" w:rsidP="00CB15D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</w:t>
      </w:r>
      <w:r>
        <w:rPr>
          <w:rStyle w:val="a7"/>
          <w:rFonts w:ascii="宋体" w:hAnsi="宋体"/>
          <w:szCs w:val="24"/>
        </w:rPr>
        <w:t>1.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5041E6">
        <w:rPr>
          <w:rStyle w:val="a7"/>
          <w:rFonts w:ascii="宋体" w:hAnsi="宋体" w:hint="eastAsia"/>
          <w:szCs w:val="24"/>
          <w:highlight w:val="cyan"/>
        </w:rPr>
        <w:t>可变参数</w:t>
      </w:r>
      <w:r>
        <w:rPr>
          <w:rStyle w:val="a7"/>
          <w:rFonts w:ascii="宋体" w:hAnsi="宋体" w:hint="eastAsia"/>
          <w:szCs w:val="24"/>
        </w:rPr>
        <w:t>：</w:t>
      </w:r>
    </w:p>
    <w:p w14:paraId="638FC281" w14:textId="77777777" w:rsidR="008A29CA" w:rsidRPr="008A29CA" w:rsidRDefault="008A29CA" w:rsidP="008A29C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Pr="008A29CA">
        <w:rPr>
          <w:rStyle w:val="a7"/>
          <w:rFonts w:ascii="宋体" w:hAnsi="宋体" w:hint="eastAsia"/>
          <w:szCs w:val="24"/>
        </w:rPr>
        <w:t>使用前提:</w:t>
      </w:r>
    </w:p>
    <w:p w14:paraId="1D25CADF" w14:textId="700D0841" w:rsidR="008A29CA" w:rsidRPr="008A29CA" w:rsidRDefault="008A29CA" w:rsidP="008A29CA">
      <w:pPr>
        <w:widowControl/>
        <w:ind w:left="840"/>
        <w:jc w:val="left"/>
        <w:rPr>
          <w:rStyle w:val="a7"/>
          <w:rFonts w:ascii="宋体" w:hAnsi="宋体"/>
          <w:szCs w:val="24"/>
        </w:rPr>
      </w:pPr>
      <w:proofErr w:type="gramStart"/>
      <w:r w:rsidRPr="008A29CA">
        <w:rPr>
          <w:rStyle w:val="a7"/>
          <w:rFonts w:ascii="宋体" w:hAnsi="宋体" w:hint="eastAsia"/>
          <w:szCs w:val="24"/>
        </w:rPr>
        <w:t>当方法</w:t>
      </w:r>
      <w:proofErr w:type="gramEnd"/>
      <w:r w:rsidRPr="008A29CA">
        <w:rPr>
          <w:rStyle w:val="a7"/>
          <w:rFonts w:ascii="宋体" w:hAnsi="宋体" w:hint="eastAsia"/>
          <w:szCs w:val="24"/>
        </w:rPr>
        <w:t>的参数列表数据类型已经确定,但是参数的</w:t>
      </w:r>
      <w:r w:rsidRPr="008A29CA">
        <w:rPr>
          <w:rStyle w:val="a7"/>
          <w:rFonts w:ascii="宋体" w:hAnsi="宋体" w:hint="eastAsia"/>
          <w:color w:val="FF0000"/>
          <w:szCs w:val="24"/>
        </w:rPr>
        <w:t>个数</w:t>
      </w:r>
      <w:r w:rsidRPr="008A29CA">
        <w:rPr>
          <w:rStyle w:val="a7"/>
          <w:rFonts w:ascii="宋体" w:hAnsi="宋体" w:hint="eastAsia"/>
          <w:szCs w:val="24"/>
        </w:rPr>
        <w:t>不确定,就可以使用可变参数。</w:t>
      </w:r>
    </w:p>
    <w:p w14:paraId="4DE49817" w14:textId="77777777" w:rsidR="008A29CA" w:rsidRPr="008A29CA" w:rsidRDefault="008A29CA" w:rsidP="008A29CA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8A29CA">
        <w:rPr>
          <w:rStyle w:val="a7"/>
          <w:rFonts w:ascii="宋体" w:hAnsi="宋体" w:hint="eastAsia"/>
          <w:szCs w:val="24"/>
        </w:rPr>
        <w:t>使用格式:定义方法时使用</w:t>
      </w:r>
    </w:p>
    <w:p w14:paraId="55AB8458" w14:textId="2B3BC48D" w:rsidR="008A29CA" w:rsidRPr="008A29CA" w:rsidRDefault="008A29CA" w:rsidP="008A29CA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8A29CA">
        <w:rPr>
          <w:rStyle w:val="a7"/>
          <w:rFonts w:ascii="宋体" w:hAnsi="宋体" w:hint="eastAsia"/>
          <w:szCs w:val="24"/>
        </w:rPr>
        <w:t>修饰符</w:t>
      </w:r>
      <w:r>
        <w:rPr>
          <w:rStyle w:val="a7"/>
          <w:rFonts w:ascii="宋体" w:hAnsi="宋体" w:hint="eastAsia"/>
          <w:szCs w:val="24"/>
        </w:rPr>
        <w:t xml:space="preserve"> </w:t>
      </w:r>
      <w:r>
        <w:rPr>
          <w:rStyle w:val="a7"/>
          <w:rFonts w:ascii="宋体" w:hAnsi="宋体"/>
          <w:szCs w:val="24"/>
        </w:rPr>
        <w:t xml:space="preserve"> </w:t>
      </w:r>
      <w:r w:rsidRPr="008A29CA">
        <w:rPr>
          <w:rStyle w:val="a7"/>
          <w:rFonts w:ascii="宋体" w:hAnsi="宋体" w:hint="eastAsia"/>
          <w:szCs w:val="24"/>
        </w:rPr>
        <w:t>返回值</w:t>
      </w:r>
      <w:r>
        <w:rPr>
          <w:rStyle w:val="a7"/>
          <w:rFonts w:ascii="宋体" w:hAnsi="宋体" w:hint="eastAsia"/>
          <w:szCs w:val="24"/>
        </w:rPr>
        <w:t xml:space="preserve"> </w:t>
      </w:r>
      <w:r>
        <w:rPr>
          <w:rStyle w:val="a7"/>
          <w:rFonts w:ascii="宋体" w:hAnsi="宋体"/>
          <w:szCs w:val="24"/>
        </w:rPr>
        <w:t xml:space="preserve"> </w:t>
      </w:r>
      <w:r w:rsidRPr="008A29CA">
        <w:rPr>
          <w:rStyle w:val="a7"/>
          <w:rFonts w:ascii="宋体" w:hAnsi="宋体" w:hint="eastAsia"/>
          <w:szCs w:val="24"/>
        </w:rPr>
        <w:t>类型</w:t>
      </w:r>
      <w:r>
        <w:rPr>
          <w:rStyle w:val="a7"/>
          <w:rFonts w:ascii="宋体" w:hAnsi="宋体" w:hint="eastAsia"/>
          <w:szCs w:val="24"/>
        </w:rPr>
        <w:t xml:space="preserve"> </w:t>
      </w:r>
      <w:r>
        <w:rPr>
          <w:rStyle w:val="a7"/>
          <w:rFonts w:ascii="宋体" w:hAnsi="宋体"/>
          <w:szCs w:val="24"/>
        </w:rPr>
        <w:t xml:space="preserve"> </w:t>
      </w:r>
      <w:r w:rsidRPr="008A29CA">
        <w:rPr>
          <w:rStyle w:val="a7"/>
          <w:rFonts w:ascii="宋体" w:hAnsi="宋体" w:hint="eastAsia"/>
          <w:szCs w:val="24"/>
        </w:rPr>
        <w:t>方法名(</w:t>
      </w:r>
      <w:r w:rsidRPr="005041E6">
        <w:rPr>
          <w:rStyle w:val="a7"/>
          <w:rFonts w:ascii="宋体" w:hAnsi="宋体" w:hint="eastAsia"/>
          <w:szCs w:val="24"/>
          <w:highlight w:val="cyan"/>
        </w:rPr>
        <w:t>数据类型</w:t>
      </w:r>
      <w:r w:rsidRPr="005041E6">
        <w:rPr>
          <w:rStyle w:val="a7"/>
          <w:rFonts w:ascii="宋体" w:hAnsi="宋体" w:hint="eastAsia"/>
          <w:color w:val="FF0000"/>
          <w:szCs w:val="24"/>
          <w:highlight w:val="cyan"/>
        </w:rPr>
        <w:t>...</w:t>
      </w:r>
      <w:r w:rsidRPr="005041E6">
        <w:rPr>
          <w:rStyle w:val="a7"/>
          <w:rFonts w:ascii="宋体" w:hAnsi="宋体" w:hint="eastAsia"/>
          <w:szCs w:val="24"/>
          <w:highlight w:val="cyan"/>
        </w:rPr>
        <w:t>变量名</w:t>
      </w:r>
      <w:r w:rsidRPr="008A29CA">
        <w:rPr>
          <w:rStyle w:val="a7"/>
          <w:rFonts w:ascii="宋体" w:hAnsi="宋体" w:hint="eastAsia"/>
          <w:szCs w:val="24"/>
        </w:rPr>
        <w:t>){}</w:t>
      </w:r>
    </w:p>
    <w:p w14:paraId="30010394" w14:textId="77777777" w:rsidR="008A29CA" w:rsidRPr="008A29CA" w:rsidRDefault="008A29CA" w:rsidP="008A29CA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8A29CA">
        <w:rPr>
          <w:rStyle w:val="a7"/>
          <w:rFonts w:ascii="宋体" w:hAnsi="宋体" w:hint="eastAsia"/>
          <w:szCs w:val="24"/>
        </w:rPr>
        <w:t>可变参数的原理:</w:t>
      </w:r>
    </w:p>
    <w:p w14:paraId="637DB06E" w14:textId="3A8EE377" w:rsidR="008A29CA" w:rsidRDefault="008A29CA" w:rsidP="008A29CA">
      <w:pPr>
        <w:widowControl/>
        <w:ind w:left="840"/>
        <w:jc w:val="left"/>
        <w:rPr>
          <w:rStyle w:val="a7"/>
          <w:rFonts w:ascii="宋体" w:hAnsi="宋体"/>
          <w:szCs w:val="24"/>
        </w:rPr>
      </w:pPr>
      <w:r w:rsidRPr="008A29CA">
        <w:rPr>
          <w:rStyle w:val="a7"/>
          <w:rFonts w:ascii="宋体" w:hAnsi="宋体" w:hint="eastAsia"/>
          <w:szCs w:val="24"/>
        </w:rPr>
        <w:t>可变参数底层就是一个数组,根据传递参数个数不同，会创建不同长度的数组,来存储这些参数</w:t>
      </w:r>
      <w:r>
        <w:rPr>
          <w:rStyle w:val="a7"/>
          <w:rFonts w:ascii="宋体" w:hAnsi="宋体" w:hint="eastAsia"/>
          <w:szCs w:val="24"/>
        </w:rPr>
        <w:t>。</w:t>
      </w:r>
      <w:r w:rsidRPr="008A29CA">
        <w:rPr>
          <w:rStyle w:val="a7"/>
          <w:rFonts w:ascii="宋体" w:hAnsi="宋体" w:hint="eastAsia"/>
          <w:szCs w:val="24"/>
        </w:rPr>
        <w:t>传递的参数个数，可以是0个(不传递),1,2...多个</w:t>
      </w:r>
    </w:p>
    <w:p w14:paraId="42919F9C" w14:textId="67E64C3E" w:rsidR="008A29CA" w:rsidRPr="008A29CA" w:rsidRDefault="000F4678" w:rsidP="008A29C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lastRenderedPageBreak/>
        <w:tab/>
      </w:r>
      <w:r w:rsidR="008A29CA" w:rsidRPr="008A29CA">
        <w:rPr>
          <w:rStyle w:val="a7"/>
          <w:rFonts w:ascii="宋体" w:hAnsi="宋体" w:hint="eastAsia"/>
          <w:szCs w:val="24"/>
        </w:rPr>
        <w:t>可变参数的注意事项</w:t>
      </w:r>
    </w:p>
    <w:p w14:paraId="67A4EF33" w14:textId="77777777" w:rsidR="008A29CA" w:rsidRPr="008A29CA" w:rsidRDefault="008A29CA" w:rsidP="008A29CA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8A29CA">
        <w:rPr>
          <w:rStyle w:val="a7"/>
          <w:rFonts w:ascii="宋体" w:hAnsi="宋体" w:hint="eastAsia"/>
          <w:szCs w:val="24"/>
        </w:rPr>
        <w:t>1.一个方法的参数列表,只能有一个可变参数</w:t>
      </w:r>
    </w:p>
    <w:p w14:paraId="4EB868E3" w14:textId="0907D007" w:rsidR="000F4678" w:rsidRDefault="008A29CA" w:rsidP="008A29CA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8A29CA">
        <w:rPr>
          <w:rStyle w:val="a7"/>
          <w:rFonts w:ascii="宋体" w:hAnsi="宋体" w:hint="eastAsia"/>
          <w:szCs w:val="24"/>
        </w:rPr>
        <w:t>2.如果方法的参数有多个,那么可变参数必须写在参数列表的末尾</w:t>
      </w:r>
    </w:p>
    <w:p w14:paraId="0BC4466E" w14:textId="22CFE681" w:rsidR="008A29CA" w:rsidRDefault="008A29CA" w:rsidP="008A29C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可变参数的特殊（终极）写法：</w:t>
      </w:r>
    </w:p>
    <w:p w14:paraId="1CCA99A3" w14:textId="26E366A4" w:rsidR="00E5535F" w:rsidRDefault="008A29CA" w:rsidP="008A29C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  <w:t>Object</w:t>
      </w:r>
      <w:r>
        <w:rPr>
          <w:rStyle w:val="a7"/>
          <w:rFonts w:ascii="宋体" w:hAnsi="宋体" w:hint="eastAsia"/>
          <w:szCs w:val="24"/>
        </w:rPr>
        <w:t>.</w:t>
      </w:r>
      <w:r>
        <w:rPr>
          <w:rStyle w:val="a7"/>
          <w:rFonts w:ascii="宋体" w:hAnsi="宋体"/>
          <w:szCs w:val="24"/>
        </w:rPr>
        <w:t>..</w:t>
      </w:r>
      <w:r>
        <w:rPr>
          <w:rStyle w:val="a7"/>
          <w:rFonts w:ascii="宋体" w:hAnsi="宋体" w:hint="eastAsia"/>
          <w:szCs w:val="24"/>
        </w:rPr>
        <w:t>obj</w:t>
      </w:r>
    </w:p>
    <w:p w14:paraId="1DA378EB" w14:textId="77777777" w:rsidR="00E66399" w:rsidRPr="00E66399" w:rsidRDefault="00E66399" w:rsidP="00E66399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32.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E66399">
        <w:rPr>
          <w:rStyle w:val="a7"/>
          <w:rFonts w:ascii="宋体" w:hAnsi="宋体" w:hint="eastAsia"/>
          <w:szCs w:val="24"/>
        </w:rPr>
        <w:t>JDK9的新特性:</w:t>
      </w:r>
    </w:p>
    <w:p w14:paraId="23629475" w14:textId="7352C444" w:rsidR="00E66399" w:rsidRPr="00E66399" w:rsidRDefault="00E66399" w:rsidP="00367D78">
      <w:pPr>
        <w:widowControl/>
        <w:ind w:left="420"/>
        <w:jc w:val="left"/>
        <w:rPr>
          <w:rStyle w:val="a7"/>
          <w:rFonts w:ascii="宋体" w:hAnsi="宋体"/>
          <w:szCs w:val="24"/>
        </w:rPr>
      </w:pPr>
      <w:r w:rsidRPr="00E66399">
        <w:rPr>
          <w:rStyle w:val="a7"/>
          <w:rFonts w:ascii="宋体" w:hAnsi="宋体" w:hint="eastAsia"/>
          <w:szCs w:val="24"/>
        </w:rPr>
        <w:t>List接口, Set接口, Map接口:里边增加了一个</w:t>
      </w:r>
      <w:commentRangeStart w:id="3"/>
      <w:r w:rsidRPr="00FE01D8">
        <w:rPr>
          <w:rStyle w:val="a7"/>
          <w:rFonts w:ascii="宋体" w:hAnsi="宋体" w:hint="eastAsia"/>
          <w:color w:val="FF0000"/>
          <w:szCs w:val="24"/>
          <w:highlight w:val="yellow"/>
        </w:rPr>
        <w:t>静态</w:t>
      </w:r>
      <w:commentRangeEnd w:id="3"/>
      <w:r w:rsidR="00FE01D8">
        <w:rPr>
          <w:rStyle w:val="ae"/>
        </w:rPr>
        <w:commentReference w:id="3"/>
      </w:r>
      <w:r w:rsidRPr="00E66399">
        <w:rPr>
          <w:rStyle w:val="a7"/>
          <w:rFonts w:ascii="宋体" w:hAnsi="宋体" w:hint="eastAsia"/>
          <w:szCs w:val="24"/>
        </w:rPr>
        <w:t>的方法</w:t>
      </w:r>
      <w:r w:rsidRPr="00FE01D8">
        <w:rPr>
          <w:rStyle w:val="a7"/>
          <w:rFonts w:ascii="宋体" w:hAnsi="宋体" w:hint="eastAsia"/>
          <w:color w:val="FF0000"/>
          <w:szCs w:val="24"/>
        </w:rPr>
        <w:t>of</w:t>
      </w:r>
      <w:r w:rsidRPr="00E66399">
        <w:rPr>
          <w:rStyle w:val="a7"/>
          <w:rFonts w:ascii="宋体" w:hAnsi="宋体" w:hint="eastAsia"/>
          <w:szCs w:val="24"/>
        </w:rPr>
        <w:t>,可以给集合</w:t>
      </w:r>
      <w:r w:rsidR="00FE01D8">
        <w:rPr>
          <w:rStyle w:val="a7"/>
          <w:rFonts w:ascii="宋体" w:hAnsi="宋体" w:hint="eastAsia"/>
          <w:szCs w:val="24"/>
        </w:rPr>
        <w:t>一</w:t>
      </w:r>
      <w:r w:rsidRPr="00E66399">
        <w:rPr>
          <w:rStyle w:val="a7"/>
          <w:rFonts w:ascii="宋体" w:hAnsi="宋体" w:hint="eastAsia"/>
          <w:szCs w:val="24"/>
        </w:rPr>
        <w:t>次性添加多个元素</w:t>
      </w:r>
    </w:p>
    <w:p w14:paraId="17E6121D" w14:textId="77777777" w:rsidR="00E66399" w:rsidRPr="00E66399" w:rsidRDefault="00E66399" w:rsidP="00367D78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E66399">
        <w:rPr>
          <w:rStyle w:val="a7"/>
          <w:rFonts w:ascii="宋体" w:hAnsi="宋体"/>
          <w:szCs w:val="24"/>
        </w:rPr>
        <w:t>static &lt;E&gt;</w:t>
      </w:r>
      <w:r w:rsidRPr="00FE01D8">
        <w:rPr>
          <w:rStyle w:val="a7"/>
          <w:rFonts w:ascii="宋体" w:hAnsi="宋体"/>
          <w:color w:val="FF0000"/>
          <w:szCs w:val="24"/>
        </w:rPr>
        <w:t xml:space="preserve"> List</w:t>
      </w:r>
      <w:r w:rsidRPr="00E66399">
        <w:rPr>
          <w:rStyle w:val="a7"/>
          <w:rFonts w:ascii="宋体" w:hAnsi="宋体"/>
          <w:szCs w:val="24"/>
        </w:rPr>
        <w:t>&lt;E&gt; of (E... elements)</w:t>
      </w:r>
    </w:p>
    <w:p w14:paraId="7051B28E" w14:textId="77777777" w:rsidR="00E66399" w:rsidRPr="00E66399" w:rsidRDefault="00E66399" w:rsidP="00367D78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E66399">
        <w:rPr>
          <w:rStyle w:val="a7"/>
          <w:rFonts w:ascii="宋体" w:hAnsi="宋体" w:hint="eastAsia"/>
          <w:szCs w:val="24"/>
        </w:rPr>
        <w:t>使用前提:</w:t>
      </w:r>
    </w:p>
    <w:p w14:paraId="093BF17E" w14:textId="34A9EBE9" w:rsidR="00E66399" w:rsidRPr="00E66399" w:rsidRDefault="00E66399" w:rsidP="00367D78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E66399">
        <w:rPr>
          <w:rStyle w:val="a7"/>
          <w:rFonts w:ascii="宋体" w:hAnsi="宋体" w:hint="eastAsia"/>
          <w:szCs w:val="24"/>
        </w:rPr>
        <w:t>当集合中存储的元素的个数已经确定了,不</w:t>
      </w:r>
      <w:r w:rsidR="00FE01D8">
        <w:rPr>
          <w:rStyle w:val="a7"/>
          <w:rFonts w:ascii="宋体" w:hAnsi="宋体" w:hint="eastAsia"/>
          <w:szCs w:val="24"/>
        </w:rPr>
        <w:t>再</w:t>
      </w:r>
      <w:r w:rsidRPr="00E66399">
        <w:rPr>
          <w:rStyle w:val="a7"/>
          <w:rFonts w:ascii="宋体" w:hAnsi="宋体" w:hint="eastAsia"/>
          <w:szCs w:val="24"/>
        </w:rPr>
        <w:t>改变时使用</w:t>
      </w:r>
    </w:p>
    <w:p w14:paraId="5BAC24A5" w14:textId="77777777" w:rsidR="00E66399" w:rsidRPr="00E66399" w:rsidRDefault="00E66399" w:rsidP="00367D78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E66399">
        <w:rPr>
          <w:rStyle w:val="a7"/>
          <w:rFonts w:ascii="宋体" w:hAnsi="宋体" w:hint="eastAsia"/>
          <w:szCs w:val="24"/>
        </w:rPr>
        <w:t>注意:</w:t>
      </w:r>
    </w:p>
    <w:p w14:paraId="7606BEC8" w14:textId="11319007" w:rsidR="00E66399" w:rsidRPr="00E66399" w:rsidRDefault="00E66399" w:rsidP="00367D78">
      <w:pPr>
        <w:widowControl/>
        <w:ind w:left="840"/>
        <w:jc w:val="left"/>
        <w:rPr>
          <w:rStyle w:val="a7"/>
          <w:rFonts w:ascii="宋体" w:hAnsi="宋体"/>
          <w:szCs w:val="24"/>
        </w:rPr>
      </w:pPr>
      <w:r w:rsidRPr="00E66399">
        <w:rPr>
          <w:rStyle w:val="a7"/>
          <w:rFonts w:ascii="宋体" w:hAnsi="宋体" w:hint="eastAsia"/>
          <w:szCs w:val="24"/>
        </w:rPr>
        <w:t>1. of方法只适用于List接口, Set接口, Map接口,不适用于接口的实现类</w:t>
      </w:r>
    </w:p>
    <w:p w14:paraId="7BD1ED9F" w14:textId="3226AFC3" w:rsidR="00E66399" w:rsidRPr="00E66399" w:rsidRDefault="00E66399" w:rsidP="00367D78">
      <w:pPr>
        <w:widowControl/>
        <w:ind w:left="840"/>
        <w:jc w:val="left"/>
        <w:rPr>
          <w:rStyle w:val="a7"/>
          <w:rFonts w:ascii="宋体" w:hAnsi="宋体"/>
          <w:szCs w:val="24"/>
        </w:rPr>
      </w:pPr>
      <w:r w:rsidRPr="00E66399">
        <w:rPr>
          <w:rStyle w:val="a7"/>
          <w:rFonts w:ascii="宋体" w:hAnsi="宋体" w:hint="eastAsia"/>
          <w:szCs w:val="24"/>
        </w:rPr>
        <w:t>2. of方法的返回值是</w:t>
      </w:r>
      <w:r w:rsidR="00FE01D8">
        <w:rPr>
          <w:rStyle w:val="a7"/>
          <w:rFonts w:ascii="宋体" w:hAnsi="宋体" w:hint="eastAsia"/>
          <w:szCs w:val="24"/>
        </w:rPr>
        <w:t>一</w:t>
      </w:r>
      <w:r w:rsidRPr="00E66399">
        <w:rPr>
          <w:rStyle w:val="a7"/>
          <w:rFonts w:ascii="宋体" w:hAnsi="宋体" w:hint="eastAsia"/>
          <w:szCs w:val="24"/>
        </w:rPr>
        <w:t>个</w:t>
      </w:r>
      <w:r w:rsidRPr="00FE01D8">
        <w:rPr>
          <w:rStyle w:val="a7"/>
          <w:rFonts w:ascii="宋体" w:hAnsi="宋体" w:hint="eastAsia"/>
          <w:color w:val="FF0000"/>
          <w:szCs w:val="24"/>
        </w:rPr>
        <w:t>不能改变</w:t>
      </w:r>
      <w:r w:rsidRPr="00E66399">
        <w:rPr>
          <w:rStyle w:val="a7"/>
          <w:rFonts w:ascii="宋体" w:hAnsi="宋体" w:hint="eastAsia"/>
          <w:szCs w:val="24"/>
        </w:rPr>
        <w:t>的集合,集合不能再使用add, put方法添加元素,会抛出异常</w:t>
      </w:r>
    </w:p>
    <w:p w14:paraId="7CE564DC" w14:textId="479BB30B" w:rsidR="00E66399" w:rsidRDefault="00E66399" w:rsidP="00367D78">
      <w:pPr>
        <w:widowControl/>
        <w:ind w:left="840"/>
        <w:jc w:val="left"/>
        <w:rPr>
          <w:rStyle w:val="a7"/>
          <w:rFonts w:ascii="宋体" w:hAnsi="宋体"/>
          <w:szCs w:val="24"/>
        </w:rPr>
      </w:pPr>
      <w:r w:rsidRPr="00E66399">
        <w:rPr>
          <w:rStyle w:val="a7"/>
          <w:rFonts w:ascii="宋体" w:hAnsi="宋体" w:hint="eastAsia"/>
          <w:szCs w:val="24"/>
        </w:rPr>
        <w:t>3. Set接口和Map接口在调用of方法的时候,</w:t>
      </w:r>
      <w:r w:rsidRPr="00FE01D8">
        <w:rPr>
          <w:rStyle w:val="a7"/>
          <w:rFonts w:ascii="宋体" w:hAnsi="宋体" w:hint="eastAsia"/>
          <w:color w:val="FF0000"/>
          <w:szCs w:val="24"/>
        </w:rPr>
        <w:t>不能有重复的元素</w:t>
      </w:r>
      <w:r w:rsidRPr="00E66399">
        <w:rPr>
          <w:rStyle w:val="a7"/>
          <w:rFonts w:ascii="宋体" w:hAnsi="宋体" w:hint="eastAsia"/>
          <w:szCs w:val="24"/>
        </w:rPr>
        <w:t>,否则会抛出异常</w:t>
      </w:r>
    </w:p>
    <w:p w14:paraId="3B307A06" w14:textId="03FDDED5" w:rsidR="00FE01D8" w:rsidRDefault="00FE01D8" w:rsidP="00E66399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33.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Debug追踪：</w:t>
      </w:r>
    </w:p>
    <w:p w14:paraId="3CA4CF93" w14:textId="77777777" w:rsidR="00367D78" w:rsidRPr="00367D78" w:rsidRDefault="00367D78" w:rsidP="00367D78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 xml:space="preserve">Debug调试程序: </w:t>
      </w:r>
    </w:p>
    <w:p w14:paraId="19BC0C00" w14:textId="77777777" w:rsidR="00367D78" w:rsidRPr="00367D78" w:rsidRDefault="00367D78" w:rsidP="00367D78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可以让代码逐行执行 ,查看代码执行的过程,调试程序中出现的bug</w:t>
      </w:r>
    </w:p>
    <w:p w14:paraId="5E252E6B" w14:textId="77777777" w:rsidR="00367D78" w:rsidRPr="00367D78" w:rsidRDefault="00367D78" w:rsidP="00367D78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使用方式:</w:t>
      </w:r>
    </w:p>
    <w:p w14:paraId="5372B794" w14:textId="77777777" w:rsidR="00367D78" w:rsidRPr="00367D78" w:rsidRDefault="00367D78" w:rsidP="00367D78">
      <w:pPr>
        <w:widowControl/>
        <w:ind w:left="84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在行号的右边,鼠标左键单击,添加断点(每个方法的第一-行, 哪里有bug添加到哪里)</w:t>
      </w:r>
    </w:p>
    <w:p w14:paraId="72F99A81" w14:textId="77777777" w:rsidR="00367D78" w:rsidRPr="00367D78" w:rsidRDefault="00367D78" w:rsidP="00367D78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右键,选择Debug执行程序</w:t>
      </w:r>
    </w:p>
    <w:p w14:paraId="6CA93CB9" w14:textId="77777777" w:rsidR="00367D78" w:rsidRPr="00367D78" w:rsidRDefault="00367D78" w:rsidP="00367D78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程序就会停留在添加的第一-</w:t>
      </w:r>
      <w:proofErr w:type="gramStart"/>
      <w:r w:rsidRPr="00367D78">
        <w:rPr>
          <w:rStyle w:val="a7"/>
          <w:rFonts w:ascii="宋体" w:hAnsi="宋体" w:hint="eastAsia"/>
          <w:szCs w:val="24"/>
        </w:rPr>
        <w:t>个</w:t>
      </w:r>
      <w:proofErr w:type="gramEnd"/>
      <w:r w:rsidRPr="00367D78">
        <w:rPr>
          <w:rStyle w:val="a7"/>
          <w:rFonts w:ascii="宋体" w:hAnsi="宋体" w:hint="eastAsia"/>
          <w:szCs w:val="24"/>
        </w:rPr>
        <w:t>断点处</w:t>
      </w:r>
    </w:p>
    <w:p w14:paraId="338B7AC5" w14:textId="77777777" w:rsidR="00367D78" w:rsidRPr="00367D78" w:rsidRDefault="00367D78" w:rsidP="00367D78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执行程序:</w:t>
      </w:r>
    </w:p>
    <w:p w14:paraId="08F1B142" w14:textId="77777777" w:rsidR="00367D78" w:rsidRPr="00367D78" w:rsidRDefault="00367D78" w:rsidP="00367D78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f8:逐行执行程序</w:t>
      </w:r>
    </w:p>
    <w:p w14:paraId="3B29F4B6" w14:textId="77777777" w:rsidR="00367D78" w:rsidRPr="00367D78" w:rsidRDefault="00367D78" w:rsidP="00367D78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f7:进入到方法中</w:t>
      </w:r>
    </w:p>
    <w:p w14:paraId="539DCBBF" w14:textId="77777777" w:rsidR="00367D78" w:rsidRPr="00367D78" w:rsidRDefault="00367D78" w:rsidP="00367D78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shift+f8:跳出方法</w:t>
      </w:r>
    </w:p>
    <w:p w14:paraId="679E5239" w14:textId="77777777" w:rsidR="00367D78" w:rsidRPr="00367D78" w:rsidRDefault="00367D78" w:rsidP="00367D78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f9:跳到下一个断点,如果没有下一个断点,那么就结束程序</w:t>
      </w:r>
    </w:p>
    <w:p w14:paraId="3FC54DDE" w14:textId="77777777" w:rsidR="00367D78" w:rsidRPr="00367D78" w:rsidRDefault="00367D78" w:rsidP="00772FC1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ctrl+f2:退出debug模式停止程序</w:t>
      </w:r>
    </w:p>
    <w:p w14:paraId="3D5A5557" w14:textId="35E6D8AA" w:rsidR="00A73790" w:rsidRDefault="00367D78" w:rsidP="00772FC1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67D78">
        <w:rPr>
          <w:rStyle w:val="a7"/>
          <w:rFonts w:ascii="宋体" w:hAnsi="宋体" w:hint="eastAsia"/>
          <w:szCs w:val="24"/>
        </w:rPr>
        <w:t>Console:切换到控制台</w:t>
      </w:r>
    </w:p>
    <w:p w14:paraId="7CF26740" w14:textId="6D55E850" w:rsidR="0032146C" w:rsidRPr="0032146C" w:rsidRDefault="0032146C" w:rsidP="0032146C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34.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递归：</w:t>
      </w:r>
      <w:r w:rsidRPr="0032146C">
        <w:rPr>
          <w:rStyle w:val="a7"/>
          <w:rFonts w:ascii="宋体" w:hAnsi="宋体" w:hint="eastAsia"/>
          <w:szCs w:val="24"/>
        </w:rPr>
        <w:t>方法自己调用自己</w:t>
      </w:r>
    </w:p>
    <w:p w14:paraId="7A6FFDE1" w14:textId="2322CAAD" w:rsidR="0032146C" w:rsidRPr="0032146C" w:rsidRDefault="0032146C" w:rsidP="00583C63">
      <w:pPr>
        <w:pStyle w:val="a3"/>
        <w:widowControl/>
        <w:numPr>
          <w:ilvl w:val="0"/>
          <w:numId w:val="27"/>
        </w:numPr>
        <w:ind w:firstLineChars="0"/>
        <w:jc w:val="left"/>
        <w:rPr>
          <w:rStyle w:val="a7"/>
          <w:rFonts w:ascii="宋体" w:hAnsi="宋体"/>
          <w:szCs w:val="24"/>
        </w:rPr>
      </w:pPr>
      <w:r w:rsidRPr="0032146C">
        <w:rPr>
          <w:rStyle w:val="a7"/>
          <w:rFonts w:ascii="宋体" w:hAnsi="宋体" w:hint="eastAsia"/>
          <w:szCs w:val="24"/>
        </w:rPr>
        <w:t>递归的分类:</w:t>
      </w:r>
    </w:p>
    <w:p w14:paraId="356B95DA" w14:textId="03BF271D" w:rsidR="0032146C" w:rsidRPr="0032146C" w:rsidRDefault="0032146C" w:rsidP="0032146C">
      <w:pPr>
        <w:widowControl/>
        <w:ind w:leftChars="175" w:left="420"/>
        <w:jc w:val="left"/>
        <w:rPr>
          <w:rStyle w:val="a7"/>
          <w:rFonts w:ascii="宋体" w:hAnsi="宋体"/>
          <w:szCs w:val="24"/>
        </w:rPr>
      </w:pPr>
      <w:r w:rsidRPr="0032146C">
        <w:rPr>
          <w:rStyle w:val="a7"/>
          <w:rFonts w:ascii="宋体" w:hAnsi="宋体" w:hint="eastAsia"/>
          <w:szCs w:val="24"/>
        </w:rPr>
        <w:t>递归分为两种，直接递归和间接递归。</w:t>
      </w:r>
    </w:p>
    <w:p w14:paraId="7B60A26F" w14:textId="574C23C1" w:rsidR="0032146C" w:rsidRPr="0032146C" w:rsidRDefault="0032146C" w:rsidP="00583C63">
      <w:pPr>
        <w:pStyle w:val="a3"/>
        <w:widowControl/>
        <w:numPr>
          <w:ilvl w:val="0"/>
          <w:numId w:val="28"/>
        </w:numPr>
        <w:ind w:firstLineChars="0"/>
        <w:jc w:val="left"/>
        <w:rPr>
          <w:rStyle w:val="a7"/>
          <w:rFonts w:ascii="宋体" w:hAnsi="宋体"/>
          <w:szCs w:val="24"/>
        </w:rPr>
      </w:pPr>
      <w:r w:rsidRPr="0032146C">
        <w:rPr>
          <w:rStyle w:val="a7"/>
          <w:rFonts w:ascii="宋体" w:hAnsi="宋体" w:hint="eastAsia"/>
          <w:szCs w:val="24"/>
        </w:rPr>
        <w:t>直接递归称为方法自身调用自己。</w:t>
      </w:r>
    </w:p>
    <w:p w14:paraId="45447F26" w14:textId="1F048100" w:rsidR="0032146C" w:rsidRPr="0032146C" w:rsidRDefault="0032146C" w:rsidP="00583C63">
      <w:pPr>
        <w:pStyle w:val="a3"/>
        <w:widowControl/>
        <w:numPr>
          <w:ilvl w:val="0"/>
          <w:numId w:val="28"/>
        </w:numPr>
        <w:ind w:firstLineChars="0"/>
        <w:jc w:val="left"/>
        <w:rPr>
          <w:rStyle w:val="a7"/>
          <w:rFonts w:ascii="宋体" w:hAnsi="宋体"/>
          <w:szCs w:val="24"/>
        </w:rPr>
      </w:pPr>
      <w:r w:rsidRPr="0032146C">
        <w:rPr>
          <w:rStyle w:val="a7"/>
          <w:rFonts w:ascii="宋体" w:hAnsi="宋体" w:hint="eastAsia"/>
          <w:szCs w:val="24"/>
        </w:rPr>
        <w:t>间接递归可以A方法调用B方法，B方法调用c方法, c方法调用A方法。</w:t>
      </w:r>
    </w:p>
    <w:p w14:paraId="6FCEB456" w14:textId="77777777" w:rsidR="0032146C" w:rsidRPr="0032146C" w:rsidRDefault="0032146C" w:rsidP="00583C63">
      <w:pPr>
        <w:pStyle w:val="a3"/>
        <w:widowControl/>
        <w:numPr>
          <w:ilvl w:val="0"/>
          <w:numId w:val="27"/>
        </w:numPr>
        <w:ind w:firstLineChars="0"/>
        <w:jc w:val="left"/>
        <w:rPr>
          <w:rStyle w:val="a7"/>
          <w:rFonts w:ascii="宋体" w:hAnsi="宋体"/>
          <w:szCs w:val="24"/>
        </w:rPr>
      </w:pPr>
      <w:r w:rsidRPr="0032146C">
        <w:rPr>
          <w:rStyle w:val="a7"/>
          <w:rFonts w:ascii="宋体" w:hAnsi="宋体" w:hint="eastAsia"/>
          <w:szCs w:val="24"/>
        </w:rPr>
        <w:t>注意事项:</w:t>
      </w:r>
    </w:p>
    <w:p w14:paraId="67E937C8" w14:textId="77777777" w:rsidR="0032146C" w:rsidRPr="0032146C" w:rsidRDefault="0032146C" w:rsidP="00583C63">
      <w:pPr>
        <w:pStyle w:val="a3"/>
        <w:widowControl/>
        <w:numPr>
          <w:ilvl w:val="0"/>
          <w:numId w:val="26"/>
        </w:numPr>
        <w:ind w:firstLineChars="0"/>
        <w:jc w:val="left"/>
        <w:rPr>
          <w:rStyle w:val="a7"/>
          <w:rFonts w:ascii="宋体" w:hAnsi="宋体"/>
          <w:szCs w:val="24"/>
        </w:rPr>
      </w:pPr>
      <w:r w:rsidRPr="0032146C">
        <w:rPr>
          <w:rStyle w:val="a7"/>
          <w:rFonts w:ascii="宋体" w:hAnsi="宋体" w:hint="eastAsia"/>
          <w:szCs w:val="24"/>
        </w:rPr>
        <w:t>递归一定要有条件限定，保证递归能够停止下来，否则会发生</w:t>
      </w:r>
      <w:proofErr w:type="gramStart"/>
      <w:r w:rsidRPr="0032146C">
        <w:rPr>
          <w:rStyle w:val="a7"/>
          <w:rFonts w:ascii="宋体" w:hAnsi="宋体" w:hint="eastAsia"/>
          <w:szCs w:val="24"/>
        </w:rPr>
        <w:t>栈</w:t>
      </w:r>
      <w:proofErr w:type="gramEnd"/>
      <w:r w:rsidRPr="0032146C">
        <w:rPr>
          <w:rStyle w:val="a7"/>
          <w:rFonts w:ascii="宋体" w:hAnsi="宋体" w:hint="eastAsia"/>
          <w:szCs w:val="24"/>
        </w:rPr>
        <w:t>内存溢出。.</w:t>
      </w:r>
    </w:p>
    <w:p w14:paraId="790DED43" w14:textId="0AD5A755" w:rsidR="0032146C" w:rsidRPr="0032146C" w:rsidRDefault="0032146C" w:rsidP="00583C63">
      <w:pPr>
        <w:pStyle w:val="a3"/>
        <w:widowControl/>
        <w:numPr>
          <w:ilvl w:val="0"/>
          <w:numId w:val="26"/>
        </w:numPr>
        <w:ind w:firstLineChars="0"/>
        <w:jc w:val="left"/>
        <w:rPr>
          <w:rStyle w:val="a7"/>
          <w:rFonts w:ascii="宋体" w:hAnsi="宋体"/>
          <w:szCs w:val="24"/>
        </w:rPr>
      </w:pPr>
      <w:r w:rsidRPr="0032146C">
        <w:rPr>
          <w:rStyle w:val="a7"/>
          <w:rFonts w:ascii="宋体" w:hAnsi="宋体" w:hint="eastAsia"/>
          <w:szCs w:val="24"/>
        </w:rPr>
        <w:t>在递归中虽然有限定条件，但是递归次数不能太多。否则也会发生</w:t>
      </w:r>
      <w:proofErr w:type="gramStart"/>
      <w:r w:rsidRPr="0032146C">
        <w:rPr>
          <w:rStyle w:val="a7"/>
          <w:rFonts w:ascii="宋体" w:hAnsi="宋体" w:hint="eastAsia"/>
          <w:szCs w:val="24"/>
        </w:rPr>
        <w:t>栈</w:t>
      </w:r>
      <w:proofErr w:type="gramEnd"/>
      <w:r w:rsidRPr="0032146C">
        <w:rPr>
          <w:rStyle w:val="a7"/>
          <w:rFonts w:ascii="宋体" w:hAnsi="宋体" w:hint="eastAsia"/>
          <w:szCs w:val="24"/>
        </w:rPr>
        <w:t>内存溢出。</w:t>
      </w:r>
    </w:p>
    <w:p w14:paraId="7B079C87" w14:textId="77777777" w:rsidR="0032146C" w:rsidRDefault="0032146C" w:rsidP="00583C63">
      <w:pPr>
        <w:pStyle w:val="a3"/>
        <w:widowControl/>
        <w:numPr>
          <w:ilvl w:val="0"/>
          <w:numId w:val="26"/>
        </w:numPr>
        <w:ind w:firstLineChars="0"/>
        <w:jc w:val="left"/>
        <w:rPr>
          <w:rStyle w:val="a7"/>
          <w:rFonts w:ascii="宋体" w:hAnsi="宋体"/>
          <w:color w:val="FF0000"/>
          <w:szCs w:val="24"/>
        </w:rPr>
      </w:pPr>
      <w:r w:rsidRPr="0032146C">
        <w:rPr>
          <w:rStyle w:val="a7"/>
          <w:rFonts w:ascii="宋体" w:hAnsi="宋体" w:hint="eastAsia"/>
          <w:color w:val="FF0000"/>
          <w:szCs w:val="24"/>
        </w:rPr>
        <w:lastRenderedPageBreak/>
        <w:t>构造方法,禁止递归</w:t>
      </w:r>
    </w:p>
    <w:p w14:paraId="03C20A62" w14:textId="25E5C6C8" w:rsidR="0032146C" w:rsidRPr="0032146C" w:rsidRDefault="0032146C" w:rsidP="0032146C">
      <w:pPr>
        <w:widowControl/>
        <w:jc w:val="left"/>
        <w:rPr>
          <w:rStyle w:val="a7"/>
          <w:rFonts w:ascii="宋体" w:hAnsi="宋体"/>
          <w:color w:val="FF0000"/>
          <w:szCs w:val="24"/>
        </w:rPr>
      </w:pPr>
      <w:r w:rsidRPr="0032146C">
        <w:rPr>
          <w:rStyle w:val="a7"/>
          <w:rFonts w:ascii="宋体" w:hAnsi="宋体" w:hint="eastAsia"/>
          <w:szCs w:val="24"/>
        </w:rPr>
        <w:t>递归的使用前提:</w:t>
      </w:r>
    </w:p>
    <w:p w14:paraId="68BBED1D" w14:textId="4C17B957" w:rsidR="00E92E00" w:rsidRDefault="0032146C" w:rsidP="0032146C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32146C">
        <w:rPr>
          <w:rStyle w:val="a7"/>
          <w:rFonts w:ascii="宋体" w:hAnsi="宋体" w:hint="eastAsia"/>
          <w:szCs w:val="24"/>
        </w:rPr>
        <w:t>当调用方法的时候</w:t>
      </w:r>
      <w:r>
        <w:rPr>
          <w:rStyle w:val="a7"/>
          <w:rFonts w:ascii="宋体" w:hAnsi="宋体" w:hint="eastAsia"/>
          <w:szCs w:val="24"/>
        </w:rPr>
        <w:t>,</w:t>
      </w:r>
      <w:r w:rsidRPr="0032146C">
        <w:rPr>
          <w:rStyle w:val="a7"/>
          <w:rFonts w:ascii="宋体" w:hAnsi="宋体" w:hint="eastAsia"/>
          <w:szCs w:val="24"/>
        </w:rPr>
        <w:t>方法的主体不变每次调用方法的参数不同,可以使用递归</w:t>
      </w:r>
    </w:p>
    <w:p w14:paraId="452E26AE" w14:textId="1539A814" w:rsidR="00F30CFA" w:rsidRDefault="00F30CFA" w:rsidP="00F30CF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35．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GBK：最常用的中文编码表，两个字节表示一个中文。</w:t>
      </w:r>
    </w:p>
    <w:p w14:paraId="5FF1B7BE" w14:textId="6A9150E6" w:rsidR="00F30CFA" w:rsidRDefault="00F30CFA" w:rsidP="00F30CF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="00AC38F0">
        <w:rPr>
          <w:rStyle w:val="a7"/>
          <w:rFonts w:ascii="宋体" w:hAnsi="宋体" w:hint="eastAsia"/>
          <w:szCs w:val="24"/>
        </w:rPr>
        <w:t>UTF-8：最常用的国际通用编码表，三个字节表示一个中文。</w:t>
      </w:r>
    </w:p>
    <w:p w14:paraId="63D9788B" w14:textId="7A7DA401" w:rsidR="004418CD" w:rsidRDefault="00AC38F0" w:rsidP="00F30CF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ASCII：最基本的编码表。</w:t>
      </w:r>
    </w:p>
    <w:p w14:paraId="3B6FBFC1" w14:textId="1BD59DEF" w:rsidR="00B24C51" w:rsidRDefault="00B24C51" w:rsidP="00F30CF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36.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="003E204C" w:rsidRPr="003E204C">
        <w:rPr>
          <w:rStyle w:val="a7"/>
          <w:rFonts w:ascii="宋体" w:hAnsi="宋体" w:hint="eastAsia"/>
          <w:szCs w:val="24"/>
        </w:rPr>
        <w:t>不允许扩展的类被称为final类。</w:t>
      </w:r>
      <w:r w:rsidR="003E204C">
        <w:rPr>
          <w:rStyle w:val="a7"/>
          <w:rFonts w:ascii="宋体" w:hAnsi="宋体" w:hint="eastAsia"/>
          <w:szCs w:val="24"/>
        </w:rPr>
        <w:t>此类不允许有子类。</w:t>
      </w:r>
    </w:p>
    <w:p w14:paraId="4F522D02" w14:textId="2347F59C" w:rsidR="004B58E8" w:rsidRDefault="003D5437" w:rsidP="003D5437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 w:rsidRPr="003D5437">
        <w:rPr>
          <w:rStyle w:val="a7"/>
          <w:rFonts w:ascii="宋体" w:hAnsi="宋体" w:hint="eastAsia"/>
          <w:szCs w:val="24"/>
        </w:rPr>
        <w:t>类中的特定方法也可以被声明为final。如果这样做，子类就不能覆盖这个方法</w:t>
      </w:r>
    </w:p>
    <w:p w14:paraId="1AA6299B" w14:textId="3BE405F0" w:rsidR="00865362" w:rsidRDefault="00865362" w:rsidP="00865362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37.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="000F6B3B">
        <w:rPr>
          <w:rStyle w:val="a7"/>
          <w:rFonts w:ascii="宋体" w:hAnsi="宋体" w:hint="eastAsia"/>
          <w:szCs w:val="24"/>
        </w:rPr>
        <w:t>枚举类</w:t>
      </w:r>
    </w:p>
    <w:p w14:paraId="6B5367F1" w14:textId="77777777" w:rsidR="000F6B3B" w:rsidRDefault="000F6B3B" w:rsidP="000F6B3B">
      <w:r w:rsidRPr="00282B78">
        <w:rPr>
          <w:noProof/>
        </w:rPr>
        <w:drawing>
          <wp:inline distT="0" distB="0" distL="0" distR="0" wp14:anchorId="7DA09228" wp14:editId="1413F7A7">
            <wp:extent cx="5274310" cy="40119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7651" w14:textId="77777777" w:rsidR="000F6B3B" w:rsidRDefault="000F6B3B" w:rsidP="000F6B3B">
      <w:r>
        <w:rPr>
          <w:noProof/>
        </w:rPr>
        <w:drawing>
          <wp:inline distT="0" distB="0" distL="0" distR="0" wp14:anchorId="5D108387" wp14:editId="5D92C548">
            <wp:extent cx="5274310" cy="14274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05AC" w14:textId="77777777" w:rsidR="000F6B3B" w:rsidRDefault="000F6B3B" w:rsidP="000F6B3B">
      <w:r w:rsidRPr="00282B78">
        <w:rPr>
          <w:noProof/>
        </w:rPr>
        <w:lastRenderedPageBreak/>
        <w:drawing>
          <wp:inline distT="0" distB="0" distL="0" distR="0" wp14:anchorId="62A742EE" wp14:editId="45BF9441">
            <wp:extent cx="5274310" cy="20212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E754" w14:textId="02C304FD" w:rsidR="000F6B3B" w:rsidRDefault="000F6B3B" w:rsidP="000F6B3B">
      <w:pPr>
        <w:ind w:firstLine="420"/>
      </w:pPr>
      <w:r>
        <w:rPr>
          <w:rFonts w:hint="eastAsia"/>
        </w:rPr>
        <w:t>每个枚举类型都有一个静态的</w:t>
      </w:r>
      <w:r w:rsidRPr="000F6B3B">
        <w:rPr>
          <w:color w:val="FF0000"/>
        </w:rPr>
        <w:t>values</w:t>
      </w:r>
      <w:r w:rsidRPr="000F6B3B">
        <w:rPr>
          <w:color w:val="FF0000"/>
        </w:rPr>
        <w:t>方法</w:t>
      </w:r>
      <w:r>
        <w:t>，它将返回一个</w:t>
      </w:r>
      <w:r w:rsidRPr="000F6B3B">
        <w:rPr>
          <w:color w:val="FF0000"/>
        </w:rPr>
        <w:t>包含全部</w:t>
      </w:r>
      <w:proofErr w:type="gramStart"/>
      <w:r w:rsidRPr="000F6B3B">
        <w:rPr>
          <w:color w:val="FF0000"/>
        </w:rPr>
        <w:t>枚举值</w:t>
      </w:r>
      <w:proofErr w:type="gramEnd"/>
      <w:r w:rsidRPr="000F6B3B">
        <w:rPr>
          <w:color w:val="FF0000"/>
        </w:rPr>
        <w:t>的数组</w:t>
      </w:r>
      <w:r>
        <w:t>。例</w:t>
      </w:r>
      <w:r>
        <w:rPr>
          <w:rFonts w:hint="eastAsia"/>
        </w:rPr>
        <w:t>如，如下调用</w:t>
      </w:r>
    </w:p>
    <w:p w14:paraId="77E74074" w14:textId="77777777" w:rsidR="000F6B3B" w:rsidRPr="00282B78" w:rsidRDefault="000F6B3B" w:rsidP="000F6B3B">
      <w:pPr>
        <w:ind w:firstLine="420"/>
      </w:pPr>
      <w:r>
        <w:t xml:space="preserve">Size[] values = </w:t>
      </w:r>
      <w:proofErr w:type="spellStart"/>
      <w:r>
        <w:t>Size.values</w:t>
      </w:r>
      <w:proofErr w:type="spellEnd"/>
      <w:r>
        <w:rPr>
          <w:rFonts w:hint="eastAsia"/>
        </w:rPr>
        <w:t>（）</w:t>
      </w:r>
      <w:r>
        <w:t>;</w:t>
      </w:r>
    </w:p>
    <w:p w14:paraId="35C4931E" w14:textId="0972E2D8" w:rsidR="00E522FF" w:rsidRDefault="000F6B3B" w:rsidP="00865362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38.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proofErr w:type="spellStart"/>
      <w:r w:rsidR="00D86E69">
        <w:rPr>
          <w:rStyle w:val="a7"/>
          <w:rFonts w:ascii="宋体" w:hAnsi="宋体" w:hint="eastAsia"/>
          <w:szCs w:val="24"/>
        </w:rPr>
        <w:t>JShell</w:t>
      </w:r>
      <w:proofErr w:type="spellEnd"/>
      <w:r w:rsidR="00D86E69">
        <w:rPr>
          <w:rStyle w:val="a7"/>
          <w:rFonts w:ascii="宋体" w:hAnsi="宋体" w:hint="eastAsia"/>
          <w:szCs w:val="24"/>
        </w:rPr>
        <w:t>使用</w:t>
      </w:r>
    </w:p>
    <w:p w14:paraId="17753DEE" w14:textId="2FE1538D" w:rsidR="00D86E69" w:rsidRDefault="00D86E69" w:rsidP="00D86E69">
      <w:pPr>
        <w:widowControl/>
        <w:jc w:val="center"/>
        <w:rPr>
          <w:rStyle w:val="a7"/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1403034F" wp14:editId="1EF81F9C">
            <wp:extent cx="2876550" cy="345369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2853" cy="34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24AE" w14:textId="56EDE24B" w:rsidR="000B509E" w:rsidRDefault="00D86E69" w:rsidP="00D86E69">
      <w:pPr>
        <w:widowControl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39.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</w:p>
    <w:p w14:paraId="7F0F29BD" w14:textId="77777777" w:rsidR="000B509E" w:rsidRDefault="000B509E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7C40A459" w14:textId="212D55B3" w:rsidR="00D86E69" w:rsidRDefault="000B509E" w:rsidP="000B509E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方法引用</w:t>
      </w:r>
    </w:p>
    <w:p w14:paraId="40D1E1B1" w14:textId="5AC6DB40" w:rsidR="00260F97" w:rsidRPr="00260F97" w:rsidRDefault="00260F97" w:rsidP="00260F97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．通过对象名引用成员方法</w:t>
      </w:r>
    </w:p>
    <w:p w14:paraId="4FD98FA7" w14:textId="77777777" w:rsidR="00260F97" w:rsidRDefault="00260F97" w:rsidP="00260F97">
      <w:r>
        <w:rPr>
          <w:rFonts w:hint="eastAsia"/>
        </w:rPr>
        <w:t>使用前提：</w:t>
      </w:r>
    </w:p>
    <w:p w14:paraId="1486E408" w14:textId="15E6BC7C" w:rsidR="00260F97" w:rsidRDefault="00260F97" w:rsidP="00C1203F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对象名是已经存在的</w:t>
      </w:r>
    </w:p>
    <w:p w14:paraId="4ECC271B" w14:textId="29F9E024" w:rsidR="00260F97" w:rsidRDefault="00260F97" w:rsidP="00C1203F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成员方法是已经存在的</w:t>
      </w:r>
    </w:p>
    <w:p w14:paraId="633D71C4" w14:textId="5B996CB1" w:rsidR="000B509E" w:rsidRDefault="00260F97" w:rsidP="00260F97">
      <w:r>
        <w:rPr>
          <w:rFonts w:hint="eastAsia"/>
        </w:rPr>
        <w:t>就可以使用</w:t>
      </w:r>
      <w:r w:rsidRPr="00260F97">
        <w:rPr>
          <w:rFonts w:hint="eastAsia"/>
          <w:color w:val="FF0000"/>
        </w:rPr>
        <w:t>对象名</w:t>
      </w:r>
      <w:r>
        <w:rPr>
          <w:rFonts w:hint="eastAsia"/>
        </w:rPr>
        <w:t>来引用</w:t>
      </w:r>
      <w:r w:rsidRPr="00260F97">
        <w:rPr>
          <w:rFonts w:hint="eastAsia"/>
          <w:color w:val="FF0000"/>
        </w:rPr>
        <w:t>成员方法</w:t>
      </w:r>
    </w:p>
    <w:p w14:paraId="0D7A1AD3" w14:textId="304AE1EF" w:rsidR="00260F97" w:rsidRDefault="00260F97" w:rsidP="00260F97">
      <w:pPr>
        <w:pStyle w:val="2"/>
      </w:pPr>
      <w:r>
        <w:rPr>
          <w:rFonts w:hint="eastAsia"/>
        </w:rPr>
        <w:t>二．通过类名引用静态成员方法</w:t>
      </w:r>
    </w:p>
    <w:p w14:paraId="2063D0B8" w14:textId="77777777" w:rsidR="00260F97" w:rsidRDefault="00260F97" w:rsidP="00260F97">
      <w:r>
        <w:rPr>
          <w:rFonts w:hint="eastAsia"/>
        </w:rPr>
        <w:t>使用前提：</w:t>
      </w:r>
    </w:p>
    <w:p w14:paraId="46A17A4F" w14:textId="3BDE0AA2" w:rsidR="00260F97" w:rsidRDefault="00260F97" w:rsidP="00C1203F">
      <w:pPr>
        <w:pStyle w:val="a3"/>
        <w:numPr>
          <w:ilvl w:val="0"/>
          <w:numId w:val="73"/>
        </w:numPr>
        <w:ind w:firstLineChars="0"/>
      </w:pPr>
      <w:proofErr w:type="gramStart"/>
      <w:r>
        <w:rPr>
          <w:rFonts w:hint="eastAsia"/>
        </w:rPr>
        <w:t>类已经</w:t>
      </w:r>
      <w:proofErr w:type="gramEnd"/>
      <w:r>
        <w:rPr>
          <w:rFonts w:hint="eastAsia"/>
        </w:rPr>
        <w:t>存在</w:t>
      </w:r>
    </w:p>
    <w:p w14:paraId="42FC3A92" w14:textId="504AABD6" w:rsidR="00260F97" w:rsidRDefault="00260F97" w:rsidP="00C1203F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静态成员方法已经存在</w:t>
      </w:r>
    </w:p>
    <w:p w14:paraId="27EBB8EA" w14:textId="436E84BD" w:rsidR="00260F97" w:rsidRDefault="00260F97" w:rsidP="00260F97">
      <w:pPr>
        <w:rPr>
          <w:color w:val="FF0000"/>
        </w:rPr>
      </w:pPr>
      <w:r>
        <w:rPr>
          <w:rFonts w:hint="eastAsia"/>
        </w:rPr>
        <w:t>就可以通过</w:t>
      </w:r>
      <w:r w:rsidRPr="00260F97">
        <w:rPr>
          <w:rFonts w:hint="eastAsia"/>
          <w:color w:val="FF0000"/>
        </w:rPr>
        <w:t>类名</w:t>
      </w:r>
      <w:r>
        <w:rPr>
          <w:rFonts w:hint="eastAsia"/>
        </w:rPr>
        <w:t>直接引用</w:t>
      </w:r>
      <w:r w:rsidRPr="00260F97">
        <w:rPr>
          <w:rFonts w:hint="eastAsia"/>
          <w:color w:val="FF0000"/>
        </w:rPr>
        <w:t>静态成员方法</w:t>
      </w:r>
    </w:p>
    <w:p w14:paraId="3E6F44D1" w14:textId="46C16B35" w:rsidR="00260F97" w:rsidRDefault="00273630" w:rsidP="00273630">
      <w:pPr>
        <w:pStyle w:val="2"/>
      </w:pPr>
      <w:r>
        <w:rPr>
          <w:rFonts w:hint="eastAsia"/>
        </w:rPr>
        <w:t>三．</w:t>
      </w:r>
      <w:r w:rsidR="00260F97">
        <w:rPr>
          <w:rFonts w:hint="eastAsia"/>
        </w:rPr>
        <w:t>使用</w:t>
      </w:r>
      <w:r w:rsidR="00260F97">
        <w:rPr>
          <w:rFonts w:hint="eastAsia"/>
        </w:rPr>
        <w:t>super</w:t>
      </w:r>
      <w:proofErr w:type="gramStart"/>
      <w:r w:rsidR="00260F97">
        <w:rPr>
          <w:rFonts w:hint="eastAsia"/>
        </w:rPr>
        <w:t>引用</w:t>
      </w:r>
      <w:r>
        <w:rPr>
          <w:rFonts w:hint="eastAsia"/>
        </w:rPr>
        <w:t>父</w:t>
      </w:r>
      <w:r w:rsidR="00260F97">
        <w:rPr>
          <w:rFonts w:hint="eastAsia"/>
        </w:rPr>
        <w:t>类的</w:t>
      </w:r>
      <w:proofErr w:type="gramEnd"/>
      <w:r w:rsidR="00260F97">
        <w:rPr>
          <w:rFonts w:hint="eastAsia"/>
        </w:rPr>
        <w:t>成员方法</w:t>
      </w:r>
    </w:p>
    <w:p w14:paraId="053AAAFF" w14:textId="4AEBED42" w:rsidR="00273630" w:rsidRPr="00273630" w:rsidRDefault="00273630" w:rsidP="00273630">
      <w:r>
        <w:rPr>
          <w:rFonts w:hint="eastAsia"/>
        </w:rPr>
        <w:t>使用前提：</w:t>
      </w:r>
    </w:p>
    <w:p w14:paraId="4DAFD1D4" w14:textId="77777777" w:rsidR="00260F97" w:rsidRDefault="00260F97" w:rsidP="00C1203F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是已经存在的</w:t>
      </w:r>
    </w:p>
    <w:p w14:paraId="01E722E7" w14:textId="07297BA6" w:rsidR="00260F97" w:rsidRDefault="00260F97" w:rsidP="00C1203F">
      <w:pPr>
        <w:pStyle w:val="a3"/>
        <w:numPr>
          <w:ilvl w:val="0"/>
          <w:numId w:val="74"/>
        </w:numPr>
        <w:ind w:firstLineChars="0"/>
      </w:pPr>
      <w:proofErr w:type="gramStart"/>
      <w:r>
        <w:rPr>
          <w:rFonts w:hint="eastAsia"/>
        </w:rPr>
        <w:t>父类的</w:t>
      </w:r>
      <w:proofErr w:type="gramEnd"/>
      <w:r>
        <w:rPr>
          <w:rFonts w:hint="eastAsia"/>
        </w:rPr>
        <w:t>成员方法是已经存在的</w:t>
      </w:r>
    </w:p>
    <w:p w14:paraId="5D793943" w14:textId="0258E471" w:rsidR="00273630" w:rsidRDefault="00273630" w:rsidP="00260F97">
      <w:r>
        <w:rPr>
          <w:rFonts w:hint="eastAsia"/>
        </w:rPr>
        <w:t>就</w:t>
      </w:r>
      <w:r w:rsidRPr="00273630">
        <w:rPr>
          <w:rFonts w:hint="eastAsia"/>
        </w:rPr>
        <w:t>可以直接使用</w:t>
      </w:r>
      <w:r w:rsidRPr="008C5877">
        <w:rPr>
          <w:rFonts w:hint="eastAsia"/>
          <w:color w:val="FF0000"/>
        </w:rPr>
        <w:t>super</w:t>
      </w:r>
      <w:proofErr w:type="gramStart"/>
      <w:r w:rsidRPr="00273630">
        <w:rPr>
          <w:rFonts w:hint="eastAsia"/>
        </w:rPr>
        <w:t>引用</w:t>
      </w:r>
      <w:r w:rsidRPr="008C5877">
        <w:rPr>
          <w:rFonts w:hint="eastAsia"/>
          <w:color w:val="FF0000"/>
        </w:rPr>
        <w:t>父类的</w:t>
      </w:r>
      <w:proofErr w:type="gramEnd"/>
      <w:r w:rsidRPr="008C5877">
        <w:rPr>
          <w:rFonts w:hint="eastAsia"/>
          <w:color w:val="FF0000"/>
        </w:rPr>
        <w:t>成员方法</w:t>
      </w:r>
    </w:p>
    <w:p w14:paraId="5F100217" w14:textId="7D2B0C26" w:rsidR="00273630" w:rsidRDefault="00273630" w:rsidP="00273630">
      <w:pPr>
        <w:pStyle w:val="2"/>
      </w:pPr>
      <w:r>
        <w:rPr>
          <w:rFonts w:hint="eastAsia"/>
        </w:rPr>
        <w:t>四．使用</w:t>
      </w:r>
      <w:r>
        <w:rPr>
          <w:rFonts w:hint="eastAsia"/>
        </w:rPr>
        <w:t>this</w:t>
      </w:r>
      <w:r>
        <w:rPr>
          <w:rFonts w:hint="eastAsia"/>
        </w:rPr>
        <w:t>引用本类的成员方法</w:t>
      </w:r>
    </w:p>
    <w:p w14:paraId="12D8E883" w14:textId="48C914F2" w:rsidR="00273630" w:rsidRDefault="00273630" w:rsidP="00260F97">
      <w:r>
        <w:rPr>
          <w:rFonts w:hint="eastAsia"/>
        </w:rPr>
        <w:t>使用前提：</w:t>
      </w:r>
    </w:p>
    <w:p w14:paraId="537A57D9" w14:textId="77777777" w:rsidR="00273630" w:rsidRDefault="00273630" w:rsidP="00C1203F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this</w:t>
      </w:r>
      <w:r>
        <w:rPr>
          <w:rFonts w:hint="eastAsia"/>
        </w:rPr>
        <w:t>是已经存在的</w:t>
      </w:r>
    </w:p>
    <w:p w14:paraId="17890B22" w14:textId="329F6DAC" w:rsidR="00273630" w:rsidRDefault="00273630" w:rsidP="00C1203F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本类的成员方法是已经存在的</w:t>
      </w:r>
    </w:p>
    <w:p w14:paraId="641FAAE2" w14:textId="3903B092" w:rsidR="00273630" w:rsidRPr="008C5877" w:rsidRDefault="00273630" w:rsidP="00273630">
      <w:pPr>
        <w:rPr>
          <w:color w:val="FF0000"/>
        </w:rPr>
      </w:pPr>
      <w:r>
        <w:rPr>
          <w:rFonts w:hint="eastAsia"/>
        </w:rPr>
        <w:t>就可以直接使用</w:t>
      </w:r>
      <w:r w:rsidRPr="008C5877">
        <w:rPr>
          <w:rFonts w:hint="eastAsia"/>
          <w:color w:val="FF0000"/>
        </w:rPr>
        <w:t>this</w:t>
      </w:r>
      <w:r>
        <w:rPr>
          <w:rFonts w:hint="eastAsia"/>
        </w:rPr>
        <w:t>引用</w:t>
      </w:r>
      <w:r w:rsidRPr="008C5877">
        <w:rPr>
          <w:rFonts w:hint="eastAsia"/>
          <w:color w:val="FF0000"/>
        </w:rPr>
        <w:t>本类的成员方法</w:t>
      </w:r>
    </w:p>
    <w:p w14:paraId="5D99A2C9" w14:textId="66112E10" w:rsidR="008C5877" w:rsidRDefault="008C5877" w:rsidP="008C5877">
      <w:pPr>
        <w:pStyle w:val="2"/>
      </w:pPr>
      <w:r>
        <w:rPr>
          <w:rFonts w:hint="eastAsia"/>
        </w:rPr>
        <w:t>五．使用类名引用构造方法</w:t>
      </w:r>
      <w:r>
        <w:rPr>
          <w:rFonts w:hint="eastAsia"/>
        </w:rPr>
        <w:t>new</w:t>
      </w:r>
    </w:p>
    <w:p w14:paraId="04ABD159" w14:textId="431FE0E6" w:rsidR="008C5877" w:rsidRDefault="008C5877" w:rsidP="00273630">
      <w:r>
        <w:rPr>
          <w:rFonts w:hint="eastAsia"/>
        </w:rPr>
        <w:t>使用前提：</w:t>
      </w:r>
    </w:p>
    <w:p w14:paraId="05F344CB" w14:textId="6D09DE3C" w:rsidR="008C5877" w:rsidRDefault="008C5877" w:rsidP="00C1203F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构造方法已知</w:t>
      </w:r>
    </w:p>
    <w:p w14:paraId="621DBCE9" w14:textId="1A02808A" w:rsidR="008C5877" w:rsidRDefault="008C5877" w:rsidP="00C1203F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创建对象已知</w:t>
      </w:r>
      <w:r>
        <w:rPr>
          <w:rFonts w:hint="eastAsia"/>
        </w:rPr>
        <w:t xml:space="preserve"> </w:t>
      </w:r>
      <w:r>
        <w:t xml:space="preserve"> new</w:t>
      </w:r>
    </w:p>
    <w:p w14:paraId="6E18B5D6" w14:textId="0130623F" w:rsidR="00273630" w:rsidRDefault="008C5877" w:rsidP="008C5877">
      <w:r>
        <w:rPr>
          <w:rFonts w:hint="eastAsia"/>
        </w:rPr>
        <w:t>就可以使用</w:t>
      </w:r>
      <w:r w:rsidRPr="008C5877">
        <w:rPr>
          <w:rFonts w:hint="eastAsia"/>
          <w:color w:val="FF0000"/>
        </w:rPr>
        <w:t>类名</w:t>
      </w:r>
      <w:r>
        <w:rPr>
          <w:rFonts w:hint="eastAsia"/>
        </w:rPr>
        <w:t>引用</w:t>
      </w:r>
      <w:r w:rsidRPr="008C5877">
        <w:rPr>
          <w:rFonts w:hint="eastAsia"/>
          <w:color w:val="FF0000"/>
        </w:rPr>
        <w:t>new</w:t>
      </w:r>
      <w:r>
        <w:rPr>
          <w:rFonts w:hint="eastAsia"/>
        </w:rPr>
        <w:t>创建对象（类名：：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3835A9E8" w14:textId="7F15C5D5" w:rsidR="008C5877" w:rsidRDefault="008C5877" w:rsidP="008C5877">
      <w:r>
        <w:rPr>
          <w:rFonts w:hint="eastAsia"/>
        </w:rPr>
        <w:t>=============================================================</w:t>
      </w:r>
    </w:p>
    <w:p w14:paraId="64DDCC34" w14:textId="3D15742D" w:rsidR="008C5877" w:rsidRPr="00273630" w:rsidRDefault="008C5877" w:rsidP="008C5877">
      <w:r>
        <w:rPr>
          <w:rFonts w:hint="eastAsia"/>
        </w:rPr>
        <w:t>数组的构造器引用：例如：</w:t>
      </w:r>
      <w:r>
        <w:rPr>
          <w:rFonts w:hint="eastAsia"/>
        </w:rPr>
        <w:t>int</w:t>
      </w:r>
      <w:r>
        <w:t>[]</w:t>
      </w:r>
      <w:r>
        <w:rPr>
          <w:rFonts w:hint="eastAsia"/>
        </w:rPr>
        <w:t>：：</w:t>
      </w:r>
      <w:r>
        <w:rPr>
          <w:rFonts w:hint="eastAsia"/>
        </w:rPr>
        <w:t>new</w:t>
      </w:r>
    </w:p>
    <w:p w14:paraId="164B9E15" w14:textId="77777777" w:rsidR="00E522FF" w:rsidRDefault="00E522FF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3294FA5A" w14:textId="0AE0692D" w:rsidR="00E06FB3" w:rsidRDefault="00E522FF" w:rsidP="00E522FF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Stream</w:t>
      </w:r>
      <w:r>
        <w:rPr>
          <w:rStyle w:val="a7"/>
          <w:rFonts w:eastAsia="黑体" w:hint="eastAsia"/>
          <w:b/>
          <w:bCs/>
          <w:sz w:val="44"/>
        </w:rPr>
        <w:t>流</w:t>
      </w:r>
    </w:p>
    <w:p w14:paraId="008E73AE" w14:textId="3FFAFB76" w:rsidR="00652ACC" w:rsidRDefault="00652ACC" w:rsidP="00652ACC">
      <w:r>
        <w:rPr>
          <w:rFonts w:hint="eastAsia"/>
        </w:rPr>
        <w:t>java. util. stream. Stream&lt;T&gt;</w:t>
      </w:r>
      <w:r>
        <w:rPr>
          <w:rFonts w:hint="eastAsia"/>
        </w:rPr>
        <w:t>是</w:t>
      </w:r>
      <w:r>
        <w:rPr>
          <w:rFonts w:hint="eastAsia"/>
        </w:rPr>
        <w:t>Java 8</w:t>
      </w:r>
      <w:r>
        <w:rPr>
          <w:rFonts w:hint="eastAsia"/>
        </w:rPr>
        <w:t>新加入的最常用的流接口。（这并不是一个函数式接口。）</w:t>
      </w:r>
    </w:p>
    <w:p w14:paraId="29DA1056" w14:textId="4C82C705" w:rsidR="00491564" w:rsidRDefault="00491564" w:rsidP="00491564">
      <w:r>
        <w:rPr>
          <w:rFonts w:hint="eastAsia"/>
        </w:rPr>
        <w:t>Stream</w:t>
      </w:r>
      <w:proofErr w:type="gramStart"/>
      <w:r>
        <w:rPr>
          <w:rFonts w:hint="eastAsia"/>
        </w:rPr>
        <w:t>流属于</w:t>
      </w:r>
      <w:proofErr w:type="gramEnd"/>
      <w:r>
        <w:rPr>
          <w:rFonts w:hint="eastAsia"/>
        </w:rPr>
        <w:t>管道流</w:t>
      </w:r>
      <w:r>
        <w:rPr>
          <w:rFonts w:hint="eastAsia"/>
        </w:rPr>
        <w:t>,</w:t>
      </w:r>
      <w:r>
        <w:rPr>
          <w:rFonts w:hint="eastAsia"/>
        </w:rPr>
        <w:t>只能被消费</w:t>
      </w:r>
      <w:r>
        <w:rPr>
          <w:rFonts w:hint="eastAsia"/>
        </w:rPr>
        <w:t>(</w:t>
      </w:r>
      <w:r>
        <w:rPr>
          <w:rFonts w:hint="eastAsia"/>
        </w:rPr>
        <w:t>使用</w:t>
      </w:r>
      <w:r>
        <w:rPr>
          <w:rFonts w:hint="eastAsia"/>
        </w:rPr>
        <w:t>)</w:t>
      </w:r>
      <w:r>
        <w:rPr>
          <w:rFonts w:hint="eastAsia"/>
        </w:rPr>
        <w:t>一次</w:t>
      </w:r>
    </w:p>
    <w:p w14:paraId="2DB18690" w14:textId="5BBC7F8F" w:rsidR="00491564" w:rsidRDefault="00491564" w:rsidP="00491564">
      <w:r>
        <w:rPr>
          <w:rFonts w:hint="eastAsia"/>
        </w:rPr>
        <w:t>第一个</w:t>
      </w:r>
      <w:r>
        <w:rPr>
          <w:rFonts w:hint="eastAsia"/>
        </w:rPr>
        <w:t>Stream</w:t>
      </w:r>
      <w:r>
        <w:rPr>
          <w:rFonts w:hint="eastAsia"/>
        </w:rPr>
        <w:t>流调用完毕方法</w:t>
      </w:r>
      <w:r>
        <w:rPr>
          <w:rFonts w:hint="eastAsia"/>
        </w:rPr>
        <w:t>,</w:t>
      </w:r>
      <w:r>
        <w:rPr>
          <w:rFonts w:hint="eastAsia"/>
        </w:rPr>
        <w:t>数据就会流转到下一个</w:t>
      </w:r>
      <w:r>
        <w:rPr>
          <w:rFonts w:hint="eastAsia"/>
        </w:rPr>
        <w:t>Stream</w:t>
      </w:r>
      <w:r>
        <w:rPr>
          <w:rFonts w:hint="eastAsia"/>
        </w:rPr>
        <w:t>流上</w:t>
      </w:r>
    </w:p>
    <w:p w14:paraId="1A8DBB4E" w14:textId="27C646C3" w:rsidR="00491564" w:rsidRDefault="00491564" w:rsidP="00491564">
      <w:r>
        <w:rPr>
          <w:rFonts w:hint="eastAsia"/>
        </w:rPr>
        <w:t>而这时第一个</w:t>
      </w:r>
      <w:r>
        <w:rPr>
          <w:rFonts w:hint="eastAsia"/>
        </w:rPr>
        <w:t>Stream</w:t>
      </w:r>
      <w:proofErr w:type="gramStart"/>
      <w:r>
        <w:rPr>
          <w:rFonts w:hint="eastAsia"/>
        </w:rPr>
        <w:t>流已经</w:t>
      </w:r>
      <w:proofErr w:type="gramEnd"/>
      <w:r>
        <w:rPr>
          <w:rFonts w:hint="eastAsia"/>
        </w:rPr>
        <w:t>使用完毕</w:t>
      </w:r>
      <w:r>
        <w:rPr>
          <w:rFonts w:hint="eastAsia"/>
        </w:rPr>
        <w:t xml:space="preserve">, </w:t>
      </w:r>
      <w:r>
        <w:rPr>
          <w:rFonts w:hint="eastAsia"/>
        </w:rPr>
        <w:t>就会关闭，不能再调用方法了</w:t>
      </w:r>
    </w:p>
    <w:p w14:paraId="24CCB263" w14:textId="11B1F690" w:rsidR="00652ACC" w:rsidRDefault="00F93EB7" w:rsidP="00652ACC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652ACC">
        <w:rPr>
          <w:rFonts w:hint="eastAsia"/>
        </w:rPr>
        <w:t>获取</w:t>
      </w:r>
      <w:r w:rsidR="00652ACC">
        <w:rPr>
          <w:rFonts w:hint="eastAsia"/>
        </w:rPr>
        <w:t>Stream</w:t>
      </w:r>
      <w:r w:rsidR="00652ACC">
        <w:rPr>
          <w:rFonts w:hint="eastAsia"/>
        </w:rPr>
        <w:t>流</w:t>
      </w:r>
    </w:p>
    <w:p w14:paraId="73F88CA3" w14:textId="77777777" w:rsidR="00652ACC" w:rsidRDefault="00652ACC" w:rsidP="00652ACC">
      <w:r>
        <w:rPr>
          <w:rFonts w:hint="eastAsia"/>
        </w:rPr>
        <w:t>获取一个</w:t>
      </w:r>
      <w:proofErr w:type="gramStart"/>
      <w:r>
        <w:rPr>
          <w:rFonts w:hint="eastAsia"/>
        </w:rPr>
        <w:t>流非常</w:t>
      </w:r>
      <w:proofErr w:type="gramEnd"/>
      <w:r>
        <w:rPr>
          <w:rFonts w:hint="eastAsia"/>
        </w:rPr>
        <w:t>简单，有以下几种常用的方式</w:t>
      </w:r>
      <w:r>
        <w:rPr>
          <w:rFonts w:hint="eastAsia"/>
        </w:rPr>
        <w:t>:</w:t>
      </w:r>
    </w:p>
    <w:p w14:paraId="21382C6C" w14:textId="0C98ABCE" w:rsidR="00652ACC" w:rsidRDefault="00652ACC" w:rsidP="00652ACC">
      <w:pPr>
        <w:ind w:left="420"/>
      </w:pPr>
      <w:r>
        <w:rPr>
          <w:rFonts w:hint="eastAsia"/>
        </w:rPr>
        <w:t>所有的</w:t>
      </w:r>
      <w:r>
        <w:rPr>
          <w:rFonts w:hint="eastAsia"/>
        </w:rPr>
        <w:t>Collection</w:t>
      </w:r>
      <w:r>
        <w:rPr>
          <w:rFonts w:hint="eastAsia"/>
        </w:rPr>
        <w:t>集合都可以通过</w:t>
      </w:r>
      <w:r>
        <w:rPr>
          <w:rFonts w:hint="eastAsia"/>
        </w:rPr>
        <w:t>stream</w:t>
      </w:r>
      <w:r>
        <w:rPr>
          <w:rFonts w:hint="eastAsia"/>
        </w:rPr>
        <w:t>默认方法获取流</w:t>
      </w:r>
      <w:r>
        <w:rPr>
          <w:rFonts w:hint="eastAsia"/>
        </w:rPr>
        <w:t>;</w:t>
      </w:r>
    </w:p>
    <w:p w14:paraId="2457C949" w14:textId="27551247" w:rsidR="00652ACC" w:rsidRDefault="00652ACC" w:rsidP="00652ACC">
      <w:pPr>
        <w:ind w:left="840"/>
      </w:pPr>
      <w:r>
        <w:t>default Stream&lt;E&gt; stream()</w:t>
      </w:r>
    </w:p>
    <w:p w14:paraId="56D1B762" w14:textId="32A60D32" w:rsidR="00652ACC" w:rsidRDefault="00652ACC" w:rsidP="00652ACC">
      <w:pPr>
        <w:ind w:left="420"/>
      </w:pPr>
      <w:r>
        <w:rPr>
          <w:rFonts w:hint="eastAsia"/>
        </w:rPr>
        <w:t>Stream</w:t>
      </w:r>
      <w:r>
        <w:rPr>
          <w:rFonts w:hint="eastAsia"/>
        </w:rPr>
        <w:t>接口的静态方法</w:t>
      </w:r>
      <w:r>
        <w:rPr>
          <w:rFonts w:hint="eastAsia"/>
        </w:rPr>
        <w:t>of</w:t>
      </w:r>
      <w:r>
        <w:rPr>
          <w:rFonts w:hint="eastAsia"/>
        </w:rPr>
        <w:t>可以获取数组对应的流。</w:t>
      </w:r>
    </w:p>
    <w:p w14:paraId="13B96365" w14:textId="05AB02D7" w:rsidR="00652ACC" w:rsidRDefault="00652ACC" w:rsidP="00652ACC">
      <w:pPr>
        <w:ind w:left="840"/>
      </w:pPr>
      <w:r>
        <w:t>static &lt;T&gt; Stream&lt;T&gt; of (T...values)</w:t>
      </w:r>
    </w:p>
    <w:p w14:paraId="5E2F9732" w14:textId="65D3553A" w:rsidR="00E522FF" w:rsidRDefault="00652ACC" w:rsidP="00652ACC">
      <w:pPr>
        <w:ind w:left="840"/>
      </w:pPr>
      <w:r>
        <w:rPr>
          <w:rFonts w:hint="eastAsia"/>
        </w:rPr>
        <w:t>参数是一个可变参数，那么我们就可以传递一个数组</w:t>
      </w:r>
    </w:p>
    <w:p w14:paraId="77796F94" w14:textId="709BCDF2" w:rsidR="00F93EB7" w:rsidRDefault="00F93EB7" w:rsidP="00F93EB7">
      <w:pPr>
        <w:pStyle w:val="2"/>
      </w:pPr>
      <w:r>
        <w:rPr>
          <w:rFonts w:hint="eastAsia"/>
        </w:rPr>
        <w:t>二．常用方法</w:t>
      </w:r>
    </w:p>
    <w:p w14:paraId="2438A272" w14:textId="18F1CAE6" w:rsidR="00F93EB7" w:rsidRDefault="00F93EB7" w:rsidP="00F93EB7">
      <w:pPr>
        <w:pStyle w:val="3"/>
        <w:spacing w:before="156" w:after="156"/>
      </w:pPr>
      <w:r>
        <w:rPr>
          <w:rFonts w:hint="eastAsia"/>
        </w:rPr>
        <w:t>1</w:t>
      </w:r>
      <w:r>
        <w:rPr>
          <w:rFonts w:hint="eastAsia"/>
        </w:rPr>
        <w:t>）延迟方法</w:t>
      </w:r>
    </w:p>
    <w:p w14:paraId="011ECF7B" w14:textId="023AAB08" w:rsidR="00174442" w:rsidRDefault="00F93EB7" w:rsidP="00F93EB7">
      <w:r>
        <w:rPr>
          <w:rFonts w:hint="eastAsia"/>
        </w:rPr>
        <w:t>延迟方法</w:t>
      </w:r>
      <w:r>
        <w:rPr>
          <w:rFonts w:hint="eastAsia"/>
        </w:rPr>
        <w:t>: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仍然是</w:t>
      </w:r>
      <w:r>
        <w:rPr>
          <w:rFonts w:hint="eastAsia"/>
        </w:rPr>
        <w:t>Stream</w:t>
      </w:r>
      <w:r>
        <w:rPr>
          <w:rFonts w:hint="eastAsia"/>
        </w:rPr>
        <w:t>接口自身类型的方法</w:t>
      </w:r>
      <w:r>
        <w:rPr>
          <w:rFonts w:hint="eastAsia"/>
        </w:rPr>
        <w:t>,</w:t>
      </w:r>
      <w:r>
        <w:rPr>
          <w:rFonts w:hint="eastAsia"/>
        </w:rPr>
        <w:t>因此支持链式调用。（除了终结方法外</w:t>
      </w:r>
      <w:r>
        <w:rPr>
          <w:rFonts w:hint="eastAsia"/>
        </w:rPr>
        <w:t>,</w:t>
      </w:r>
      <w:r>
        <w:rPr>
          <w:rFonts w:hint="eastAsia"/>
        </w:rPr>
        <w:t>其余方法均为延迟方法。）</w:t>
      </w:r>
    </w:p>
    <w:p w14:paraId="1FC00C6D" w14:textId="1CBFB690" w:rsidR="00174442" w:rsidRDefault="00174442" w:rsidP="00F93EB7">
      <w:r>
        <w:rPr>
          <w:rFonts w:hint="eastAsia"/>
        </w:rPr>
        <w:t>============================================================</w:t>
      </w:r>
    </w:p>
    <w:p w14:paraId="43A1FA11" w14:textId="23E1487E" w:rsidR="00174442" w:rsidRPr="00491564" w:rsidRDefault="00174442" w:rsidP="00C1203F">
      <w:pPr>
        <w:pStyle w:val="a3"/>
        <w:numPr>
          <w:ilvl w:val="0"/>
          <w:numId w:val="71"/>
        </w:numPr>
        <w:ind w:firstLineChars="0"/>
        <w:rPr>
          <w:color w:val="FF0000"/>
        </w:rPr>
      </w:pPr>
      <w:r>
        <w:t>Stream&lt;T&gt; filter(Predicate&lt;? super T&gt; predicate)</w:t>
      </w:r>
      <w:r>
        <w:rPr>
          <w:rFonts w:hint="eastAsia"/>
        </w:rPr>
        <w:t>：</w:t>
      </w:r>
      <w:r w:rsidRPr="00491564">
        <w:rPr>
          <w:rFonts w:hint="eastAsia"/>
          <w:color w:val="FF0000"/>
        </w:rPr>
        <w:t>用于对</w:t>
      </w:r>
      <w:r w:rsidRPr="00491564">
        <w:rPr>
          <w:rFonts w:hint="eastAsia"/>
          <w:color w:val="FF0000"/>
        </w:rPr>
        <w:t>Stream</w:t>
      </w:r>
      <w:r w:rsidRPr="00491564">
        <w:rPr>
          <w:rFonts w:hint="eastAsia"/>
          <w:color w:val="FF0000"/>
        </w:rPr>
        <w:t>流中的数据进行过滤</w:t>
      </w:r>
    </w:p>
    <w:p w14:paraId="38032CED" w14:textId="728B01C8" w:rsidR="00174442" w:rsidRDefault="00174442" w:rsidP="00174442">
      <w:pPr>
        <w:ind w:leftChars="300" w:left="720"/>
      </w:pPr>
      <w:r>
        <w:rPr>
          <w:rFonts w:hint="eastAsia"/>
        </w:rPr>
        <w:t>filter</w:t>
      </w:r>
      <w:r>
        <w:rPr>
          <w:rFonts w:hint="eastAsia"/>
        </w:rPr>
        <w:t>方法的参数</w:t>
      </w:r>
      <w:r>
        <w:rPr>
          <w:rFonts w:hint="eastAsia"/>
        </w:rPr>
        <w:t>Predicate</w:t>
      </w:r>
      <w:r>
        <w:rPr>
          <w:rFonts w:hint="eastAsia"/>
        </w:rPr>
        <w:t>是一个函数式接口，所以可以传递</w:t>
      </w:r>
      <w:r>
        <w:rPr>
          <w:rFonts w:hint="eastAsia"/>
        </w:rPr>
        <w:t>Lambda</w:t>
      </w:r>
      <w:r>
        <w:rPr>
          <w:rFonts w:hint="eastAsia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对数据进行过滤</w:t>
      </w:r>
    </w:p>
    <w:p w14:paraId="5C2AA3F7" w14:textId="60CFFD3C" w:rsidR="00491564" w:rsidRDefault="00174442" w:rsidP="00491564">
      <w:pPr>
        <w:ind w:leftChars="300" w:left="720"/>
      </w:pPr>
      <w:r>
        <w:rPr>
          <w:rFonts w:hint="eastAsia"/>
        </w:rPr>
        <w:t>Predicate</w:t>
      </w:r>
      <w:r>
        <w:rPr>
          <w:rFonts w:hint="eastAsia"/>
        </w:rPr>
        <w:t>中的抽象方法：</w:t>
      </w:r>
      <w:proofErr w:type="spellStart"/>
      <w:r>
        <w:t>boolean</w:t>
      </w:r>
      <w:proofErr w:type="spellEnd"/>
      <w:r>
        <w:t xml:space="preserve"> test(T t);</w:t>
      </w:r>
    </w:p>
    <w:p w14:paraId="6AE123ED" w14:textId="41A6AA82" w:rsidR="00491564" w:rsidRPr="00491564" w:rsidRDefault="00491564" w:rsidP="00C1203F">
      <w:pPr>
        <w:pStyle w:val="a3"/>
        <w:numPr>
          <w:ilvl w:val="0"/>
          <w:numId w:val="71"/>
        </w:numPr>
        <w:ind w:firstLineChars="0"/>
        <w:rPr>
          <w:color w:val="FF0000"/>
        </w:rPr>
      </w:pPr>
      <w:r>
        <w:rPr>
          <w:rFonts w:hint="eastAsia"/>
        </w:rPr>
        <w:t>&lt;R&gt; Stream&lt;R&gt; map(Function&lt;? super T</w:t>
      </w:r>
      <w:r>
        <w:rPr>
          <w:rFonts w:hint="eastAsia"/>
        </w:rPr>
        <w:t>，</w:t>
      </w:r>
      <w:r>
        <w:rPr>
          <w:rFonts w:hint="eastAsia"/>
        </w:rPr>
        <w:t>? extends R&gt; mapper)</w:t>
      </w:r>
      <w:r>
        <w:rPr>
          <w:rFonts w:hint="eastAsia"/>
        </w:rPr>
        <w:t>：</w:t>
      </w:r>
      <w:r w:rsidRPr="00491564">
        <w:rPr>
          <w:rFonts w:hint="eastAsia"/>
          <w:color w:val="FF0000"/>
        </w:rPr>
        <w:t>将流中的元素映射到另一个流中</w:t>
      </w:r>
    </w:p>
    <w:p w14:paraId="5A2C3C33" w14:textId="71E597E0" w:rsidR="00491564" w:rsidRDefault="00491564" w:rsidP="00491564">
      <w:pPr>
        <w:ind w:leftChars="350" w:left="840"/>
      </w:pPr>
      <w:r>
        <w:rPr>
          <w:rFonts w:hint="eastAsia"/>
        </w:rPr>
        <w:t>该接口需要一个</w:t>
      </w:r>
      <w:r>
        <w:rPr>
          <w:rFonts w:hint="eastAsia"/>
        </w:rPr>
        <w:t>Function</w:t>
      </w:r>
      <w:r>
        <w:rPr>
          <w:rFonts w:hint="eastAsia"/>
        </w:rPr>
        <w:t>函数式接口参数，可以将当前流中的</w:t>
      </w:r>
      <w:r>
        <w:rPr>
          <w:rFonts w:hint="eastAsia"/>
        </w:rPr>
        <w:t>T</w:t>
      </w:r>
      <w:r>
        <w:rPr>
          <w:rFonts w:hint="eastAsia"/>
        </w:rPr>
        <w:t>类型数据转换为另一种</w:t>
      </w:r>
      <w:r>
        <w:rPr>
          <w:rFonts w:hint="eastAsia"/>
        </w:rPr>
        <w:t>R</w:t>
      </w:r>
      <w:r>
        <w:rPr>
          <w:rFonts w:hint="eastAsia"/>
        </w:rPr>
        <w:t>类型的流。</w:t>
      </w:r>
    </w:p>
    <w:p w14:paraId="59267DE5" w14:textId="5CE78E0D" w:rsidR="00F30BB7" w:rsidRDefault="00491564" w:rsidP="00F30BB7">
      <w:pPr>
        <w:ind w:leftChars="350" w:left="840"/>
      </w:pPr>
      <w:r>
        <w:rPr>
          <w:rFonts w:hint="eastAsia"/>
        </w:rPr>
        <w:t>Function</w:t>
      </w:r>
      <w:r>
        <w:rPr>
          <w:rFonts w:hint="eastAsia"/>
        </w:rPr>
        <w:t>中的抽象方法：</w:t>
      </w:r>
      <w:r>
        <w:t>R apply(T t);</w:t>
      </w:r>
    </w:p>
    <w:p w14:paraId="34B8A291" w14:textId="3A41821B" w:rsidR="00F30BB7" w:rsidRPr="00F30BB7" w:rsidRDefault="00F30BB7" w:rsidP="00C1203F">
      <w:pPr>
        <w:pStyle w:val="a3"/>
        <w:numPr>
          <w:ilvl w:val="0"/>
          <w:numId w:val="71"/>
        </w:numPr>
        <w:ind w:firstLineChars="0"/>
        <w:rPr>
          <w:color w:val="FF0000"/>
        </w:rPr>
      </w:pPr>
      <w:r>
        <w:t xml:space="preserve">Stream&lt;T&gt; limit(long </w:t>
      </w:r>
      <w:proofErr w:type="spellStart"/>
      <w:r>
        <w:t>maxSize</w:t>
      </w:r>
      <w:proofErr w:type="spellEnd"/>
      <w:r>
        <w:t>)</w:t>
      </w:r>
      <w:r>
        <w:rPr>
          <w:rFonts w:hint="eastAsia"/>
        </w:rPr>
        <w:t>：</w:t>
      </w:r>
      <w:r w:rsidRPr="00F30BB7">
        <w:rPr>
          <w:rFonts w:hint="eastAsia"/>
          <w:color w:val="FF0000"/>
        </w:rPr>
        <w:t>用于截取流中的元素</w:t>
      </w:r>
    </w:p>
    <w:p w14:paraId="7E292989" w14:textId="77A48DED" w:rsidR="00F30BB7" w:rsidRPr="00F30BB7" w:rsidRDefault="00F30BB7" w:rsidP="00F30BB7">
      <w:pPr>
        <w:ind w:leftChars="300" w:left="720"/>
      </w:pPr>
      <w:r>
        <w:rPr>
          <w:rFonts w:hint="eastAsia"/>
        </w:rPr>
        <w:t>limit</w:t>
      </w:r>
      <w:r>
        <w:rPr>
          <w:rFonts w:hint="eastAsia"/>
        </w:rPr>
        <w:t>方法可以对流进行截取，只取用前</w:t>
      </w:r>
      <w:r>
        <w:rPr>
          <w:rFonts w:hint="eastAsia"/>
        </w:rPr>
        <w:t>n</w:t>
      </w:r>
      <w:r>
        <w:rPr>
          <w:rFonts w:hint="eastAsia"/>
        </w:rPr>
        <w:t>个</w:t>
      </w:r>
    </w:p>
    <w:p w14:paraId="2A416F7E" w14:textId="28BA2E5F" w:rsidR="00F30BB7" w:rsidRDefault="00F30BB7" w:rsidP="00F30BB7">
      <w:pPr>
        <w:ind w:leftChars="300" w:left="720"/>
      </w:pPr>
      <w:r>
        <w:rPr>
          <w:rFonts w:hint="eastAsia"/>
        </w:rPr>
        <w:t>参数是一个</w:t>
      </w:r>
      <w:r>
        <w:rPr>
          <w:rFonts w:hint="eastAsia"/>
        </w:rPr>
        <w:t>long</w:t>
      </w:r>
      <w:r>
        <w:rPr>
          <w:rFonts w:hint="eastAsia"/>
        </w:rPr>
        <w:t>型，如果集合当前长度大于参数则进行截取</w:t>
      </w:r>
      <w:r>
        <w:rPr>
          <w:rFonts w:hint="eastAsia"/>
        </w:rPr>
        <w:t>;</w:t>
      </w:r>
      <w:r>
        <w:rPr>
          <w:rFonts w:hint="eastAsia"/>
        </w:rPr>
        <w:t>否则不进行操作</w:t>
      </w:r>
    </w:p>
    <w:p w14:paraId="64EAC1BB" w14:textId="48977D01" w:rsidR="00F30BB7" w:rsidRPr="006F6B44" w:rsidRDefault="00F30BB7" w:rsidP="00C1203F">
      <w:pPr>
        <w:pStyle w:val="a3"/>
        <w:numPr>
          <w:ilvl w:val="0"/>
          <w:numId w:val="71"/>
        </w:numPr>
        <w:ind w:firstLineChars="0"/>
        <w:rPr>
          <w:color w:val="FF0000"/>
        </w:rPr>
      </w:pPr>
      <w:r>
        <w:t>Stream&lt;T&gt; skip(long n)</w:t>
      </w:r>
      <w:r>
        <w:rPr>
          <w:rFonts w:hint="eastAsia"/>
        </w:rPr>
        <w:t>：</w:t>
      </w:r>
      <w:r w:rsidRPr="006F6B44">
        <w:rPr>
          <w:rFonts w:hint="eastAsia"/>
          <w:color w:val="FF0000"/>
        </w:rPr>
        <w:t>用于跳过元素</w:t>
      </w:r>
    </w:p>
    <w:p w14:paraId="76A37ACF" w14:textId="5F801BA0" w:rsidR="00F30BB7" w:rsidRPr="00F30BB7" w:rsidRDefault="00F30BB7" w:rsidP="006F6B44">
      <w:pPr>
        <w:ind w:leftChars="350" w:left="840"/>
      </w:pPr>
      <w:r>
        <w:rPr>
          <w:rFonts w:hint="eastAsia"/>
        </w:rPr>
        <w:t>如果希望跳过前几个元素，可以使用</w:t>
      </w:r>
      <w:r>
        <w:rPr>
          <w:rFonts w:hint="eastAsia"/>
        </w:rPr>
        <w:t>skip</w:t>
      </w:r>
      <w:r>
        <w:rPr>
          <w:rFonts w:hint="eastAsia"/>
        </w:rPr>
        <w:t>方法获取一个截取之后的新流</w:t>
      </w:r>
    </w:p>
    <w:p w14:paraId="0991C1B7" w14:textId="49C806BF" w:rsidR="00F30BB7" w:rsidRDefault="00F30BB7" w:rsidP="006F6B44">
      <w:pPr>
        <w:ind w:leftChars="350" w:left="840"/>
      </w:pPr>
      <w:r>
        <w:rPr>
          <w:rFonts w:hint="eastAsia"/>
        </w:rPr>
        <w:t>如果流的当前长度大于</w:t>
      </w:r>
      <w:r>
        <w:rPr>
          <w:rFonts w:hint="eastAsia"/>
        </w:rPr>
        <w:t>n</w:t>
      </w:r>
      <w:r>
        <w:rPr>
          <w:rFonts w:hint="eastAsia"/>
        </w:rPr>
        <w:t>，则跳过前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;</w:t>
      </w:r>
      <w:r>
        <w:rPr>
          <w:rFonts w:hint="eastAsia"/>
        </w:rPr>
        <w:t>否则将会得到一个长度为</w:t>
      </w:r>
      <w:r w:rsidR="006F6B44">
        <w:rPr>
          <w:rFonts w:hint="eastAsia"/>
        </w:rPr>
        <w:t>0</w:t>
      </w:r>
      <w:r>
        <w:rPr>
          <w:rFonts w:hint="eastAsia"/>
        </w:rPr>
        <w:t>的空流。</w:t>
      </w:r>
    </w:p>
    <w:p w14:paraId="58D0B14E" w14:textId="77777777" w:rsidR="006F6B44" w:rsidRPr="006F6B44" w:rsidRDefault="006F6B44" w:rsidP="00C1203F">
      <w:pPr>
        <w:pStyle w:val="a3"/>
        <w:numPr>
          <w:ilvl w:val="0"/>
          <w:numId w:val="71"/>
        </w:numPr>
        <w:ind w:firstLineChars="0"/>
        <w:rPr>
          <w:color w:val="FF0000"/>
        </w:rPr>
      </w:pPr>
      <w:r>
        <w:t xml:space="preserve">static &lt;T&gt; Stream&lt;T&gt; </w:t>
      </w:r>
      <w:proofErr w:type="spellStart"/>
      <w:r>
        <w:t>concat</w:t>
      </w:r>
      <w:proofErr w:type="spellEnd"/>
      <w:r>
        <w:t>(Stream&lt;? extends T&gt; a, Stream&lt;? extends T&gt; b)</w:t>
      </w:r>
      <w:r>
        <w:rPr>
          <w:rFonts w:hint="eastAsia"/>
        </w:rPr>
        <w:t>：</w:t>
      </w:r>
      <w:r w:rsidRPr="006F6B44">
        <w:rPr>
          <w:rFonts w:hint="eastAsia"/>
          <w:color w:val="FF0000"/>
        </w:rPr>
        <w:t>用于把流组合到一起</w:t>
      </w:r>
    </w:p>
    <w:p w14:paraId="19B7AD5F" w14:textId="731103F0" w:rsidR="006F6B44" w:rsidRPr="006F6B44" w:rsidRDefault="006F6B44" w:rsidP="006F6B44">
      <w:pPr>
        <w:ind w:left="840"/>
      </w:pPr>
      <w:r>
        <w:rPr>
          <w:rFonts w:hint="eastAsia"/>
        </w:rPr>
        <w:lastRenderedPageBreak/>
        <w:t>如果有两个流，希望合并成为一个流，那么可以使用</w:t>
      </w:r>
      <w:r>
        <w:rPr>
          <w:rFonts w:hint="eastAsia"/>
        </w:rPr>
        <w:t>Stream</w:t>
      </w:r>
      <w:r>
        <w:rPr>
          <w:rFonts w:hint="eastAsia"/>
        </w:rPr>
        <w:t>接口的静态方法</w:t>
      </w:r>
      <w:proofErr w:type="spellStart"/>
      <w:r>
        <w:rPr>
          <w:rFonts w:hint="eastAsia"/>
        </w:rPr>
        <w:t>concat</w:t>
      </w:r>
      <w:proofErr w:type="spellEnd"/>
    </w:p>
    <w:p w14:paraId="62D51AE0" w14:textId="5ABF1054" w:rsidR="00F93EB7" w:rsidRDefault="00F93EB7" w:rsidP="00F93EB7">
      <w:pPr>
        <w:pStyle w:val="3"/>
        <w:spacing w:before="156" w:after="156"/>
      </w:pPr>
      <w:r>
        <w:rPr>
          <w:rFonts w:hint="eastAsia"/>
        </w:rPr>
        <w:t>2</w:t>
      </w:r>
      <w:r>
        <w:rPr>
          <w:rFonts w:hint="eastAsia"/>
        </w:rPr>
        <w:t>）终结方法</w:t>
      </w:r>
    </w:p>
    <w:p w14:paraId="6EE240CD" w14:textId="22E554ED" w:rsidR="00F93EB7" w:rsidRDefault="00F93EB7" w:rsidP="00F93EB7">
      <w:r>
        <w:rPr>
          <w:rFonts w:hint="eastAsia"/>
        </w:rPr>
        <w:t>终结方法</w:t>
      </w:r>
      <w:r>
        <w:rPr>
          <w:rFonts w:hint="eastAsia"/>
        </w:rPr>
        <w:t>: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不再是</w:t>
      </w:r>
      <w:r>
        <w:rPr>
          <w:rFonts w:hint="eastAsia"/>
        </w:rPr>
        <w:t>stream</w:t>
      </w:r>
      <w:r>
        <w:rPr>
          <w:rFonts w:hint="eastAsia"/>
        </w:rPr>
        <w:t>接口自身类型的方法</w:t>
      </w:r>
      <w:r>
        <w:rPr>
          <w:rFonts w:hint="eastAsia"/>
        </w:rPr>
        <w:t>,</w:t>
      </w:r>
      <w:r>
        <w:rPr>
          <w:rFonts w:hint="eastAsia"/>
        </w:rPr>
        <w:t>因此不再支持类</w:t>
      </w:r>
      <w:r>
        <w:rPr>
          <w:rFonts w:hint="eastAsia"/>
        </w:rPr>
        <w:t xml:space="preserve">StringBuilder </w:t>
      </w:r>
      <w:r>
        <w:rPr>
          <w:rFonts w:hint="eastAsia"/>
        </w:rPr>
        <w:t>那样的链式调用。本小节中</w:t>
      </w:r>
      <w:r>
        <w:rPr>
          <w:rFonts w:hint="eastAsia"/>
        </w:rPr>
        <w:t>,</w:t>
      </w:r>
      <w:r>
        <w:rPr>
          <w:rFonts w:hint="eastAsia"/>
        </w:rPr>
        <w:t>终结方法包括</w:t>
      </w:r>
      <w:r>
        <w:rPr>
          <w:rFonts w:hint="eastAsia"/>
        </w:rPr>
        <w:t xml:space="preserve">count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方法。</w:t>
      </w:r>
    </w:p>
    <w:p w14:paraId="52F7D563" w14:textId="3F0EE7AE" w:rsidR="00174442" w:rsidRDefault="00174442" w:rsidP="00F93EB7">
      <w:r>
        <w:rPr>
          <w:rFonts w:hint="eastAsia"/>
        </w:rPr>
        <w:t>=============================================================</w:t>
      </w:r>
    </w:p>
    <w:p w14:paraId="6D1B5DEA" w14:textId="1B56FF4F" w:rsidR="00F93EB7" w:rsidRDefault="00F93EB7" w:rsidP="00C1203F">
      <w:pPr>
        <w:pStyle w:val="a3"/>
        <w:numPr>
          <w:ilvl w:val="0"/>
          <w:numId w:val="70"/>
        </w:numPr>
        <w:ind w:firstLineChars="0"/>
      </w:pPr>
      <w:r>
        <w:t xml:space="preserve">void </w:t>
      </w:r>
      <w:proofErr w:type="spellStart"/>
      <w:r>
        <w:t>forEach</w:t>
      </w:r>
      <w:proofErr w:type="spellEnd"/>
      <w:r>
        <w:t>(Consumer&lt;? super T&gt; action)</w:t>
      </w:r>
      <w:r>
        <w:rPr>
          <w:rFonts w:hint="eastAsia"/>
        </w:rPr>
        <w:t>：</w:t>
      </w:r>
      <w:r w:rsidR="00174442">
        <w:rPr>
          <w:rFonts w:hint="eastAsia"/>
        </w:rPr>
        <w:t>将会</w:t>
      </w:r>
      <w:r>
        <w:rPr>
          <w:rFonts w:hint="eastAsia"/>
        </w:rPr>
        <w:t>遍历流中数据</w:t>
      </w:r>
    </w:p>
    <w:p w14:paraId="4DEECF92" w14:textId="50575BCD" w:rsidR="00F93EB7" w:rsidRDefault="00F93EB7" w:rsidP="00F93EB7">
      <w:pPr>
        <w:ind w:leftChars="175" w:left="420"/>
      </w:pPr>
      <w:r>
        <w:rPr>
          <w:rFonts w:hint="eastAsia"/>
        </w:rPr>
        <w:t>该方法接收一个</w:t>
      </w:r>
      <w:r>
        <w:rPr>
          <w:rFonts w:hint="eastAsia"/>
        </w:rPr>
        <w:t>Consumer</w:t>
      </w:r>
      <w:r>
        <w:rPr>
          <w:rFonts w:hint="eastAsia"/>
        </w:rPr>
        <w:t>接口函数，</w:t>
      </w:r>
      <w:r w:rsidRPr="00174442">
        <w:rPr>
          <w:rFonts w:hint="eastAsia"/>
          <w:b/>
          <w:bCs/>
          <w:color w:val="FF0000"/>
        </w:rPr>
        <w:t>会将每一个流元素</w:t>
      </w:r>
      <w:r>
        <w:rPr>
          <w:rFonts w:hint="eastAsia"/>
        </w:rPr>
        <w:t>交给该函数进行处理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5D9DEDBA" w14:textId="3B430DF0" w:rsidR="00F93EB7" w:rsidRDefault="00F93EB7" w:rsidP="00F93EB7">
      <w:pPr>
        <w:ind w:leftChars="175" w:left="420"/>
      </w:pPr>
      <w:r>
        <w:rPr>
          <w:rFonts w:hint="eastAsia"/>
        </w:rPr>
        <w:t>Consumer</w:t>
      </w:r>
      <w:r>
        <w:rPr>
          <w:rFonts w:hint="eastAsia"/>
        </w:rPr>
        <w:t>接口是一个消费型的函数式接口</w:t>
      </w:r>
      <w:r>
        <w:rPr>
          <w:rFonts w:hint="eastAsia"/>
        </w:rPr>
        <w:t>,</w:t>
      </w:r>
      <w:r>
        <w:rPr>
          <w:rFonts w:hint="eastAsia"/>
        </w:rPr>
        <w:t>可以传递</w:t>
      </w:r>
      <w:r>
        <w:rPr>
          <w:rFonts w:hint="eastAsia"/>
        </w:rPr>
        <w:t>Lambda</w:t>
      </w:r>
      <w:r>
        <w:rPr>
          <w:rFonts w:hint="eastAsia"/>
        </w:rPr>
        <w:t>表达式，消费数据</w:t>
      </w:r>
    </w:p>
    <w:p w14:paraId="0EB5E2AC" w14:textId="77777777" w:rsidR="00F93EB7" w:rsidRDefault="00F93EB7" w:rsidP="00F93EB7">
      <w:r>
        <w:rPr>
          <w:rFonts w:hint="eastAsia"/>
        </w:rPr>
        <w:t>简单记</w:t>
      </w:r>
      <w:r>
        <w:rPr>
          <w:rFonts w:hint="eastAsia"/>
        </w:rPr>
        <w:t>:</w:t>
      </w:r>
    </w:p>
    <w:p w14:paraId="72C59BC0" w14:textId="77777777" w:rsidR="00F93EB7" w:rsidRDefault="00F93EB7" w:rsidP="00F93EB7">
      <w:pPr>
        <w:ind w:leftChars="200" w:left="480"/>
      </w:pP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方法</w:t>
      </w:r>
      <w:r>
        <w:rPr>
          <w:rFonts w:hint="eastAsia"/>
        </w:rPr>
        <w:t xml:space="preserve">, </w:t>
      </w:r>
      <w:r>
        <w:rPr>
          <w:rFonts w:hint="eastAsia"/>
        </w:rPr>
        <w:t>用来</w:t>
      </w:r>
      <w:r w:rsidRPr="00F93EB7">
        <w:rPr>
          <w:rFonts w:hint="eastAsia"/>
          <w:highlight w:val="yellow"/>
        </w:rPr>
        <w:t>遍历</w:t>
      </w:r>
      <w:r>
        <w:rPr>
          <w:rFonts w:hint="eastAsia"/>
        </w:rPr>
        <w:t>流中的数据</w:t>
      </w:r>
    </w:p>
    <w:p w14:paraId="21C026B3" w14:textId="39DACC70" w:rsidR="00F93EB7" w:rsidRDefault="00F93EB7" w:rsidP="00F93EB7">
      <w:pPr>
        <w:ind w:leftChars="200" w:left="480"/>
      </w:pPr>
      <w:r>
        <w:rPr>
          <w:rFonts w:hint="eastAsia"/>
        </w:rPr>
        <w:t>是一个终结方法，遍历之后就不能继续调用</w:t>
      </w:r>
      <w:r>
        <w:rPr>
          <w:rFonts w:hint="eastAsia"/>
        </w:rPr>
        <w:t>Stream</w:t>
      </w:r>
      <w:r>
        <w:rPr>
          <w:rFonts w:hint="eastAsia"/>
        </w:rPr>
        <w:t>流中的其他方法</w:t>
      </w:r>
    </w:p>
    <w:p w14:paraId="610E8542" w14:textId="5BD1D2C3" w:rsidR="00F30BB7" w:rsidRDefault="00F30BB7" w:rsidP="00C1203F">
      <w:pPr>
        <w:pStyle w:val="a3"/>
        <w:numPr>
          <w:ilvl w:val="0"/>
          <w:numId w:val="70"/>
        </w:numPr>
        <w:ind w:firstLineChars="0"/>
      </w:pPr>
      <w:r>
        <w:t>Long count()</w:t>
      </w:r>
      <w:r>
        <w:rPr>
          <w:rFonts w:hint="eastAsia"/>
        </w:rPr>
        <w:t>：用于统计</w:t>
      </w:r>
      <w:r>
        <w:rPr>
          <w:rFonts w:hint="eastAsia"/>
        </w:rPr>
        <w:t>Stream</w:t>
      </w:r>
      <w:r>
        <w:rPr>
          <w:rFonts w:hint="eastAsia"/>
        </w:rPr>
        <w:t>流中元素的个数</w:t>
      </w:r>
    </w:p>
    <w:p w14:paraId="051B1E41" w14:textId="77777777" w:rsidR="00F30BB7" w:rsidRDefault="00F30BB7" w:rsidP="00F30BB7">
      <w:pPr>
        <w:ind w:leftChars="200" w:left="480"/>
      </w:pPr>
      <w:r>
        <w:rPr>
          <w:rFonts w:hint="eastAsia"/>
        </w:rPr>
        <w:t>count</w:t>
      </w:r>
      <w:r>
        <w:rPr>
          <w:rFonts w:hint="eastAsia"/>
        </w:rPr>
        <w:t>方法是一个终结方法</w:t>
      </w:r>
      <w:r>
        <w:rPr>
          <w:rFonts w:hint="eastAsia"/>
        </w:rPr>
        <w:t xml:space="preserve"> ,</w:t>
      </w:r>
      <w:r>
        <w:rPr>
          <w:rFonts w:hint="eastAsia"/>
        </w:rPr>
        <w:t>返回值是一个</w:t>
      </w:r>
      <w:r>
        <w:rPr>
          <w:rFonts w:hint="eastAsia"/>
        </w:rPr>
        <w:t>Long</w:t>
      </w:r>
      <w:r>
        <w:rPr>
          <w:rFonts w:hint="eastAsia"/>
        </w:rPr>
        <w:t>类型的整数</w:t>
      </w:r>
    </w:p>
    <w:p w14:paraId="19E1B071" w14:textId="67EC8EB2" w:rsidR="00174442" w:rsidRPr="00F93EB7" w:rsidRDefault="00F30BB7" w:rsidP="00F30BB7">
      <w:pPr>
        <w:ind w:leftChars="200" w:left="480"/>
      </w:pPr>
      <w:r>
        <w:rPr>
          <w:rFonts w:hint="eastAsia"/>
        </w:rPr>
        <w:t>所以不能再继续调用</w:t>
      </w:r>
      <w:r>
        <w:rPr>
          <w:rFonts w:hint="eastAsia"/>
        </w:rPr>
        <w:t>Stream</w:t>
      </w:r>
      <w:r>
        <w:rPr>
          <w:rFonts w:hint="eastAsia"/>
        </w:rPr>
        <w:t>流中的其他方法了</w:t>
      </w:r>
    </w:p>
    <w:p w14:paraId="25B8039D" w14:textId="77777777" w:rsidR="00E06FB3" w:rsidRDefault="00E06FB3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3F45C565" w14:textId="44294BE4" w:rsidR="00E06FB3" w:rsidRDefault="00E06FB3" w:rsidP="00E06FB3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函数式编程</w:t>
      </w:r>
    </w:p>
    <w:p w14:paraId="6DFF2D60" w14:textId="1F0FB58F" w:rsidR="00E06FB3" w:rsidRPr="00E06FB3" w:rsidRDefault="00E06FB3" w:rsidP="00E06FB3">
      <w:pPr>
        <w:pStyle w:val="2"/>
        <w:rPr>
          <w:rStyle w:val="a7"/>
          <w:b/>
          <w:bCs/>
          <w:sz w:val="30"/>
        </w:rPr>
      </w:pPr>
      <w:proofErr w:type="gramStart"/>
      <w:r>
        <w:rPr>
          <w:rStyle w:val="a7"/>
          <w:rFonts w:hint="eastAsia"/>
          <w:b/>
          <w:bCs/>
          <w:sz w:val="30"/>
        </w:rPr>
        <w:t>一</w:t>
      </w:r>
      <w:proofErr w:type="gramEnd"/>
      <w:r>
        <w:rPr>
          <w:rStyle w:val="a7"/>
          <w:rFonts w:hint="eastAsia"/>
          <w:b/>
          <w:bCs/>
          <w:sz w:val="30"/>
        </w:rPr>
        <w:t>．</w:t>
      </w:r>
      <w:r w:rsidRPr="00E06FB3">
        <w:rPr>
          <w:rStyle w:val="a7"/>
          <w:rFonts w:hint="eastAsia"/>
          <w:b/>
          <w:bCs/>
          <w:sz w:val="30"/>
        </w:rPr>
        <w:t>函数式接口</w:t>
      </w:r>
    </w:p>
    <w:p w14:paraId="717C9E1A" w14:textId="6C5DBF6D" w:rsidR="00E06FB3" w:rsidRDefault="00E06FB3" w:rsidP="00E06FB3">
      <w:pPr>
        <w:pStyle w:val="3"/>
        <w:spacing w:before="156" w:after="156"/>
      </w:pPr>
      <w:r>
        <w:rPr>
          <w:rFonts w:hint="eastAsia"/>
        </w:rPr>
        <w:t>1</w:t>
      </w:r>
      <w:r>
        <w:rPr>
          <w:rFonts w:hint="eastAsia"/>
        </w:rPr>
        <w:t>）概念</w:t>
      </w:r>
    </w:p>
    <w:p w14:paraId="54CA50BE" w14:textId="77777777" w:rsidR="00E06FB3" w:rsidRDefault="00E06FB3" w:rsidP="00E06FB3">
      <w:r>
        <w:rPr>
          <w:rFonts w:hint="eastAsia"/>
        </w:rPr>
        <w:t>函数式接口</w:t>
      </w:r>
      <w:r>
        <w:rPr>
          <w:rFonts w:hint="eastAsia"/>
        </w:rPr>
        <w:t>:</w:t>
      </w:r>
      <w:r>
        <w:rPr>
          <w:rFonts w:hint="eastAsia"/>
        </w:rPr>
        <w:t>有且只有一个</w:t>
      </w:r>
      <w:r w:rsidRPr="00E06FB3">
        <w:rPr>
          <w:rFonts w:hint="eastAsia"/>
          <w:b/>
          <w:bCs/>
          <w:color w:val="FF0000"/>
        </w:rPr>
        <w:t>抽象方法</w:t>
      </w:r>
      <w:r>
        <w:rPr>
          <w:rFonts w:hint="eastAsia"/>
        </w:rPr>
        <w:t>的接口</w:t>
      </w:r>
      <w:r>
        <w:rPr>
          <w:rFonts w:hint="eastAsia"/>
        </w:rPr>
        <w:t>,</w:t>
      </w:r>
      <w:r>
        <w:rPr>
          <w:rFonts w:hint="eastAsia"/>
        </w:rPr>
        <w:t>称之为函数式接口</w:t>
      </w:r>
    </w:p>
    <w:p w14:paraId="70886841" w14:textId="77777777" w:rsidR="00E06FB3" w:rsidRDefault="00E06FB3" w:rsidP="00E06FB3">
      <w:pPr>
        <w:ind w:firstLine="420"/>
      </w:pPr>
      <w:r>
        <w:rPr>
          <w:rFonts w:hint="eastAsia"/>
        </w:rPr>
        <w:t>当然接口中可以包含其他的方法</w:t>
      </w:r>
      <w:r>
        <w:rPr>
          <w:rFonts w:hint="eastAsia"/>
        </w:rPr>
        <w:t>(</w:t>
      </w:r>
      <w:r>
        <w:rPr>
          <w:rFonts w:hint="eastAsia"/>
        </w:rPr>
        <w:t>默认</w:t>
      </w:r>
      <w:r>
        <w:rPr>
          <w:rFonts w:hint="eastAsia"/>
        </w:rPr>
        <w:t>,</w:t>
      </w:r>
      <w:r>
        <w:rPr>
          <w:rFonts w:hint="eastAsia"/>
        </w:rPr>
        <w:t>静态，私有</w:t>
      </w:r>
      <w:r>
        <w:rPr>
          <w:rFonts w:hint="eastAsia"/>
        </w:rPr>
        <w:t>)</w:t>
      </w:r>
      <w:r>
        <w:rPr>
          <w:rFonts w:hint="eastAsia"/>
        </w:rPr>
        <w:t>，但</w:t>
      </w:r>
      <w:r w:rsidRPr="00E06FB3">
        <w:rPr>
          <w:rFonts w:hint="eastAsia"/>
          <w:b/>
          <w:bCs/>
          <w:color w:val="FF0000"/>
        </w:rPr>
        <w:t>抽象方法</w:t>
      </w:r>
      <w:r>
        <w:rPr>
          <w:rFonts w:hint="eastAsia"/>
        </w:rPr>
        <w:t>只有一个。</w:t>
      </w:r>
    </w:p>
    <w:p w14:paraId="3C1480A5" w14:textId="6385AAC9" w:rsidR="00E06FB3" w:rsidRPr="00E06FB3" w:rsidRDefault="00E06FB3" w:rsidP="00E06FB3">
      <w:pPr>
        <w:pStyle w:val="3"/>
        <w:spacing w:before="156" w:after="156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E06FB3">
        <w:rPr>
          <w:rFonts w:hint="eastAsia"/>
        </w:rPr>
        <w:t>@FunctionalInterface</w:t>
      </w:r>
      <w:r w:rsidRPr="00E06FB3">
        <w:rPr>
          <w:rFonts w:hint="eastAsia"/>
        </w:rPr>
        <w:t>注解</w:t>
      </w:r>
    </w:p>
    <w:p w14:paraId="79981DAB" w14:textId="77777777" w:rsidR="00E06FB3" w:rsidRDefault="00E06FB3" w:rsidP="00E06FB3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可以检测接口是否是一个函数式接口</w:t>
      </w:r>
    </w:p>
    <w:p w14:paraId="5BB72041" w14:textId="77777777" w:rsidR="00E06FB3" w:rsidRDefault="00E06FB3" w:rsidP="00E06FB3">
      <w:pPr>
        <w:ind w:leftChars="350" w:left="840"/>
      </w:pPr>
      <w:r>
        <w:rPr>
          <w:rFonts w:hint="eastAsia"/>
        </w:rPr>
        <w:t>是</w:t>
      </w:r>
      <w:r>
        <w:rPr>
          <w:rFonts w:hint="eastAsia"/>
        </w:rPr>
        <w:t>:</w:t>
      </w:r>
      <w:r>
        <w:rPr>
          <w:rFonts w:hint="eastAsia"/>
        </w:rPr>
        <w:t>编译成功</w:t>
      </w:r>
    </w:p>
    <w:p w14:paraId="1B5D56A0" w14:textId="77777777" w:rsidR="00E06FB3" w:rsidRDefault="00E06FB3" w:rsidP="00E06FB3">
      <w:pPr>
        <w:ind w:leftChars="350" w:left="840"/>
      </w:pPr>
      <w:r>
        <w:rPr>
          <w:rFonts w:hint="eastAsia"/>
        </w:rPr>
        <w:t>否</w:t>
      </w:r>
      <w:r>
        <w:rPr>
          <w:rFonts w:hint="eastAsia"/>
        </w:rPr>
        <w:t>:</w:t>
      </w:r>
      <w:r>
        <w:rPr>
          <w:rFonts w:hint="eastAsia"/>
        </w:rPr>
        <w:t>编译失败</w:t>
      </w:r>
      <w:r>
        <w:rPr>
          <w:rFonts w:hint="eastAsia"/>
        </w:rPr>
        <w:t>(</w:t>
      </w:r>
      <w:r>
        <w:rPr>
          <w:rFonts w:hint="eastAsia"/>
        </w:rPr>
        <w:t>接口中没有抽象方法，或抽象方法的个数多于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14:paraId="66D0F903" w14:textId="19F5DA55" w:rsidR="00E06FB3" w:rsidRPr="00E06FB3" w:rsidRDefault="00E06FB3" w:rsidP="00E06FB3">
      <w:pPr>
        <w:pStyle w:val="3"/>
        <w:spacing w:before="156" w:after="156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E06FB3">
        <w:rPr>
          <w:rFonts w:hint="eastAsia"/>
        </w:rPr>
        <w:t>使用</w:t>
      </w:r>
    </w:p>
    <w:p w14:paraId="79EDCD77" w14:textId="219DE4A6" w:rsidR="00E06FB3" w:rsidRDefault="00E06FB3" w:rsidP="00E06FB3">
      <w:r w:rsidRPr="00E06FB3">
        <w:rPr>
          <w:rFonts w:hint="eastAsia"/>
        </w:rPr>
        <w:t>函数式接口的使用</w:t>
      </w:r>
      <w:r w:rsidRPr="00E06FB3">
        <w:rPr>
          <w:rFonts w:hint="eastAsia"/>
        </w:rPr>
        <w:t>:</w:t>
      </w:r>
      <w:r w:rsidRPr="00E06FB3">
        <w:rPr>
          <w:rFonts w:hint="eastAsia"/>
        </w:rPr>
        <w:t>一般可以作为方法的参数和返回值类型</w:t>
      </w:r>
    </w:p>
    <w:p w14:paraId="415987B3" w14:textId="5468597F" w:rsidR="00E06FB3" w:rsidRPr="00E06FB3" w:rsidRDefault="00E06FB3" w:rsidP="00D60D1D">
      <w:pPr>
        <w:pStyle w:val="a3"/>
        <w:numPr>
          <w:ilvl w:val="0"/>
          <w:numId w:val="67"/>
        </w:numPr>
        <w:ind w:firstLineChars="0"/>
      </w:pPr>
      <w:r w:rsidRPr="00E06FB3">
        <w:rPr>
          <w:rFonts w:hint="eastAsia"/>
        </w:rPr>
        <w:t>如果一个方法的</w:t>
      </w:r>
      <w:r>
        <w:rPr>
          <w:rFonts w:hint="eastAsia"/>
        </w:rPr>
        <w:t>参数</w:t>
      </w:r>
      <w:r w:rsidRPr="00E06FB3">
        <w:rPr>
          <w:rFonts w:hint="eastAsia"/>
        </w:rPr>
        <w:t>类型是一个函数式接口，那么就可以直接</w:t>
      </w:r>
      <w:r>
        <w:rPr>
          <w:rFonts w:hint="eastAsia"/>
        </w:rPr>
        <w:t>传递</w:t>
      </w:r>
      <w:r w:rsidRPr="00E06FB3">
        <w:rPr>
          <w:rFonts w:hint="eastAsia"/>
        </w:rPr>
        <w:t>一个</w:t>
      </w:r>
      <w:r>
        <w:rPr>
          <w:rFonts w:hint="eastAsia"/>
        </w:rPr>
        <w:t>l</w:t>
      </w:r>
      <w:r w:rsidRPr="00E06FB3">
        <w:rPr>
          <w:rFonts w:hint="eastAsia"/>
        </w:rPr>
        <w:t>ambda</w:t>
      </w:r>
      <w:r w:rsidRPr="00E06FB3">
        <w:rPr>
          <w:rFonts w:hint="eastAsia"/>
        </w:rPr>
        <w:t>表达式。</w:t>
      </w:r>
    </w:p>
    <w:p w14:paraId="7E09E653" w14:textId="73FD1747" w:rsidR="00E06FB3" w:rsidRPr="00E06FB3" w:rsidRDefault="00E06FB3" w:rsidP="00D60D1D">
      <w:pPr>
        <w:pStyle w:val="a3"/>
        <w:numPr>
          <w:ilvl w:val="0"/>
          <w:numId w:val="67"/>
        </w:numPr>
        <w:ind w:firstLineChars="0"/>
      </w:pPr>
      <w:r w:rsidRPr="00E06FB3">
        <w:rPr>
          <w:rFonts w:hint="eastAsia"/>
        </w:rPr>
        <w:t>如果一个方法的返回</w:t>
      </w:r>
      <w:proofErr w:type="gramStart"/>
      <w:r w:rsidRPr="00E06FB3">
        <w:rPr>
          <w:rFonts w:hint="eastAsia"/>
        </w:rPr>
        <w:t>值类型</w:t>
      </w:r>
      <w:proofErr w:type="gramEnd"/>
      <w:r w:rsidRPr="00E06FB3">
        <w:rPr>
          <w:rFonts w:hint="eastAsia"/>
        </w:rPr>
        <w:t>是一个函数式接口，那么就可以直接返回一个</w:t>
      </w:r>
      <w:r>
        <w:rPr>
          <w:rFonts w:hint="eastAsia"/>
        </w:rPr>
        <w:t>l</w:t>
      </w:r>
      <w:r w:rsidRPr="00E06FB3">
        <w:rPr>
          <w:rFonts w:hint="eastAsia"/>
        </w:rPr>
        <w:t>ambda</w:t>
      </w:r>
      <w:r w:rsidRPr="00E06FB3">
        <w:rPr>
          <w:rFonts w:hint="eastAsia"/>
        </w:rPr>
        <w:t>表达式。</w:t>
      </w:r>
    </w:p>
    <w:p w14:paraId="7F51538C" w14:textId="5280944B" w:rsidR="00E06FB3" w:rsidRDefault="00E06FB3" w:rsidP="00E06FB3">
      <w:pPr>
        <w:pStyle w:val="2"/>
        <w:rPr>
          <w:rStyle w:val="a7"/>
          <w:b/>
          <w:bCs/>
          <w:sz w:val="30"/>
        </w:rPr>
      </w:pPr>
      <w:r>
        <w:rPr>
          <w:rStyle w:val="a7"/>
          <w:rFonts w:hint="eastAsia"/>
          <w:b/>
          <w:bCs/>
          <w:sz w:val="30"/>
        </w:rPr>
        <w:t>二．常用的函数式接口</w:t>
      </w:r>
    </w:p>
    <w:p w14:paraId="29C5D864" w14:textId="3E7A4851" w:rsidR="00E06FB3" w:rsidRDefault="00E06FB3" w:rsidP="00E06FB3">
      <w:pPr>
        <w:pStyle w:val="3"/>
        <w:spacing w:before="156" w:after="156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Supplier&lt;T&gt;</w:t>
      </w:r>
      <w:r>
        <w:rPr>
          <w:rFonts w:hint="eastAsia"/>
        </w:rPr>
        <w:t>接口</w:t>
      </w:r>
      <w:r w:rsidR="00174442">
        <w:rPr>
          <w:rFonts w:hint="eastAsia"/>
        </w:rPr>
        <w:t>：生产</w:t>
      </w:r>
    </w:p>
    <w:p w14:paraId="20F084B5" w14:textId="77777777" w:rsidR="00DF0FE4" w:rsidRDefault="00E06FB3" w:rsidP="00E06FB3">
      <w:r>
        <w:rPr>
          <w:rFonts w:hint="eastAsia"/>
        </w:rPr>
        <w:t>java. util. function. Supplier&lt;T&gt;</w:t>
      </w:r>
      <w:r>
        <w:rPr>
          <w:rFonts w:hint="eastAsia"/>
        </w:rPr>
        <w:t>接口仅包含</w:t>
      </w:r>
      <w:proofErr w:type="gramStart"/>
      <w:r>
        <w:rPr>
          <w:rFonts w:hint="eastAsia"/>
        </w:rPr>
        <w:t>一个无参的</w:t>
      </w:r>
      <w:proofErr w:type="gramEnd"/>
      <w:r>
        <w:rPr>
          <w:rFonts w:hint="eastAsia"/>
        </w:rPr>
        <w:t>方法</w:t>
      </w:r>
      <w:r>
        <w:rPr>
          <w:rFonts w:hint="eastAsia"/>
        </w:rPr>
        <w:t>:</w:t>
      </w:r>
    </w:p>
    <w:p w14:paraId="2EFC48C1" w14:textId="79071D00" w:rsidR="00E06FB3" w:rsidRDefault="00E06FB3" w:rsidP="00DF0FE4">
      <w:pPr>
        <w:ind w:firstLine="420"/>
      </w:pPr>
      <w:r>
        <w:rPr>
          <w:rFonts w:hint="eastAsia"/>
        </w:rPr>
        <w:t xml:space="preserve"> T get()</w:t>
      </w:r>
      <w:r>
        <w:rPr>
          <w:rFonts w:hint="eastAsia"/>
        </w:rPr>
        <w:t>：用来获取一个泛型</w:t>
      </w:r>
      <w:r w:rsidRPr="00E06FB3">
        <w:rPr>
          <w:rFonts w:hint="eastAsia"/>
          <w:color w:val="FF0000"/>
        </w:rPr>
        <w:t>参数指定类型的对象数据</w:t>
      </w:r>
      <w:r>
        <w:rPr>
          <w:rFonts w:hint="eastAsia"/>
        </w:rPr>
        <w:t>。</w:t>
      </w:r>
    </w:p>
    <w:p w14:paraId="6D69C999" w14:textId="7C1C6C23" w:rsidR="00E06FB3" w:rsidRDefault="00E06FB3" w:rsidP="00E06FB3">
      <w:r>
        <w:rPr>
          <w:rFonts w:hint="eastAsia"/>
        </w:rPr>
        <w:t>=============================================================</w:t>
      </w:r>
    </w:p>
    <w:p w14:paraId="446269B0" w14:textId="387F5D59" w:rsidR="00E06FB3" w:rsidRDefault="00E06FB3" w:rsidP="00E06FB3">
      <w:r>
        <w:rPr>
          <w:rFonts w:hint="eastAsia"/>
        </w:rPr>
        <w:t>Supplier&lt;T&gt;</w:t>
      </w:r>
      <w:r>
        <w:rPr>
          <w:rFonts w:hint="eastAsia"/>
        </w:rPr>
        <w:t>接口被称之为</w:t>
      </w:r>
      <w:r w:rsidRPr="00E06FB3">
        <w:rPr>
          <w:rFonts w:hint="eastAsia"/>
          <w:highlight w:val="cyan"/>
        </w:rPr>
        <w:t>生产型接口</w:t>
      </w:r>
      <w:r>
        <w:rPr>
          <w:rFonts w:hint="eastAsia"/>
        </w:rPr>
        <w:t>,</w:t>
      </w:r>
      <w:r>
        <w:rPr>
          <w:rFonts w:hint="eastAsia"/>
        </w:rPr>
        <w:t>指定接口的泛型是什么类型</w:t>
      </w:r>
      <w:r>
        <w:rPr>
          <w:rFonts w:hint="eastAsia"/>
        </w:rPr>
        <w:t>,</w:t>
      </w:r>
      <w:r>
        <w:rPr>
          <w:rFonts w:hint="eastAsia"/>
        </w:rPr>
        <w:t>那么接口中的</w:t>
      </w:r>
      <w:r>
        <w:rPr>
          <w:rFonts w:hint="eastAsia"/>
        </w:rPr>
        <w:t>get</w:t>
      </w:r>
      <w:r>
        <w:rPr>
          <w:rFonts w:hint="eastAsia"/>
        </w:rPr>
        <w:t>方法就会生产什么类型的数据</w:t>
      </w:r>
    </w:p>
    <w:p w14:paraId="092D0457" w14:textId="58B417A7" w:rsidR="00E06FB3" w:rsidRDefault="00E06FB3" w:rsidP="00E06FB3">
      <w:pPr>
        <w:pStyle w:val="3"/>
        <w:spacing w:before="156" w:after="156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E06FB3">
        <w:rPr>
          <w:rFonts w:hint="eastAsia"/>
        </w:rPr>
        <w:t>Consumer</w:t>
      </w:r>
      <w:r w:rsidRPr="00E06FB3">
        <w:rPr>
          <w:rFonts w:hint="eastAsia"/>
        </w:rPr>
        <w:t>接口</w:t>
      </w:r>
      <w:r w:rsidR="00174442">
        <w:rPr>
          <w:rFonts w:hint="eastAsia"/>
        </w:rPr>
        <w:t>：消费</w:t>
      </w:r>
    </w:p>
    <w:p w14:paraId="5C1EB9C4" w14:textId="32D200E8" w:rsidR="00E06FB3" w:rsidRDefault="00E06FB3" w:rsidP="00E06FB3">
      <w:r>
        <w:rPr>
          <w:rFonts w:hint="eastAsia"/>
        </w:rPr>
        <w:t>java. util.</w:t>
      </w:r>
      <w:r>
        <w:t xml:space="preserve"> </w:t>
      </w:r>
      <w:r>
        <w:rPr>
          <w:rFonts w:hint="eastAsia"/>
        </w:rPr>
        <w:t>function. Consumer&lt;T&gt;</w:t>
      </w:r>
      <w:r>
        <w:rPr>
          <w:rFonts w:hint="eastAsia"/>
        </w:rPr>
        <w:t>接口则正好与</w:t>
      </w:r>
      <w:r>
        <w:rPr>
          <w:rFonts w:hint="eastAsia"/>
        </w:rPr>
        <w:t>Supplier</w:t>
      </w:r>
      <w:r>
        <w:rPr>
          <w:rFonts w:hint="eastAsia"/>
        </w:rPr>
        <w:t>接口相反，它不是生产一个数据，而是消费一个数据</w:t>
      </w:r>
      <w:r>
        <w:rPr>
          <w:rFonts w:hint="eastAsia"/>
        </w:rPr>
        <w:t xml:space="preserve"> </w:t>
      </w:r>
      <w:r>
        <w:rPr>
          <w:rFonts w:hint="eastAsia"/>
        </w:rPr>
        <w:t>，其</w:t>
      </w:r>
      <w:proofErr w:type="gramStart"/>
      <w:r>
        <w:rPr>
          <w:rFonts w:hint="eastAsia"/>
        </w:rPr>
        <w:t>数据类型由泛型</w:t>
      </w:r>
      <w:proofErr w:type="gramEnd"/>
      <w:r>
        <w:rPr>
          <w:rFonts w:hint="eastAsia"/>
        </w:rPr>
        <w:t>决定。</w:t>
      </w:r>
    </w:p>
    <w:p w14:paraId="1823928F" w14:textId="7ECFA3EC" w:rsidR="006351EA" w:rsidRPr="006351EA" w:rsidRDefault="00E06FB3" w:rsidP="00E06FB3">
      <w:r>
        <w:rPr>
          <w:rFonts w:hint="eastAsia"/>
        </w:rPr>
        <w:t>Consumer</w:t>
      </w:r>
      <w:r>
        <w:rPr>
          <w:rFonts w:hint="eastAsia"/>
        </w:rPr>
        <w:t>接口中包含抽象方法</w:t>
      </w:r>
      <w:r>
        <w:rPr>
          <w:rFonts w:hint="eastAsia"/>
        </w:rPr>
        <w:t>void accept(T t)</w:t>
      </w:r>
      <w:r>
        <w:rPr>
          <w:rFonts w:hint="eastAsia"/>
        </w:rPr>
        <w:t>：意为消费一个</w:t>
      </w:r>
      <w:r w:rsidRPr="00E06FB3">
        <w:rPr>
          <w:rFonts w:hint="eastAsia"/>
          <w:color w:val="FF0000"/>
        </w:rPr>
        <w:t>指定泛型的数据</w:t>
      </w:r>
      <w:r>
        <w:rPr>
          <w:rFonts w:hint="eastAsia"/>
        </w:rPr>
        <w:t>。</w:t>
      </w:r>
    </w:p>
    <w:p w14:paraId="5594437E" w14:textId="08917930" w:rsidR="00E06FB3" w:rsidRDefault="00E06FB3" w:rsidP="00E06FB3">
      <w:r>
        <w:rPr>
          <w:rFonts w:hint="eastAsia"/>
        </w:rPr>
        <w:t>=============================================================</w:t>
      </w:r>
    </w:p>
    <w:p w14:paraId="46D1B634" w14:textId="4384F189" w:rsidR="00E06FB3" w:rsidRDefault="00E06FB3" w:rsidP="00E06FB3">
      <w:r>
        <w:rPr>
          <w:rFonts w:hint="eastAsia"/>
        </w:rPr>
        <w:t>Consumer</w:t>
      </w:r>
      <w:r>
        <w:rPr>
          <w:rFonts w:hint="eastAsia"/>
        </w:rPr>
        <w:t>接口是一个</w:t>
      </w:r>
      <w:r w:rsidRPr="00E06FB3">
        <w:rPr>
          <w:rFonts w:hint="eastAsia"/>
          <w:highlight w:val="cyan"/>
        </w:rPr>
        <w:t>消费型</w:t>
      </w:r>
      <w:r>
        <w:rPr>
          <w:rFonts w:hint="eastAsia"/>
        </w:rPr>
        <w:t>接口</w:t>
      </w:r>
      <w:r>
        <w:rPr>
          <w:rFonts w:hint="eastAsia"/>
        </w:rPr>
        <w:t>,</w:t>
      </w:r>
      <w:r>
        <w:rPr>
          <w:rFonts w:hint="eastAsia"/>
        </w:rPr>
        <w:t>泛</w:t>
      </w:r>
      <w:proofErr w:type="gramStart"/>
      <w:r>
        <w:rPr>
          <w:rFonts w:hint="eastAsia"/>
        </w:rPr>
        <w:t>型执行</w:t>
      </w:r>
      <w:proofErr w:type="gramEnd"/>
      <w:r>
        <w:rPr>
          <w:rFonts w:hint="eastAsia"/>
        </w:rPr>
        <w:t>什么类型</w:t>
      </w:r>
      <w:r>
        <w:rPr>
          <w:rFonts w:hint="eastAsia"/>
        </w:rPr>
        <w:t>,</w:t>
      </w:r>
      <w:r>
        <w:rPr>
          <w:rFonts w:hint="eastAsia"/>
        </w:rPr>
        <w:t>就可以使用</w:t>
      </w:r>
      <w:r>
        <w:rPr>
          <w:rFonts w:hint="eastAsia"/>
        </w:rPr>
        <w:t>accept</w:t>
      </w:r>
      <w:r>
        <w:rPr>
          <w:rFonts w:hint="eastAsia"/>
        </w:rPr>
        <w:t>方法消费什么类型的数据（输出，计算等，由自己定义）</w:t>
      </w:r>
    </w:p>
    <w:p w14:paraId="34498BDA" w14:textId="5AEA6AB7" w:rsidR="006351EA" w:rsidRDefault="006351EA" w:rsidP="006351EA">
      <w:r>
        <w:rPr>
          <w:rFonts w:hint="eastAsia"/>
        </w:rPr>
        <w:t>=============================================================</w:t>
      </w:r>
    </w:p>
    <w:p w14:paraId="40A3CBC5" w14:textId="63E3C6AB" w:rsidR="006351EA" w:rsidRDefault="006351EA" w:rsidP="00D60D1D">
      <w:pPr>
        <w:pStyle w:val="a3"/>
        <w:numPr>
          <w:ilvl w:val="0"/>
          <w:numId w:val="68"/>
        </w:numPr>
        <w:ind w:firstLineChars="0"/>
      </w:pPr>
      <w:r w:rsidRPr="006351EA">
        <w:rPr>
          <w:rFonts w:hint="eastAsia"/>
          <w:color w:val="FF0000"/>
        </w:rPr>
        <w:lastRenderedPageBreak/>
        <w:t>Consumer</w:t>
      </w:r>
      <w:r w:rsidRPr="006351EA">
        <w:rPr>
          <w:rFonts w:hint="eastAsia"/>
          <w:color w:val="FF0000"/>
        </w:rPr>
        <w:t>接口的默认方法</w:t>
      </w:r>
      <w:proofErr w:type="spellStart"/>
      <w:r w:rsidRPr="006351EA">
        <w:rPr>
          <w:rFonts w:hint="eastAsia"/>
          <w:color w:val="FF0000"/>
        </w:rPr>
        <w:t>andThen</w:t>
      </w:r>
      <w:proofErr w:type="spellEnd"/>
    </w:p>
    <w:p w14:paraId="5E32E431" w14:textId="22181237" w:rsidR="006351EA" w:rsidRPr="006351EA" w:rsidRDefault="006351EA" w:rsidP="006351EA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需要两个</w:t>
      </w:r>
      <w:r>
        <w:rPr>
          <w:rFonts w:hint="eastAsia"/>
        </w:rPr>
        <w:t>Consumer</w:t>
      </w:r>
      <w:r>
        <w:rPr>
          <w:rFonts w:hint="eastAsia"/>
        </w:rPr>
        <w:t>接口，可以把</w:t>
      </w:r>
      <w:r w:rsidRPr="00DF0FE4">
        <w:rPr>
          <w:rFonts w:hint="eastAsia"/>
          <w:color w:val="FF0000"/>
        </w:rPr>
        <w:t>两个</w:t>
      </w:r>
      <w:r w:rsidRPr="00DF0FE4">
        <w:rPr>
          <w:rFonts w:hint="eastAsia"/>
          <w:color w:val="FF0000"/>
        </w:rPr>
        <w:t>Consumer</w:t>
      </w:r>
      <w:r>
        <w:rPr>
          <w:rFonts w:hint="eastAsia"/>
        </w:rPr>
        <w:t>接口</w:t>
      </w:r>
      <w:r w:rsidRPr="00DF0FE4">
        <w:rPr>
          <w:rFonts w:hint="eastAsia"/>
          <w:color w:val="FF0000"/>
        </w:rPr>
        <w:t>组合到一起</w:t>
      </w:r>
      <w:r>
        <w:rPr>
          <w:rFonts w:hint="eastAsia"/>
        </w:rPr>
        <w:t>,</w:t>
      </w:r>
      <w:r>
        <w:rPr>
          <w:rFonts w:hint="eastAsia"/>
        </w:rPr>
        <w:t>再对数据进行消费</w:t>
      </w:r>
    </w:p>
    <w:p w14:paraId="171E3BFF" w14:textId="77777777" w:rsidR="006351EA" w:rsidRDefault="006351EA" w:rsidP="006351EA">
      <w:pPr>
        <w:rPr>
          <w:rStyle w:val="a7"/>
          <w:rFonts w:ascii="宋体" w:hAnsi="宋体"/>
          <w:b w:val="0"/>
          <w:bCs w:val="0"/>
          <w:szCs w:val="24"/>
        </w:rPr>
      </w:pPr>
      <w:r w:rsidRPr="006351EA">
        <w:rPr>
          <w:rStyle w:val="a7"/>
          <w:rFonts w:ascii="宋体" w:hAnsi="宋体" w:hint="eastAsia"/>
          <w:b w:val="0"/>
          <w:bCs w:val="0"/>
          <w:szCs w:val="24"/>
        </w:rPr>
        <w:t>格式：</w:t>
      </w:r>
    </w:p>
    <w:p w14:paraId="2610B920" w14:textId="77777777" w:rsidR="006351EA" w:rsidRPr="006351EA" w:rsidRDefault="006351EA" w:rsidP="006351EA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 w:rsidRPr="006351EA">
        <w:rPr>
          <w:rStyle w:val="a7"/>
          <w:rFonts w:cs="Times New Roman"/>
          <w:b w:val="0"/>
          <w:bCs w:val="0"/>
          <w:szCs w:val="24"/>
        </w:rPr>
        <w:t>Consumer&lt;string&gt; con1</w:t>
      </w:r>
    </w:p>
    <w:p w14:paraId="6A9ACCE6" w14:textId="77777777" w:rsidR="006351EA" w:rsidRPr="006351EA" w:rsidRDefault="006351EA" w:rsidP="006351EA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 w:rsidRPr="006351EA">
        <w:rPr>
          <w:rStyle w:val="a7"/>
          <w:rFonts w:cs="Times New Roman"/>
          <w:b w:val="0"/>
          <w:bCs w:val="0"/>
          <w:szCs w:val="24"/>
        </w:rPr>
        <w:t>Consumer&lt;string&gt; con2</w:t>
      </w:r>
    </w:p>
    <w:p w14:paraId="3500C33A" w14:textId="6C9CF596" w:rsidR="006351EA" w:rsidRPr="006351EA" w:rsidRDefault="006351EA" w:rsidP="006351EA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 w:rsidRPr="006351EA">
        <w:rPr>
          <w:rStyle w:val="a7"/>
          <w:rFonts w:cs="Times New Roman"/>
          <w:b w:val="0"/>
          <w:bCs w:val="0"/>
          <w:szCs w:val="24"/>
        </w:rPr>
        <w:t>String s = "hello";</w:t>
      </w:r>
    </w:p>
    <w:p w14:paraId="794E450F" w14:textId="6806A1CF" w:rsidR="006351EA" w:rsidRPr="006351EA" w:rsidRDefault="006351EA" w:rsidP="006351EA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>
        <w:rPr>
          <w:rStyle w:val="a7"/>
          <w:rFonts w:cs="Times New Roman" w:hint="eastAsia"/>
          <w:b w:val="0"/>
          <w:bCs w:val="0"/>
          <w:szCs w:val="24"/>
        </w:rPr>
        <w:t>//</w:t>
      </w:r>
      <w:r w:rsidRPr="006351EA">
        <w:rPr>
          <w:rStyle w:val="a7"/>
          <w:rFonts w:cs="Times New Roman"/>
          <w:b w:val="0"/>
          <w:bCs w:val="0"/>
          <w:szCs w:val="24"/>
        </w:rPr>
        <w:t>连接两个</w:t>
      </w:r>
      <w:r w:rsidRPr="006351EA">
        <w:rPr>
          <w:rStyle w:val="a7"/>
          <w:rFonts w:cs="Times New Roman"/>
          <w:b w:val="0"/>
          <w:bCs w:val="0"/>
          <w:szCs w:val="24"/>
        </w:rPr>
        <w:t>Consumer</w:t>
      </w:r>
      <w:r w:rsidRPr="006351EA">
        <w:rPr>
          <w:rStyle w:val="a7"/>
          <w:rFonts w:cs="Times New Roman"/>
          <w:b w:val="0"/>
          <w:bCs w:val="0"/>
          <w:szCs w:val="24"/>
        </w:rPr>
        <w:t>接口</w:t>
      </w:r>
      <w:r>
        <w:rPr>
          <w:rStyle w:val="a7"/>
          <w:rFonts w:cs="Times New Roman" w:hint="eastAsia"/>
          <w:b w:val="0"/>
          <w:bCs w:val="0"/>
          <w:szCs w:val="24"/>
        </w:rPr>
        <w:t>后，</w:t>
      </w:r>
      <w:r w:rsidRPr="006351EA">
        <w:rPr>
          <w:rStyle w:val="a7"/>
          <w:rFonts w:cs="Times New Roman"/>
          <w:b w:val="0"/>
          <w:bCs w:val="0"/>
          <w:szCs w:val="24"/>
        </w:rPr>
        <w:t>再进行消费</w:t>
      </w:r>
    </w:p>
    <w:p w14:paraId="32908A9C" w14:textId="6E2257DD" w:rsidR="006351EA" w:rsidRDefault="006351EA" w:rsidP="006351EA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 w:rsidRPr="006351EA">
        <w:rPr>
          <w:rStyle w:val="a7"/>
          <w:rFonts w:cs="Times New Roman"/>
          <w:b w:val="0"/>
          <w:bCs w:val="0"/>
          <w:szCs w:val="24"/>
        </w:rPr>
        <w:t xml:space="preserve">con1. </w:t>
      </w:r>
      <w:proofErr w:type="spellStart"/>
      <w:r w:rsidRPr="00DF0FE4">
        <w:rPr>
          <w:rStyle w:val="a7"/>
          <w:rFonts w:cs="Times New Roman"/>
          <w:b w:val="0"/>
          <w:bCs w:val="0"/>
          <w:color w:val="FF0000"/>
          <w:szCs w:val="24"/>
        </w:rPr>
        <w:t>andThen</w:t>
      </w:r>
      <w:proofErr w:type="spellEnd"/>
      <w:r w:rsidRPr="006351EA">
        <w:rPr>
          <w:rStyle w:val="a7"/>
          <w:rFonts w:cs="Times New Roman"/>
          <w:b w:val="0"/>
          <w:bCs w:val="0"/>
          <w:szCs w:val="24"/>
        </w:rPr>
        <w:t>(con2). accept(s);</w:t>
      </w:r>
      <w:r>
        <w:rPr>
          <w:rStyle w:val="a7"/>
          <w:rFonts w:cs="Times New Roman" w:hint="eastAsia"/>
          <w:b w:val="0"/>
          <w:bCs w:val="0"/>
          <w:szCs w:val="24"/>
        </w:rPr>
        <w:t>//</w:t>
      </w:r>
      <w:r w:rsidRPr="006351EA">
        <w:rPr>
          <w:rStyle w:val="a7"/>
          <w:rFonts w:cs="Times New Roman"/>
          <w:b w:val="0"/>
          <w:bCs w:val="0"/>
          <w:szCs w:val="24"/>
        </w:rPr>
        <w:t>谁写前边谁先消费</w:t>
      </w:r>
    </w:p>
    <w:p w14:paraId="3691A748" w14:textId="4E0D099D" w:rsidR="006351EA" w:rsidRDefault="006351EA" w:rsidP="006351EA">
      <w:pPr>
        <w:rPr>
          <w:rStyle w:val="a7"/>
          <w:rFonts w:cs="Times New Roman"/>
          <w:b w:val="0"/>
          <w:bCs w:val="0"/>
          <w:szCs w:val="24"/>
        </w:rPr>
      </w:pPr>
      <w:r>
        <w:rPr>
          <w:rStyle w:val="a7"/>
          <w:rFonts w:cs="Times New Roman" w:hint="eastAsia"/>
          <w:b w:val="0"/>
          <w:bCs w:val="0"/>
          <w:szCs w:val="24"/>
        </w:rPr>
        <w:t>实例：</w:t>
      </w:r>
    </w:p>
    <w:p w14:paraId="6536BBC0" w14:textId="5DBA9903" w:rsidR="006351EA" w:rsidRDefault="006351EA" w:rsidP="006351EA">
      <w:pPr>
        <w:rPr>
          <w:rStyle w:val="a7"/>
          <w:rFonts w:cs="Times New Roman"/>
          <w:b w:val="0"/>
          <w:bCs w:val="0"/>
          <w:szCs w:val="24"/>
        </w:rPr>
      </w:pPr>
      <w:r>
        <w:rPr>
          <w:noProof/>
        </w:rPr>
        <w:drawing>
          <wp:inline distT="0" distB="0" distL="0" distR="0" wp14:anchorId="64C5DDBE" wp14:editId="33BC66A5">
            <wp:extent cx="5274310" cy="27343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F675" w14:textId="33C4F659" w:rsidR="006351EA" w:rsidRDefault="00DF0FE4" w:rsidP="00DF0FE4">
      <w:pPr>
        <w:pStyle w:val="3"/>
        <w:spacing w:before="156" w:after="156"/>
        <w:rPr>
          <w:rStyle w:val="a7"/>
          <w:rFonts w:eastAsia="黑体"/>
          <w:b/>
          <w:bCs/>
          <w:sz w:val="28"/>
        </w:rPr>
      </w:pPr>
      <w:r w:rsidRPr="00DF0FE4">
        <w:rPr>
          <w:rStyle w:val="a7"/>
          <w:rFonts w:eastAsia="黑体" w:hint="eastAsia"/>
          <w:b/>
          <w:bCs/>
          <w:sz w:val="28"/>
        </w:rPr>
        <w:t>3</w:t>
      </w:r>
      <w:r w:rsidRPr="00DF0FE4">
        <w:rPr>
          <w:rStyle w:val="a7"/>
          <w:rFonts w:eastAsia="黑体"/>
          <w:b/>
          <w:bCs/>
          <w:sz w:val="28"/>
        </w:rPr>
        <w:t>）</w:t>
      </w:r>
      <w:r w:rsidR="00561660">
        <w:rPr>
          <w:rStyle w:val="a7"/>
          <w:rFonts w:eastAsia="黑体"/>
          <w:b/>
          <w:bCs/>
          <w:sz w:val="28"/>
        </w:rPr>
        <w:t>P</w:t>
      </w:r>
      <w:r w:rsidRPr="00DF0FE4">
        <w:rPr>
          <w:rStyle w:val="a7"/>
          <w:rFonts w:eastAsia="黑体"/>
          <w:b/>
          <w:bCs/>
          <w:sz w:val="28"/>
        </w:rPr>
        <w:t>redicate</w:t>
      </w:r>
      <w:r w:rsidRPr="00DF0FE4">
        <w:rPr>
          <w:rStyle w:val="a7"/>
          <w:rFonts w:eastAsia="黑体"/>
          <w:b/>
          <w:bCs/>
          <w:sz w:val="28"/>
        </w:rPr>
        <w:t>接口</w:t>
      </w:r>
      <w:r w:rsidR="00174442">
        <w:rPr>
          <w:rStyle w:val="a7"/>
          <w:rFonts w:eastAsia="黑体" w:hint="eastAsia"/>
          <w:b/>
          <w:bCs/>
          <w:sz w:val="28"/>
        </w:rPr>
        <w:t>：判断</w:t>
      </w:r>
    </w:p>
    <w:p w14:paraId="12B0A9C3" w14:textId="77777777" w:rsidR="00D77C0B" w:rsidRDefault="00D77C0B" w:rsidP="00D77C0B">
      <w:r>
        <w:rPr>
          <w:rFonts w:hint="eastAsia"/>
        </w:rPr>
        <w:t>java. util. function. Predicate&lt;T&gt;</w:t>
      </w:r>
      <w:r>
        <w:rPr>
          <w:rFonts w:hint="eastAsia"/>
        </w:rPr>
        <w:t>接口</w:t>
      </w:r>
    </w:p>
    <w:p w14:paraId="0B568ECB" w14:textId="62CFA25B" w:rsidR="00D77C0B" w:rsidRPr="00D77C0B" w:rsidRDefault="00D77C0B" w:rsidP="00D77C0B">
      <w:pPr>
        <w:ind w:firstLine="42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对某种数据类型的数据进行判断</w:t>
      </w:r>
      <w:r>
        <w:rPr>
          <w:rFonts w:hint="eastAsia"/>
        </w:rPr>
        <w:t>,</w:t>
      </w:r>
      <w:r>
        <w:rPr>
          <w:rFonts w:hint="eastAsia"/>
        </w:rPr>
        <w:t>结果返回一个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值</w:t>
      </w:r>
    </w:p>
    <w:p w14:paraId="2EB3D040" w14:textId="55F48080" w:rsidR="00DF0FE4" w:rsidRDefault="00DF0FE4" w:rsidP="00DF0FE4">
      <w:r>
        <w:rPr>
          <w:rFonts w:hint="eastAsia"/>
        </w:rPr>
        <w:t>=============================================================</w:t>
      </w:r>
    </w:p>
    <w:p w14:paraId="20607E35" w14:textId="77777777" w:rsidR="00D77C0B" w:rsidRDefault="00D77C0B" w:rsidP="00D77C0B">
      <w:r>
        <w:rPr>
          <w:rFonts w:hint="eastAsia"/>
        </w:rPr>
        <w:t>Predicate</w:t>
      </w:r>
      <w:r>
        <w:rPr>
          <w:rFonts w:hint="eastAsia"/>
        </w:rPr>
        <w:t>接口中包含一个抽象方法</w:t>
      </w:r>
      <w:r>
        <w:rPr>
          <w:rFonts w:hint="eastAsia"/>
        </w:rPr>
        <w:t>:</w:t>
      </w:r>
    </w:p>
    <w:p w14:paraId="30D674C5" w14:textId="77777777" w:rsidR="00D77C0B" w:rsidRDefault="00D77C0B" w:rsidP="00D77C0B"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test(T t): </w:t>
      </w:r>
      <w:r>
        <w:rPr>
          <w:rFonts w:hint="eastAsia"/>
        </w:rPr>
        <w:t>用来对指定数据类型数据进行判断的方法</w:t>
      </w:r>
    </w:p>
    <w:p w14:paraId="2E4A8847" w14:textId="77777777" w:rsidR="00D77C0B" w:rsidRDefault="00D77C0B" w:rsidP="00D77C0B">
      <w:pPr>
        <w:ind w:leftChars="175" w:left="420"/>
      </w:pPr>
      <w:r>
        <w:rPr>
          <w:rFonts w:hint="eastAsia"/>
        </w:rPr>
        <w:t>结果</w:t>
      </w:r>
      <w:r>
        <w:rPr>
          <w:rFonts w:hint="eastAsia"/>
        </w:rPr>
        <w:t>:</w:t>
      </w:r>
    </w:p>
    <w:p w14:paraId="7C5AD60B" w14:textId="77777777" w:rsidR="00D77C0B" w:rsidRDefault="00D77C0B" w:rsidP="00D77C0B">
      <w:pPr>
        <w:ind w:leftChars="350" w:left="840"/>
      </w:pPr>
      <w:r>
        <w:rPr>
          <w:rFonts w:hint="eastAsia"/>
        </w:rPr>
        <w:t>符合条件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rPr>
          <w:rFonts w:hint="eastAsia"/>
        </w:rPr>
        <w:t>true</w:t>
      </w:r>
    </w:p>
    <w:p w14:paraId="43D2646C" w14:textId="796369F5" w:rsidR="00D77C0B" w:rsidRDefault="00D77C0B" w:rsidP="00D77C0B">
      <w:pPr>
        <w:ind w:left="420" w:firstLine="420"/>
      </w:pPr>
      <w:r>
        <w:rPr>
          <w:rFonts w:hint="eastAsia"/>
        </w:rPr>
        <w:t>不符合条件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rPr>
          <w:rFonts w:hint="eastAsia"/>
        </w:rPr>
        <w:t>false</w:t>
      </w:r>
    </w:p>
    <w:p w14:paraId="41706EDD" w14:textId="60E365FE" w:rsidR="00DF0FE4" w:rsidRPr="00DF0FE4" w:rsidRDefault="00DF0FE4" w:rsidP="00DF0FE4">
      <w:pPr>
        <w:rPr>
          <w:color w:val="FF0000"/>
        </w:rPr>
      </w:pPr>
      <w:r>
        <w:rPr>
          <w:rFonts w:hint="eastAsia"/>
        </w:rPr>
        <w:t>=============================================================</w:t>
      </w:r>
    </w:p>
    <w:p w14:paraId="0275957F" w14:textId="5CC2609A" w:rsidR="00DF0FE4" w:rsidRPr="00DF0FE4" w:rsidRDefault="00DF0FE4" w:rsidP="00DF0FE4">
      <w:pPr>
        <w:pStyle w:val="a3"/>
        <w:numPr>
          <w:ilvl w:val="0"/>
          <w:numId w:val="69"/>
        </w:numPr>
        <w:ind w:firstLineChars="0"/>
        <w:rPr>
          <w:color w:val="FF0000"/>
        </w:rPr>
      </w:pPr>
      <w:r w:rsidRPr="00DF0FE4">
        <w:rPr>
          <w:rFonts w:hint="eastAsia"/>
          <w:color w:val="FF0000"/>
        </w:rPr>
        <w:t>Predicate</w:t>
      </w:r>
      <w:r w:rsidRPr="00DF0FE4">
        <w:rPr>
          <w:rFonts w:hint="eastAsia"/>
          <w:color w:val="FF0000"/>
        </w:rPr>
        <w:t>接口中默认方法</w:t>
      </w:r>
      <w:r w:rsidRPr="00DF0FE4">
        <w:rPr>
          <w:rFonts w:hint="eastAsia"/>
          <w:color w:val="FF0000"/>
        </w:rPr>
        <w:t>and</w:t>
      </w:r>
      <w:r w:rsidRPr="00DF0FE4">
        <w:rPr>
          <w:rFonts w:hint="eastAsia"/>
          <w:color w:val="FF0000"/>
        </w:rPr>
        <w:t>：表示并且关系</w:t>
      </w:r>
      <w:r w:rsidRPr="00DF0FE4">
        <w:rPr>
          <w:rFonts w:hint="eastAsia"/>
          <w:color w:val="FF0000"/>
        </w:rPr>
        <w:t>,</w:t>
      </w:r>
      <w:r w:rsidRPr="00DF0FE4">
        <w:rPr>
          <w:rFonts w:hint="eastAsia"/>
          <w:color w:val="FF0000"/>
        </w:rPr>
        <w:t>也可以用于连接两个判断条件</w:t>
      </w:r>
    </w:p>
    <w:p w14:paraId="73F4CBD3" w14:textId="77777777" w:rsidR="00DF0FE4" w:rsidRDefault="00DF0FE4" w:rsidP="00DF0FE4">
      <w:pPr>
        <w:pStyle w:val="a3"/>
        <w:ind w:left="420" w:firstLineChars="0" w:firstLine="0"/>
      </w:pPr>
      <w:r>
        <w:t>default Predicate&lt;T&gt; and(Predicate&lt;? super T&gt; other) {</w:t>
      </w:r>
    </w:p>
    <w:p w14:paraId="113C61AE" w14:textId="169BBB5B" w:rsidR="00DF0FE4" w:rsidRDefault="00DF0FE4" w:rsidP="00DF0FE4">
      <w:pPr>
        <w:pStyle w:val="a3"/>
        <w:ind w:left="420" w:firstLineChars="0"/>
      </w:pPr>
      <w:r>
        <w:t xml:space="preserve">objects </w:t>
      </w:r>
      <w:r>
        <w:rPr>
          <w:rFonts w:hint="eastAsia"/>
        </w:rPr>
        <w:t>.</w:t>
      </w:r>
      <w:r>
        <w:t xml:space="preserve"> </w:t>
      </w:r>
      <w:proofErr w:type="spellStart"/>
      <w:r>
        <w:t>requireNonNull</w:t>
      </w:r>
      <w:proofErr w:type="spellEnd"/>
      <w:r>
        <w:t>(other);</w:t>
      </w:r>
    </w:p>
    <w:p w14:paraId="547C1CB6" w14:textId="72E81EA1" w:rsidR="00DF0FE4" w:rsidRDefault="00DF0FE4" w:rsidP="00DF0FE4">
      <w:pPr>
        <w:pStyle w:val="a3"/>
        <w:ind w:left="840" w:firstLineChars="0" w:firstLine="0"/>
      </w:pPr>
      <w:r>
        <w:t xml:space="preserve">return  (t) -&gt; </w:t>
      </w:r>
      <w:proofErr w:type="spellStart"/>
      <w:r>
        <w:t>this.test</w:t>
      </w:r>
      <w:proofErr w:type="spellEnd"/>
      <w:r>
        <w:t xml:space="preserve">(t) </w:t>
      </w:r>
      <w:r w:rsidRPr="00561660">
        <w:rPr>
          <w:color w:val="FF0000"/>
        </w:rPr>
        <w:t xml:space="preserve">&amp;&amp; </w:t>
      </w:r>
      <w:r>
        <w:t>other. test(t);</w:t>
      </w:r>
    </w:p>
    <w:p w14:paraId="375C7828" w14:textId="06E41EFD" w:rsidR="00DF0FE4" w:rsidRDefault="00DF0FE4" w:rsidP="00DF0FE4">
      <w:pPr>
        <w:pStyle w:val="a3"/>
        <w:ind w:left="420" w:firstLineChars="0" w:firstLine="0"/>
      </w:pPr>
      <w:r>
        <w:t>}</w:t>
      </w:r>
    </w:p>
    <w:p w14:paraId="709CFC0C" w14:textId="73AF431B" w:rsidR="00561660" w:rsidRDefault="00561660" w:rsidP="00561660">
      <w:pPr>
        <w:pStyle w:val="a3"/>
        <w:numPr>
          <w:ilvl w:val="0"/>
          <w:numId w:val="69"/>
        </w:numPr>
        <w:ind w:firstLineChars="0"/>
      </w:pPr>
      <w:r w:rsidRPr="00561660">
        <w:rPr>
          <w:rFonts w:hint="eastAsia"/>
          <w:color w:val="FF0000"/>
        </w:rPr>
        <w:t>Predicate</w:t>
      </w:r>
      <w:r w:rsidRPr="00561660">
        <w:rPr>
          <w:rFonts w:hint="eastAsia"/>
          <w:color w:val="FF0000"/>
        </w:rPr>
        <w:t>接口中默认方法</w:t>
      </w:r>
      <w:r w:rsidRPr="00561660">
        <w:rPr>
          <w:rFonts w:hint="eastAsia"/>
          <w:color w:val="FF0000"/>
        </w:rPr>
        <w:t>or</w:t>
      </w:r>
      <w:r w:rsidRPr="00561660">
        <w:rPr>
          <w:rFonts w:hint="eastAsia"/>
          <w:color w:val="FF0000"/>
        </w:rPr>
        <w:t>：表示或者关系</w:t>
      </w:r>
      <w:r w:rsidRPr="00561660">
        <w:rPr>
          <w:rFonts w:hint="eastAsia"/>
          <w:color w:val="FF0000"/>
        </w:rPr>
        <w:t>,</w:t>
      </w:r>
      <w:r w:rsidRPr="00561660">
        <w:rPr>
          <w:rFonts w:hint="eastAsia"/>
          <w:color w:val="FF0000"/>
        </w:rPr>
        <w:t>也可以用于连接两个判断条件</w:t>
      </w:r>
    </w:p>
    <w:p w14:paraId="517E4827" w14:textId="77777777" w:rsidR="00561660" w:rsidRDefault="00561660" w:rsidP="00561660">
      <w:pPr>
        <w:ind w:leftChars="100" w:left="240"/>
      </w:pPr>
      <w:r>
        <w:t>default Predicate&lt;T&gt; or(Predicate&lt;? super T&gt; other) {</w:t>
      </w:r>
    </w:p>
    <w:p w14:paraId="74A2DA4E" w14:textId="77777777" w:rsidR="00561660" w:rsidRDefault="00561660" w:rsidP="00561660">
      <w:pPr>
        <w:ind w:leftChars="275" w:left="660" w:firstLine="180"/>
      </w:pPr>
      <w:r>
        <w:t xml:space="preserve">Objects . </w:t>
      </w:r>
      <w:proofErr w:type="spellStart"/>
      <w:r>
        <w:t>requireNonNull</w:t>
      </w:r>
      <w:proofErr w:type="spellEnd"/>
      <w:r>
        <w:t>(other);</w:t>
      </w:r>
    </w:p>
    <w:p w14:paraId="269DCFE2" w14:textId="5C6C27C7" w:rsidR="00561660" w:rsidRDefault="00561660" w:rsidP="00561660">
      <w:pPr>
        <w:ind w:leftChars="200" w:left="480" w:firstLine="360"/>
      </w:pPr>
      <w:r>
        <w:lastRenderedPageBreak/>
        <w:t>return  (t) -&gt; test(t)</w:t>
      </w:r>
      <w:r w:rsidRPr="00561660">
        <w:rPr>
          <w:color w:val="FF0000"/>
        </w:rPr>
        <w:t xml:space="preserve"> | | </w:t>
      </w:r>
      <w:r>
        <w:t>other. test(t);</w:t>
      </w:r>
    </w:p>
    <w:p w14:paraId="78858901" w14:textId="3C3EF39B" w:rsidR="00561660" w:rsidRDefault="00561660" w:rsidP="00561660">
      <w:pPr>
        <w:ind w:leftChars="100" w:left="240"/>
      </w:pPr>
      <w:r>
        <w:t>}</w:t>
      </w:r>
    </w:p>
    <w:p w14:paraId="3DC00E1A" w14:textId="77777777" w:rsidR="00561660" w:rsidRPr="00561660" w:rsidRDefault="00561660" w:rsidP="00561660">
      <w:pPr>
        <w:pStyle w:val="a3"/>
        <w:numPr>
          <w:ilvl w:val="0"/>
          <w:numId w:val="69"/>
        </w:numPr>
        <w:ind w:firstLineChars="0"/>
        <w:rPr>
          <w:color w:val="FF0000"/>
        </w:rPr>
      </w:pPr>
      <w:r w:rsidRPr="00561660">
        <w:rPr>
          <w:rFonts w:hint="eastAsia"/>
          <w:color w:val="FF0000"/>
        </w:rPr>
        <w:t>Predicate</w:t>
      </w:r>
      <w:r w:rsidRPr="00561660">
        <w:rPr>
          <w:rFonts w:hint="eastAsia"/>
          <w:color w:val="FF0000"/>
        </w:rPr>
        <w:t>接口中有</w:t>
      </w:r>
      <w:r w:rsidRPr="00561660">
        <w:rPr>
          <w:rFonts w:hint="eastAsia"/>
          <w:color w:val="FF0000"/>
        </w:rPr>
        <w:t>- -</w:t>
      </w:r>
      <w:proofErr w:type="gramStart"/>
      <w:r w:rsidRPr="00561660">
        <w:rPr>
          <w:rFonts w:hint="eastAsia"/>
          <w:color w:val="FF0000"/>
        </w:rPr>
        <w:t>个</w:t>
      </w:r>
      <w:proofErr w:type="gramEnd"/>
      <w:r w:rsidRPr="00561660">
        <w:rPr>
          <w:rFonts w:hint="eastAsia"/>
          <w:color w:val="FF0000"/>
        </w:rPr>
        <w:t>方法</w:t>
      </w:r>
      <w:r w:rsidRPr="00561660">
        <w:rPr>
          <w:rFonts w:hint="eastAsia"/>
          <w:color w:val="FF0000"/>
        </w:rPr>
        <w:t>negate,</w:t>
      </w:r>
      <w:r w:rsidRPr="00561660">
        <w:rPr>
          <w:rFonts w:hint="eastAsia"/>
          <w:color w:val="FF0000"/>
        </w:rPr>
        <w:t>也表示取反的意思</w:t>
      </w:r>
    </w:p>
    <w:p w14:paraId="0BE9D2D1" w14:textId="77777777" w:rsidR="00561660" w:rsidRDefault="00561660" w:rsidP="00561660">
      <w:pPr>
        <w:ind w:leftChars="200" w:left="480"/>
      </w:pPr>
      <w:r>
        <w:t>default Predicate&lt;T&gt; negate() {</w:t>
      </w:r>
    </w:p>
    <w:p w14:paraId="24495E77" w14:textId="354C0AB3" w:rsidR="00561660" w:rsidRDefault="00561660" w:rsidP="00561660">
      <w:pPr>
        <w:ind w:leftChars="200" w:left="480" w:firstLine="360"/>
      </w:pPr>
      <w:r>
        <w:t xml:space="preserve">return  (t) -&gt; </w:t>
      </w:r>
      <w:r w:rsidRPr="00561660">
        <w:rPr>
          <w:color w:val="FF0000"/>
        </w:rPr>
        <w:t>!</w:t>
      </w:r>
      <w:r>
        <w:t>test(t);</w:t>
      </w:r>
    </w:p>
    <w:p w14:paraId="561453E1" w14:textId="41434E6B" w:rsidR="00561660" w:rsidRDefault="00561660" w:rsidP="00561660">
      <w:pPr>
        <w:ind w:leftChars="200" w:left="480"/>
      </w:pPr>
      <w:r>
        <w:t>}</w:t>
      </w:r>
    </w:p>
    <w:p w14:paraId="79D09826" w14:textId="0923A98A" w:rsidR="00D77C0B" w:rsidRPr="00D77C0B" w:rsidRDefault="00D77C0B" w:rsidP="00D77C0B">
      <w:pPr>
        <w:pStyle w:val="3"/>
        <w:spacing w:before="156" w:after="156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D77C0B">
        <w:rPr>
          <w:rFonts w:hint="eastAsia"/>
        </w:rPr>
        <w:t>Function&lt;T, R&gt;</w:t>
      </w:r>
      <w:r w:rsidRPr="00D77C0B">
        <w:rPr>
          <w:rFonts w:hint="eastAsia"/>
        </w:rPr>
        <w:t>接口</w:t>
      </w:r>
      <w:r w:rsidR="00174442">
        <w:rPr>
          <w:rFonts w:hint="eastAsia"/>
        </w:rPr>
        <w:t>：转换</w:t>
      </w:r>
    </w:p>
    <w:p w14:paraId="11189665" w14:textId="3C36E032" w:rsidR="00D77C0B" w:rsidRDefault="00D77C0B" w:rsidP="00D77C0B">
      <w:r>
        <w:rPr>
          <w:rFonts w:hint="eastAsia"/>
        </w:rPr>
        <w:t>java.</w:t>
      </w:r>
      <w:r>
        <w:t xml:space="preserve"> </w:t>
      </w:r>
      <w:r>
        <w:rPr>
          <w:rFonts w:hint="eastAsia"/>
        </w:rPr>
        <w:t>util.</w:t>
      </w:r>
      <w:r>
        <w:t xml:space="preserve"> </w:t>
      </w:r>
      <w:r>
        <w:rPr>
          <w:rFonts w:hint="eastAsia"/>
        </w:rPr>
        <w:t>function. Function&lt;</w:t>
      </w:r>
      <w:r w:rsidRPr="00D77C0B">
        <w:rPr>
          <w:rFonts w:hint="eastAsia"/>
          <w:color w:val="FF0000"/>
        </w:rPr>
        <w:t>T, R</w:t>
      </w:r>
      <w:r>
        <w:rPr>
          <w:rFonts w:hint="eastAsia"/>
        </w:rPr>
        <w:t>&gt;</w:t>
      </w:r>
      <w:r>
        <w:rPr>
          <w:rFonts w:hint="eastAsia"/>
        </w:rPr>
        <w:t>接口用来根据一个类型的数据得到另一个类型的数据</w:t>
      </w:r>
      <w:r>
        <w:rPr>
          <w:rFonts w:hint="eastAsia"/>
        </w:rPr>
        <w:t>,</w:t>
      </w:r>
      <w:r>
        <w:rPr>
          <w:rFonts w:hint="eastAsia"/>
        </w:rPr>
        <w:t>前者称为前置条件，后者称为后置条件。</w:t>
      </w:r>
    </w:p>
    <w:p w14:paraId="28D79FC1" w14:textId="7C2651B2" w:rsidR="00D77C0B" w:rsidRDefault="00D77C0B" w:rsidP="00D77C0B">
      <w:r>
        <w:rPr>
          <w:rFonts w:hint="eastAsia"/>
        </w:rPr>
        <w:t>Function&lt;</w:t>
      </w:r>
      <w:r w:rsidRPr="00D77C0B">
        <w:rPr>
          <w:rFonts w:hint="eastAsia"/>
          <w:color w:val="FF0000"/>
        </w:rPr>
        <w:t>T, R</w:t>
      </w:r>
      <w:r>
        <w:rPr>
          <w:rFonts w:hint="eastAsia"/>
        </w:rPr>
        <w:t>&gt;</w:t>
      </w:r>
      <w:r>
        <w:rPr>
          <w:rFonts w:hint="eastAsia"/>
        </w:rPr>
        <w:t>接口中最主要的抽象方法为</w:t>
      </w:r>
      <w:r>
        <w:rPr>
          <w:rFonts w:hint="eastAsia"/>
        </w:rPr>
        <w:t xml:space="preserve">: </w:t>
      </w:r>
    </w:p>
    <w:p w14:paraId="774E6519" w14:textId="60DA1154" w:rsidR="00D77C0B" w:rsidRDefault="00D77C0B" w:rsidP="00D77C0B">
      <w:pPr>
        <w:ind w:leftChars="100" w:left="240" w:firstLineChars="100" w:firstLine="240"/>
      </w:pPr>
      <w:r w:rsidRPr="00D77C0B">
        <w:rPr>
          <w:rFonts w:hint="eastAsia"/>
          <w:color w:val="FF0000"/>
        </w:rPr>
        <w:t>R</w:t>
      </w:r>
      <w:r>
        <w:rPr>
          <w:rFonts w:hint="eastAsia"/>
        </w:rPr>
        <w:t xml:space="preserve"> apply(</w:t>
      </w:r>
      <w:r w:rsidRPr="00D77C0B">
        <w:rPr>
          <w:rFonts w:hint="eastAsia"/>
          <w:color w:val="FF0000"/>
        </w:rPr>
        <w:t>T</w:t>
      </w:r>
      <w:r>
        <w:rPr>
          <w:rFonts w:hint="eastAsia"/>
        </w:rPr>
        <w:t xml:space="preserve"> t),</w:t>
      </w:r>
      <w:r>
        <w:rPr>
          <w:rFonts w:hint="eastAsia"/>
        </w:rPr>
        <w:t>根据类型</w:t>
      </w:r>
      <w:r>
        <w:rPr>
          <w:rFonts w:hint="eastAsia"/>
        </w:rPr>
        <w:t>T</w:t>
      </w:r>
      <w:r>
        <w:rPr>
          <w:rFonts w:hint="eastAsia"/>
        </w:rPr>
        <w:t>的参数获取类型</w:t>
      </w:r>
      <w:r>
        <w:rPr>
          <w:rFonts w:hint="eastAsia"/>
        </w:rPr>
        <w:t>R</w:t>
      </w:r>
      <w:r>
        <w:rPr>
          <w:rFonts w:hint="eastAsia"/>
        </w:rPr>
        <w:t>的结果。</w:t>
      </w:r>
    </w:p>
    <w:p w14:paraId="0B9852B7" w14:textId="6DA9E349" w:rsidR="00D77C0B" w:rsidRDefault="00D77C0B" w:rsidP="00D77C0B">
      <w:r>
        <w:rPr>
          <w:rFonts w:hint="eastAsia"/>
        </w:rPr>
        <w:t>使用的场景例如</w:t>
      </w:r>
      <w:r>
        <w:rPr>
          <w:rFonts w:hint="eastAsia"/>
        </w:rPr>
        <w:t>:</w:t>
      </w:r>
      <w:r>
        <w:rPr>
          <w:rFonts w:hint="eastAsia"/>
        </w:rPr>
        <w:t>将</w:t>
      </w:r>
      <w:r>
        <w:rPr>
          <w:rFonts w:hint="eastAsia"/>
        </w:rPr>
        <w:t>String</w:t>
      </w:r>
      <w:r>
        <w:rPr>
          <w:rFonts w:hint="eastAsia"/>
        </w:rPr>
        <w:t>类型转换为</w:t>
      </w:r>
      <w:r>
        <w:rPr>
          <w:rFonts w:hint="eastAsia"/>
        </w:rPr>
        <w:t>Integer</w:t>
      </w:r>
      <w:r>
        <w:rPr>
          <w:rFonts w:hint="eastAsia"/>
        </w:rPr>
        <w:t>类型。</w:t>
      </w:r>
    </w:p>
    <w:p w14:paraId="29815930" w14:textId="5DA98325" w:rsidR="00D77C0B" w:rsidRDefault="00D77C0B" w:rsidP="00D77C0B">
      <w:r>
        <w:rPr>
          <w:rFonts w:hint="eastAsia"/>
        </w:rPr>
        <w:t>=============================================================</w:t>
      </w:r>
    </w:p>
    <w:p w14:paraId="0BAA67B3" w14:textId="5643ADCC" w:rsidR="00D77C0B" w:rsidRPr="00E522FF" w:rsidRDefault="00D77C0B" w:rsidP="00D77C0B">
      <w:pPr>
        <w:pStyle w:val="a3"/>
        <w:numPr>
          <w:ilvl w:val="0"/>
          <w:numId w:val="69"/>
        </w:numPr>
        <w:ind w:firstLineChars="0"/>
        <w:rPr>
          <w:color w:val="FF0000"/>
        </w:rPr>
      </w:pPr>
      <w:r w:rsidRPr="00D77C0B">
        <w:rPr>
          <w:rFonts w:hint="eastAsia"/>
          <w:color w:val="FF0000"/>
        </w:rPr>
        <w:t>Function</w:t>
      </w:r>
      <w:r w:rsidRPr="00D77C0B">
        <w:rPr>
          <w:rFonts w:hint="eastAsia"/>
          <w:color w:val="FF0000"/>
        </w:rPr>
        <w:t>接口中的默认方法</w:t>
      </w:r>
      <w:proofErr w:type="spellStart"/>
      <w:r w:rsidRPr="00D77C0B">
        <w:rPr>
          <w:rFonts w:hint="eastAsia"/>
          <w:color w:val="FF0000"/>
        </w:rPr>
        <w:t>andThen</w:t>
      </w:r>
      <w:proofErr w:type="spellEnd"/>
      <w:r w:rsidRPr="00D77C0B">
        <w:rPr>
          <w:rFonts w:hint="eastAsia"/>
          <w:color w:val="FF0000"/>
        </w:rPr>
        <w:t xml:space="preserve"> :</w:t>
      </w:r>
      <w:r w:rsidRPr="00D77C0B">
        <w:rPr>
          <w:rFonts w:hint="eastAsia"/>
          <w:color w:val="FF0000"/>
        </w:rPr>
        <w:t>用来进行组合操作</w:t>
      </w:r>
    </w:p>
    <w:p w14:paraId="5788FBC5" w14:textId="65190316" w:rsidR="004B58E8" w:rsidRPr="006351EA" w:rsidRDefault="00E06FB3" w:rsidP="00D77C0B">
      <w:pPr>
        <w:rPr>
          <w:rStyle w:val="a7"/>
          <w:rFonts w:ascii="宋体" w:hAnsi="宋体"/>
          <w:b w:val="0"/>
          <w:bCs w:val="0"/>
          <w:szCs w:val="24"/>
        </w:rPr>
      </w:pPr>
      <w:r w:rsidRPr="006351EA">
        <w:rPr>
          <w:rStyle w:val="a7"/>
          <w:rFonts w:ascii="宋体" w:hAnsi="宋体"/>
          <w:b w:val="0"/>
          <w:bCs w:val="0"/>
          <w:szCs w:val="24"/>
        </w:rPr>
        <w:br w:type="page"/>
      </w:r>
    </w:p>
    <w:p w14:paraId="3AFE0B82" w14:textId="3491C69E" w:rsidR="00B24C51" w:rsidRDefault="004B58E8" w:rsidP="004B58E8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T</w:t>
      </w:r>
      <w:r>
        <w:rPr>
          <w:rStyle w:val="a7"/>
          <w:rFonts w:eastAsia="黑体"/>
          <w:b/>
          <w:bCs/>
          <w:sz w:val="44"/>
        </w:rPr>
        <w:t>CP</w:t>
      </w:r>
      <w:r>
        <w:rPr>
          <w:rStyle w:val="a7"/>
          <w:rFonts w:eastAsia="黑体" w:hint="eastAsia"/>
          <w:b/>
          <w:bCs/>
          <w:sz w:val="44"/>
        </w:rPr>
        <w:t>通信</w:t>
      </w:r>
    </w:p>
    <w:p w14:paraId="577D5E29" w14:textId="2FBB8F69" w:rsidR="004B58E8" w:rsidRDefault="004B58E8" w:rsidP="004B58E8">
      <w:r>
        <w:rPr>
          <w:noProof/>
        </w:rPr>
        <w:drawing>
          <wp:inline distT="0" distB="0" distL="0" distR="0" wp14:anchorId="5A751ADB" wp14:editId="39742C3C">
            <wp:extent cx="6388100" cy="2456488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6384" cy="24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86CF" w14:textId="51CF4C35" w:rsidR="001B0660" w:rsidRDefault="001B0660" w:rsidP="001B0660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>
        <w:rPr>
          <w:rFonts w:hint="eastAsia"/>
        </w:rPr>
        <w:t>TCP</w:t>
      </w:r>
      <w:r>
        <w:rPr>
          <w:rFonts w:hint="eastAsia"/>
        </w:rPr>
        <w:t>通信的客户端</w:t>
      </w:r>
    </w:p>
    <w:p w14:paraId="17B35AC9" w14:textId="77777777" w:rsidR="001B0660" w:rsidRDefault="001B0660" w:rsidP="001B0660">
      <w:r>
        <w:rPr>
          <w:rFonts w:hint="eastAsia"/>
        </w:rPr>
        <w:t>TCP</w:t>
      </w:r>
      <w:r>
        <w:rPr>
          <w:rFonts w:hint="eastAsia"/>
        </w:rPr>
        <w:t>通信的客户端</w:t>
      </w:r>
      <w:r>
        <w:rPr>
          <w:rFonts w:hint="eastAsia"/>
        </w:rPr>
        <w:t>:</w:t>
      </w:r>
      <w:r>
        <w:rPr>
          <w:rFonts w:hint="eastAsia"/>
        </w:rPr>
        <w:t>向服务器发送连接请求</w:t>
      </w:r>
      <w:r>
        <w:rPr>
          <w:rFonts w:hint="eastAsia"/>
        </w:rPr>
        <w:t>,</w:t>
      </w:r>
      <w:r>
        <w:rPr>
          <w:rFonts w:hint="eastAsia"/>
        </w:rPr>
        <w:t>给服务器发送数据</w:t>
      </w:r>
      <w:r>
        <w:rPr>
          <w:rFonts w:hint="eastAsia"/>
        </w:rPr>
        <w:t>,</w:t>
      </w:r>
      <w:r>
        <w:rPr>
          <w:rFonts w:hint="eastAsia"/>
        </w:rPr>
        <w:t>读取服务器回写的数据</w:t>
      </w:r>
    </w:p>
    <w:p w14:paraId="56AE8C06" w14:textId="77777777" w:rsidR="001B0660" w:rsidRDefault="001B0660" w:rsidP="001B0660">
      <w:r>
        <w:rPr>
          <w:rFonts w:hint="eastAsia"/>
        </w:rPr>
        <w:t>表示客户端的类</w:t>
      </w:r>
      <w:r>
        <w:rPr>
          <w:rFonts w:hint="eastAsia"/>
        </w:rPr>
        <w:t>:</w:t>
      </w:r>
    </w:p>
    <w:p w14:paraId="013EB0D1" w14:textId="77777777" w:rsidR="001B0660" w:rsidRDefault="001B0660" w:rsidP="00D60D1D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java .net . Socket:</w:t>
      </w:r>
      <w:r>
        <w:rPr>
          <w:rFonts w:hint="eastAsia"/>
        </w:rPr>
        <w:t>此类实现客户端</w:t>
      </w:r>
      <w:r w:rsidRPr="001B0660">
        <w:rPr>
          <w:rFonts w:hint="eastAsia"/>
          <w:highlight w:val="yellow"/>
        </w:rPr>
        <w:t>套接字</w:t>
      </w:r>
      <w:r>
        <w:rPr>
          <w:rFonts w:hint="eastAsia"/>
        </w:rPr>
        <w:t>(</w:t>
      </w:r>
      <w:r>
        <w:rPr>
          <w:rFonts w:hint="eastAsia"/>
        </w:rPr>
        <w:t>也可以就叫“套接字”。套接字是两台机器间通信的端点。</w:t>
      </w:r>
    </w:p>
    <w:p w14:paraId="5D11E9A3" w14:textId="77777777" w:rsidR="001B0660" w:rsidRDefault="001B0660" w:rsidP="00D60D1D">
      <w:pPr>
        <w:pStyle w:val="a3"/>
        <w:numPr>
          <w:ilvl w:val="0"/>
          <w:numId w:val="61"/>
        </w:numPr>
        <w:ind w:firstLineChars="0"/>
      </w:pPr>
      <w:r w:rsidRPr="001B0660">
        <w:rPr>
          <w:rFonts w:hint="eastAsia"/>
          <w:highlight w:val="yellow"/>
        </w:rPr>
        <w:t>套接字</w:t>
      </w:r>
      <w:r>
        <w:rPr>
          <w:rFonts w:hint="eastAsia"/>
        </w:rPr>
        <w:t>:</w:t>
      </w:r>
      <w:r>
        <w:rPr>
          <w:rFonts w:hint="eastAsia"/>
        </w:rPr>
        <w:t>包含了</w:t>
      </w:r>
      <w:r>
        <w:rPr>
          <w:rFonts w:hint="eastAsia"/>
        </w:rPr>
        <w:t>IP</w:t>
      </w:r>
      <w:r>
        <w:rPr>
          <w:rFonts w:hint="eastAsia"/>
        </w:rPr>
        <w:t>地址和端口号的网络单位</w:t>
      </w:r>
    </w:p>
    <w:p w14:paraId="3F813F10" w14:textId="68EB811C" w:rsidR="00C0643B" w:rsidRDefault="00C0643B" w:rsidP="00C0643B">
      <w:pPr>
        <w:pStyle w:val="3"/>
        <w:spacing w:before="156" w:after="156"/>
      </w:pPr>
      <w:r>
        <w:rPr>
          <w:rFonts w:hint="eastAsia"/>
        </w:rPr>
        <w:t>1.</w:t>
      </w:r>
      <w:r>
        <w:rPr>
          <w:rFonts w:hint="eastAsia"/>
        </w:rPr>
        <w:t>构造方法及常用方法</w:t>
      </w:r>
    </w:p>
    <w:p w14:paraId="133CF666" w14:textId="48494FA5" w:rsidR="001B0660" w:rsidRDefault="001B0660" w:rsidP="001B0660">
      <w:r>
        <w:rPr>
          <w:rFonts w:hint="eastAsia"/>
        </w:rPr>
        <w:t>构造方法</w:t>
      </w:r>
      <w:r>
        <w:rPr>
          <w:rFonts w:hint="eastAsia"/>
        </w:rPr>
        <w:t>:</w:t>
      </w:r>
    </w:p>
    <w:p w14:paraId="24C56060" w14:textId="77777777" w:rsidR="001B0660" w:rsidRDefault="001B0660" w:rsidP="001B0660">
      <w:pPr>
        <w:ind w:left="840"/>
      </w:pPr>
      <w:r>
        <w:rPr>
          <w:rFonts w:hint="eastAsia"/>
        </w:rPr>
        <w:t xml:space="preserve">Socket(String </w:t>
      </w:r>
      <w:r w:rsidRPr="001B0660">
        <w:rPr>
          <w:rFonts w:hint="eastAsia"/>
          <w:color w:val="FF0000"/>
        </w:rPr>
        <w:t>host</w:t>
      </w:r>
      <w:r>
        <w:rPr>
          <w:rFonts w:hint="eastAsia"/>
        </w:rPr>
        <w:t xml:space="preserve">, int </w:t>
      </w:r>
      <w:r w:rsidRPr="001B0660">
        <w:rPr>
          <w:rFonts w:hint="eastAsia"/>
          <w:color w:val="FF0000"/>
        </w:rPr>
        <w:t>port</w:t>
      </w:r>
      <w:r>
        <w:rPr>
          <w:rFonts w:hint="eastAsia"/>
        </w:rPr>
        <w:t xml:space="preserve">) </w:t>
      </w:r>
      <w:r>
        <w:rPr>
          <w:rFonts w:hint="eastAsia"/>
        </w:rPr>
        <w:t>创建一个流套接字并将其连接到指定主机上的指定端口号。</w:t>
      </w:r>
    </w:p>
    <w:p w14:paraId="430F1AFE" w14:textId="77777777" w:rsidR="001B0660" w:rsidRDefault="001B0660" w:rsidP="001B0660">
      <w:r>
        <w:rPr>
          <w:rFonts w:hint="eastAsia"/>
        </w:rPr>
        <w:t>参数</w:t>
      </w:r>
      <w:r>
        <w:rPr>
          <w:rFonts w:hint="eastAsia"/>
        </w:rPr>
        <w:t>:</w:t>
      </w:r>
    </w:p>
    <w:p w14:paraId="358B4D21" w14:textId="77777777" w:rsidR="001B0660" w:rsidRDefault="001B0660" w:rsidP="00D60D1D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String host :</w:t>
      </w:r>
      <w:r>
        <w:rPr>
          <w:rFonts w:hint="eastAsia"/>
        </w:rPr>
        <w:t>服务器主机的名称</w:t>
      </w:r>
      <w:r>
        <w:rPr>
          <w:rFonts w:hint="eastAsia"/>
        </w:rPr>
        <w:t>/</w:t>
      </w:r>
      <w:r>
        <w:rPr>
          <w:rFonts w:hint="eastAsia"/>
        </w:rPr>
        <w:t>服务器的</w:t>
      </w:r>
      <w:r w:rsidRPr="001B0660">
        <w:rPr>
          <w:rFonts w:hint="eastAsia"/>
          <w:b/>
          <w:bCs/>
          <w:color w:val="FF0000"/>
        </w:rPr>
        <w:t>IP</w:t>
      </w:r>
      <w:r w:rsidRPr="001B0660">
        <w:rPr>
          <w:rFonts w:hint="eastAsia"/>
          <w:b/>
          <w:bCs/>
          <w:color w:val="FF0000"/>
        </w:rPr>
        <w:t>地址</w:t>
      </w:r>
    </w:p>
    <w:p w14:paraId="3C1AB013" w14:textId="77777777" w:rsidR="001B0660" w:rsidRDefault="001B0660" w:rsidP="00D60D1D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int port :</w:t>
      </w:r>
      <w:r>
        <w:rPr>
          <w:rFonts w:hint="eastAsia"/>
        </w:rPr>
        <w:t>服务器的</w:t>
      </w:r>
      <w:r w:rsidRPr="001B0660">
        <w:rPr>
          <w:rFonts w:hint="eastAsia"/>
          <w:b/>
          <w:bCs/>
          <w:color w:val="FF0000"/>
        </w:rPr>
        <w:t>端口号</w:t>
      </w:r>
    </w:p>
    <w:p w14:paraId="66E18E82" w14:textId="77777777" w:rsidR="001B0660" w:rsidRDefault="001B0660" w:rsidP="001B0660">
      <w:r>
        <w:rPr>
          <w:rFonts w:hint="eastAsia"/>
        </w:rPr>
        <w:t>成员方法</w:t>
      </w:r>
      <w:r>
        <w:rPr>
          <w:rFonts w:hint="eastAsia"/>
        </w:rPr>
        <w:t>:</w:t>
      </w:r>
    </w:p>
    <w:p w14:paraId="7625079C" w14:textId="7D4C6227" w:rsidR="001B0660" w:rsidRDefault="001B0660" w:rsidP="00D60D1D">
      <w:pPr>
        <w:pStyle w:val="a3"/>
        <w:numPr>
          <w:ilvl w:val="0"/>
          <w:numId w:val="63"/>
        </w:numPr>
        <w:ind w:firstLineChars="0"/>
      </w:pP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getOutputStream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返回此套接字的</w:t>
      </w:r>
      <w:r w:rsidRPr="001B0660">
        <w:rPr>
          <w:rFonts w:hint="eastAsia"/>
          <w:color w:val="FF0000"/>
        </w:rPr>
        <w:t>输出流</w:t>
      </w:r>
      <w:r>
        <w:rPr>
          <w:rFonts w:hint="eastAsia"/>
        </w:rPr>
        <w:t>。</w:t>
      </w:r>
    </w:p>
    <w:p w14:paraId="05A1EB94" w14:textId="6C111E4A" w:rsidR="001B0660" w:rsidRDefault="001B0660" w:rsidP="00D60D1D">
      <w:pPr>
        <w:pStyle w:val="a3"/>
        <w:numPr>
          <w:ilvl w:val="0"/>
          <w:numId w:val="63"/>
        </w:numPr>
        <w:ind w:firstLineChars="0"/>
      </w:pP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getInputStream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返回此套接字的</w:t>
      </w:r>
      <w:r w:rsidRPr="001B0660">
        <w:rPr>
          <w:rFonts w:hint="eastAsia"/>
          <w:color w:val="FF0000"/>
        </w:rPr>
        <w:t>输入流</w:t>
      </w:r>
      <w:r>
        <w:rPr>
          <w:rFonts w:hint="eastAsia"/>
        </w:rPr>
        <w:t>。</w:t>
      </w:r>
    </w:p>
    <w:p w14:paraId="626D27E7" w14:textId="089B9BEE" w:rsidR="001B0660" w:rsidRDefault="001B0660" w:rsidP="00D60D1D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 xml:space="preserve">void close() </w:t>
      </w:r>
      <w:r w:rsidRPr="001B0660">
        <w:rPr>
          <w:rFonts w:hint="eastAsia"/>
          <w:color w:val="FF0000"/>
        </w:rPr>
        <w:t>关闭</w:t>
      </w:r>
      <w:r>
        <w:rPr>
          <w:rFonts w:hint="eastAsia"/>
        </w:rPr>
        <w:t>此套接字。</w:t>
      </w:r>
    </w:p>
    <w:p w14:paraId="7F1959C8" w14:textId="12605B15" w:rsidR="001B0660" w:rsidRDefault="00C0643B" w:rsidP="00C0643B">
      <w:pPr>
        <w:pStyle w:val="3"/>
        <w:spacing w:before="156" w:after="156"/>
      </w:pPr>
      <w:r>
        <w:rPr>
          <w:rFonts w:hint="eastAsia"/>
        </w:rPr>
        <w:t>2.</w:t>
      </w:r>
      <w:r w:rsidR="001B0660">
        <w:rPr>
          <w:rFonts w:hint="eastAsia"/>
        </w:rPr>
        <w:t>实现步骤</w:t>
      </w:r>
    </w:p>
    <w:p w14:paraId="0A965548" w14:textId="14E9FAB0" w:rsidR="001B0660" w:rsidRDefault="001B0660" w:rsidP="00D60D1D">
      <w:pPr>
        <w:pStyle w:val="a3"/>
        <w:numPr>
          <w:ilvl w:val="1"/>
          <w:numId w:val="63"/>
        </w:numPr>
        <w:ind w:firstLineChars="0"/>
      </w:pPr>
      <w:r w:rsidRPr="00C0643B">
        <w:rPr>
          <w:rFonts w:hint="eastAsia"/>
          <w:b/>
          <w:bCs/>
          <w:color w:val="FF0000"/>
          <w:highlight w:val="green"/>
        </w:rPr>
        <w:t>创建</w:t>
      </w:r>
      <w:r>
        <w:rPr>
          <w:rFonts w:hint="eastAsia"/>
        </w:rPr>
        <w:t>一个客户端对象</w:t>
      </w:r>
      <w:r>
        <w:rPr>
          <w:rFonts w:hint="eastAsia"/>
        </w:rPr>
        <w:t>Socket,</w:t>
      </w:r>
      <w:r>
        <w:rPr>
          <w:rFonts w:hint="eastAsia"/>
        </w:rPr>
        <w:t>构造方法绑定服务器的</w:t>
      </w:r>
      <w:r>
        <w:rPr>
          <w:rFonts w:hint="eastAsia"/>
        </w:rPr>
        <w:t>IP</w:t>
      </w:r>
      <w:r>
        <w:rPr>
          <w:rFonts w:hint="eastAsia"/>
        </w:rPr>
        <w:t>地址和端口号</w:t>
      </w:r>
    </w:p>
    <w:p w14:paraId="445255F1" w14:textId="675BB491" w:rsidR="001B0660" w:rsidRDefault="001B0660" w:rsidP="00D60D1D">
      <w:pPr>
        <w:pStyle w:val="a3"/>
        <w:numPr>
          <w:ilvl w:val="1"/>
          <w:numId w:val="6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Socket</w:t>
      </w:r>
      <w:r>
        <w:rPr>
          <w:rFonts w:hint="eastAsia"/>
        </w:rPr>
        <w:t>对象中的方法</w:t>
      </w:r>
      <w:proofErr w:type="spellStart"/>
      <w:r w:rsidRPr="00C0643B">
        <w:rPr>
          <w:rFonts w:hint="eastAsia"/>
          <w:b/>
          <w:bCs/>
          <w:color w:val="FF0000"/>
          <w:highlight w:val="green"/>
        </w:rPr>
        <w:t>getOutputStream</w:t>
      </w:r>
      <w:proofErr w:type="spellEnd"/>
      <w:r w:rsidRPr="00C0643B">
        <w:rPr>
          <w:rFonts w:hint="eastAsia"/>
          <w:b/>
          <w:bCs/>
          <w:color w:val="FF0000"/>
          <w:highlight w:val="green"/>
        </w:rPr>
        <w:t>( )</w:t>
      </w:r>
      <w:r w:rsidRPr="00C0643B">
        <w:rPr>
          <w:rFonts w:hint="eastAsia"/>
          <w:b/>
          <w:bCs/>
          <w:color w:val="FF0000"/>
          <w:highlight w:val="green"/>
        </w:rPr>
        <w:t>获取网络字节输出流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对象</w:t>
      </w:r>
    </w:p>
    <w:p w14:paraId="25B7CD87" w14:textId="59FBBC25" w:rsidR="001B0660" w:rsidRDefault="001B0660" w:rsidP="00D60D1D">
      <w:pPr>
        <w:pStyle w:val="a3"/>
        <w:numPr>
          <w:ilvl w:val="1"/>
          <w:numId w:val="63"/>
        </w:numPr>
        <w:ind w:firstLineChars="0"/>
      </w:pPr>
      <w:r>
        <w:rPr>
          <w:rFonts w:hint="eastAsia"/>
        </w:rPr>
        <w:t>使用网络字节输出流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对象中的</w:t>
      </w:r>
      <w:r w:rsidRPr="00C0643B">
        <w:rPr>
          <w:rFonts w:hint="eastAsia"/>
          <w:b/>
          <w:bCs/>
          <w:color w:val="FF0000"/>
          <w:highlight w:val="green"/>
        </w:rPr>
        <w:t>方法</w:t>
      </w:r>
      <w:r w:rsidRPr="00C0643B">
        <w:rPr>
          <w:rFonts w:hint="eastAsia"/>
          <w:b/>
          <w:bCs/>
          <w:color w:val="FF0000"/>
          <w:highlight w:val="green"/>
        </w:rPr>
        <w:t>write,</w:t>
      </w:r>
      <w:r w:rsidRPr="00C0643B">
        <w:rPr>
          <w:rFonts w:hint="eastAsia"/>
          <w:b/>
          <w:bCs/>
          <w:color w:val="FF0000"/>
          <w:highlight w:val="green"/>
        </w:rPr>
        <w:t>给服务器发送</w:t>
      </w:r>
      <w:r w:rsidRPr="003A7D25">
        <w:rPr>
          <w:rFonts w:hint="eastAsia"/>
          <w:color w:val="000000" w:themeColor="text1"/>
        </w:rPr>
        <w:lastRenderedPageBreak/>
        <w:t>数据</w:t>
      </w:r>
    </w:p>
    <w:p w14:paraId="175478C1" w14:textId="1C0129CE" w:rsidR="001B0660" w:rsidRDefault="001B0660" w:rsidP="00D60D1D">
      <w:pPr>
        <w:pStyle w:val="a3"/>
        <w:numPr>
          <w:ilvl w:val="1"/>
          <w:numId w:val="6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Socket</w:t>
      </w:r>
      <w:r>
        <w:rPr>
          <w:rFonts w:hint="eastAsia"/>
        </w:rPr>
        <w:t>对象中的方法</w:t>
      </w:r>
      <w:proofErr w:type="spellStart"/>
      <w:r w:rsidRPr="00C0643B">
        <w:rPr>
          <w:rFonts w:hint="eastAsia"/>
          <w:b/>
          <w:bCs/>
          <w:color w:val="FF0000"/>
          <w:highlight w:val="green"/>
        </w:rPr>
        <w:t>getInputStream</w:t>
      </w:r>
      <w:proofErr w:type="spellEnd"/>
      <w:r w:rsidRPr="00C0643B">
        <w:rPr>
          <w:rFonts w:hint="eastAsia"/>
          <w:b/>
          <w:bCs/>
          <w:color w:val="FF0000"/>
          <w:highlight w:val="green"/>
        </w:rPr>
        <w:t>( )</w:t>
      </w:r>
      <w:r w:rsidRPr="00C0643B">
        <w:rPr>
          <w:rFonts w:hint="eastAsia"/>
          <w:b/>
          <w:bCs/>
          <w:color w:val="FF0000"/>
          <w:highlight w:val="green"/>
        </w:rPr>
        <w:t>获取网络字节输入流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对象</w:t>
      </w:r>
    </w:p>
    <w:p w14:paraId="1EA94D3F" w14:textId="1220AB3C" w:rsidR="001B0660" w:rsidRDefault="001B0660" w:rsidP="00D60D1D">
      <w:pPr>
        <w:pStyle w:val="a3"/>
        <w:numPr>
          <w:ilvl w:val="1"/>
          <w:numId w:val="63"/>
        </w:numPr>
        <w:ind w:firstLineChars="0"/>
      </w:pPr>
      <w:r>
        <w:rPr>
          <w:rFonts w:hint="eastAsia"/>
        </w:rPr>
        <w:t>使用网络字节输入流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对象中的</w:t>
      </w:r>
      <w:r w:rsidRPr="00C0643B">
        <w:rPr>
          <w:rFonts w:hint="eastAsia"/>
          <w:b/>
          <w:bCs/>
          <w:color w:val="FF0000"/>
          <w:highlight w:val="green"/>
        </w:rPr>
        <w:t>方法</w:t>
      </w:r>
      <w:r w:rsidRPr="00C0643B">
        <w:rPr>
          <w:rFonts w:hint="eastAsia"/>
          <w:b/>
          <w:bCs/>
          <w:color w:val="FF0000"/>
          <w:highlight w:val="green"/>
        </w:rPr>
        <w:t>read,</w:t>
      </w:r>
      <w:r w:rsidRPr="00C0643B">
        <w:rPr>
          <w:rFonts w:hint="eastAsia"/>
          <w:b/>
          <w:bCs/>
          <w:color w:val="FF0000"/>
          <w:highlight w:val="green"/>
        </w:rPr>
        <w:t>读取服务器回写</w:t>
      </w:r>
      <w:r w:rsidRPr="003A7D25">
        <w:rPr>
          <w:rFonts w:hint="eastAsia"/>
          <w:color w:val="000000" w:themeColor="text1"/>
        </w:rPr>
        <w:t>的数据</w:t>
      </w:r>
    </w:p>
    <w:p w14:paraId="60052827" w14:textId="7AFEDCA9" w:rsidR="001B0660" w:rsidRDefault="001B0660" w:rsidP="00D60D1D">
      <w:pPr>
        <w:pStyle w:val="a3"/>
        <w:numPr>
          <w:ilvl w:val="1"/>
          <w:numId w:val="63"/>
        </w:numPr>
        <w:ind w:firstLineChars="0"/>
      </w:pPr>
      <w:r w:rsidRPr="00C0643B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  <w:r>
        <w:rPr>
          <w:rFonts w:hint="eastAsia"/>
        </w:rPr>
        <w:t>(Socket)</w:t>
      </w:r>
    </w:p>
    <w:p w14:paraId="40E237D6" w14:textId="3800D10B" w:rsidR="001B0660" w:rsidRDefault="00C0643B" w:rsidP="00C0643B">
      <w:pPr>
        <w:pStyle w:val="3"/>
        <w:spacing w:before="156" w:after="156"/>
      </w:pPr>
      <w:r>
        <w:rPr>
          <w:rFonts w:hint="eastAsia"/>
        </w:rPr>
        <w:t>3.</w:t>
      </w:r>
      <w:r w:rsidR="001B0660">
        <w:rPr>
          <w:rFonts w:hint="eastAsia"/>
        </w:rPr>
        <w:t>注意</w:t>
      </w:r>
      <w:r>
        <w:rPr>
          <w:rFonts w:hint="eastAsia"/>
        </w:rPr>
        <w:t>事项</w:t>
      </w:r>
    </w:p>
    <w:p w14:paraId="4184D426" w14:textId="584312EF" w:rsidR="001B0660" w:rsidRDefault="001B0660" w:rsidP="00D60D1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客户端和服务器端进行交互</w:t>
      </w:r>
      <w:r>
        <w:rPr>
          <w:rFonts w:hint="eastAsia"/>
        </w:rPr>
        <w:t>,</w:t>
      </w:r>
      <w:r>
        <w:rPr>
          <w:rFonts w:hint="eastAsia"/>
        </w:rPr>
        <w:t>必须使用</w:t>
      </w:r>
      <w:r>
        <w:rPr>
          <w:rFonts w:hint="eastAsia"/>
        </w:rPr>
        <w:t>Socket</w:t>
      </w:r>
      <w:r>
        <w:rPr>
          <w:rFonts w:hint="eastAsia"/>
        </w:rPr>
        <w:t>中提供的网络流</w:t>
      </w:r>
      <w:r>
        <w:rPr>
          <w:rFonts w:hint="eastAsia"/>
        </w:rPr>
        <w:t>,</w:t>
      </w:r>
      <w:r>
        <w:rPr>
          <w:rFonts w:hint="eastAsia"/>
        </w:rPr>
        <w:t>不能使用自己创建的流对象</w:t>
      </w:r>
    </w:p>
    <w:p w14:paraId="1FCB939E" w14:textId="017E4414" w:rsidR="001B0660" w:rsidRDefault="001B0660" w:rsidP="00D60D1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当我们创建客户端对象</w:t>
      </w:r>
      <w:r>
        <w:rPr>
          <w:rFonts w:hint="eastAsia"/>
        </w:rPr>
        <w:t>Socket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就会去请求服务器和服务器经过</w:t>
      </w:r>
      <w:r>
        <w:rPr>
          <w:rFonts w:hint="eastAsia"/>
        </w:rPr>
        <w:t>3</w:t>
      </w:r>
      <w:r>
        <w:rPr>
          <w:rFonts w:hint="eastAsia"/>
        </w:rPr>
        <w:t>次握手建立连接通路</w:t>
      </w:r>
    </w:p>
    <w:p w14:paraId="5FEAD7C2" w14:textId="195B6568" w:rsidR="001B0660" w:rsidRDefault="001B0660" w:rsidP="00D60D1D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这时如果服务器没有启动</w:t>
      </w:r>
      <w:r>
        <w:rPr>
          <w:rFonts w:hint="eastAsia"/>
        </w:rPr>
        <w:t>,</w:t>
      </w:r>
      <w:r>
        <w:rPr>
          <w:rFonts w:hint="eastAsia"/>
        </w:rPr>
        <w:t>那么就会抛出异常</w:t>
      </w:r>
      <w:proofErr w:type="spellStart"/>
      <w:r w:rsidR="00C0643B" w:rsidRPr="00C0643B">
        <w:t>ConnectException</w:t>
      </w:r>
      <w:proofErr w:type="spellEnd"/>
      <w:r w:rsidR="00C0643B" w:rsidRPr="00C0643B">
        <w:t>: Connection refused: connect</w:t>
      </w:r>
    </w:p>
    <w:p w14:paraId="54B9A6CB" w14:textId="3660BBC1" w:rsidR="001B0660" w:rsidRDefault="001B0660" w:rsidP="00D60D1D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如果服务器已经启动，那么就可以进行交互了</w:t>
      </w:r>
    </w:p>
    <w:p w14:paraId="380FACB6" w14:textId="0DF851BA" w:rsidR="00C0643B" w:rsidRDefault="00C0643B" w:rsidP="00C0643B">
      <w:pPr>
        <w:pStyle w:val="2"/>
      </w:pPr>
      <w:r>
        <w:rPr>
          <w:rFonts w:hint="eastAsia"/>
        </w:rPr>
        <w:t>二．</w:t>
      </w:r>
      <w:r>
        <w:rPr>
          <w:rFonts w:hint="eastAsia"/>
        </w:rPr>
        <w:t>TCP</w:t>
      </w:r>
      <w:r>
        <w:rPr>
          <w:rFonts w:hint="eastAsia"/>
        </w:rPr>
        <w:t>通信的服务器端</w:t>
      </w:r>
    </w:p>
    <w:p w14:paraId="17D261CF" w14:textId="77777777" w:rsidR="00C0643B" w:rsidRDefault="00C0643B" w:rsidP="00C0643B">
      <w:r>
        <w:rPr>
          <w:rFonts w:hint="eastAsia"/>
        </w:rPr>
        <w:t>TCP</w:t>
      </w:r>
      <w:r>
        <w:rPr>
          <w:rFonts w:hint="eastAsia"/>
        </w:rPr>
        <w:t>通信的服务器端</w:t>
      </w:r>
      <w:r>
        <w:rPr>
          <w:rFonts w:hint="eastAsia"/>
        </w:rPr>
        <w:t>:</w:t>
      </w:r>
      <w:r>
        <w:rPr>
          <w:rFonts w:hint="eastAsia"/>
        </w:rPr>
        <w:t>接收客户端的请求</w:t>
      </w:r>
      <w:r>
        <w:rPr>
          <w:rFonts w:hint="eastAsia"/>
        </w:rPr>
        <w:t>,</w:t>
      </w:r>
      <w:r>
        <w:rPr>
          <w:rFonts w:hint="eastAsia"/>
        </w:rPr>
        <w:t>读取客户端发送的数据</w:t>
      </w:r>
      <w:r>
        <w:rPr>
          <w:rFonts w:hint="eastAsia"/>
        </w:rPr>
        <w:t>,</w:t>
      </w:r>
      <w:r>
        <w:rPr>
          <w:rFonts w:hint="eastAsia"/>
        </w:rPr>
        <w:t>给客户端回写数据</w:t>
      </w:r>
    </w:p>
    <w:p w14:paraId="7CFEFF90" w14:textId="77777777" w:rsidR="00C0643B" w:rsidRDefault="00C0643B" w:rsidP="00C0643B">
      <w:r>
        <w:rPr>
          <w:rFonts w:hint="eastAsia"/>
        </w:rPr>
        <w:t>表示服务器的类</w:t>
      </w:r>
      <w:r>
        <w:rPr>
          <w:rFonts w:hint="eastAsia"/>
        </w:rPr>
        <w:t>:</w:t>
      </w:r>
    </w:p>
    <w:p w14:paraId="5D9F2E72" w14:textId="77777777" w:rsidR="00C0643B" w:rsidRDefault="00C0643B" w:rsidP="00C0643B">
      <w:pPr>
        <w:ind w:firstLine="420"/>
      </w:pPr>
      <w:r>
        <w:rPr>
          <w:rFonts w:hint="eastAsia"/>
        </w:rPr>
        <w:t xml:space="preserve">java. net . </w:t>
      </w:r>
      <w:proofErr w:type="spellStart"/>
      <w:r>
        <w:rPr>
          <w:rFonts w:hint="eastAsia"/>
        </w:rPr>
        <w:t>ServerSocket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此类实现服务器套接字。</w:t>
      </w:r>
    </w:p>
    <w:p w14:paraId="3BE960EF" w14:textId="410FA5EA" w:rsidR="00C0643B" w:rsidRDefault="00C0643B" w:rsidP="00C0643B">
      <w:pPr>
        <w:pStyle w:val="3"/>
        <w:spacing w:before="156" w:after="156"/>
      </w:pPr>
      <w:r>
        <w:rPr>
          <w:rFonts w:hint="eastAsia"/>
        </w:rPr>
        <w:t>1.</w:t>
      </w:r>
      <w:r>
        <w:rPr>
          <w:rFonts w:hint="eastAsia"/>
        </w:rPr>
        <w:t>构造方法及特定方法</w:t>
      </w:r>
    </w:p>
    <w:p w14:paraId="3EC5C46C" w14:textId="0A6410E9" w:rsidR="00C0643B" w:rsidRDefault="00C0643B" w:rsidP="00C0643B">
      <w:r>
        <w:rPr>
          <w:rFonts w:hint="eastAsia"/>
        </w:rPr>
        <w:t>构造方法</w:t>
      </w:r>
      <w:r>
        <w:rPr>
          <w:rFonts w:hint="eastAsia"/>
        </w:rPr>
        <w:t>:</w:t>
      </w:r>
    </w:p>
    <w:p w14:paraId="440D4A7C" w14:textId="77777777" w:rsidR="00C0643B" w:rsidRDefault="00C0643B" w:rsidP="00C0643B">
      <w:pPr>
        <w:ind w:firstLine="420"/>
      </w:pPr>
      <w:proofErr w:type="spellStart"/>
      <w:r>
        <w:rPr>
          <w:rFonts w:hint="eastAsia"/>
        </w:rPr>
        <w:t>ServerSocket</w:t>
      </w:r>
      <w:proofErr w:type="spellEnd"/>
      <w:r>
        <w:rPr>
          <w:rFonts w:hint="eastAsia"/>
        </w:rPr>
        <w:t>(int port)</w:t>
      </w:r>
      <w:r>
        <w:rPr>
          <w:rFonts w:hint="eastAsia"/>
        </w:rPr>
        <w:t>创建绑定到</w:t>
      </w:r>
      <w:r w:rsidRPr="00C0643B">
        <w:rPr>
          <w:rFonts w:hint="eastAsia"/>
          <w:b/>
          <w:bCs/>
          <w:color w:val="FF0000"/>
        </w:rPr>
        <w:t>特定端口</w:t>
      </w:r>
      <w:r>
        <w:rPr>
          <w:rFonts w:hint="eastAsia"/>
        </w:rPr>
        <w:t>的服务器套接字。</w:t>
      </w:r>
    </w:p>
    <w:p w14:paraId="4CEF5C6D" w14:textId="0BE23BDA" w:rsidR="00C0643B" w:rsidRDefault="00C0643B" w:rsidP="00C0643B">
      <w:r>
        <w:rPr>
          <w:rFonts w:hint="eastAsia"/>
        </w:rPr>
        <w:t>服务器</w:t>
      </w:r>
      <w:proofErr w:type="gramStart"/>
      <w:r>
        <w:rPr>
          <w:rFonts w:hint="eastAsia"/>
        </w:rPr>
        <w:t>端必须</w:t>
      </w:r>
      <w:proofErr w:type="gramEnd"/>
      <w:r>
        <w:rPr>
          <w:rFonts w:hint="eastAsia"/>
        </w:rPr>
        <w:t>明确一件事情</w:t>
      </w:r>
      <w:r>
        <w:rPr>
          <w:rFonts w:hint="eastAsia"/>
        </w:rPr>
        <w:t>,</w:t>
      </w:r>
      <w:r>
        <w:rPr>
          <w:rFonts w:hint="eastAsia"/>
        </w:rPr>
        <w:t>必须的知道是哪个客户端请求的服务器</w:t>
      </w:r>
    </w:p>
    <w:p w14:paraId="15B99239" w14:textId="77777777" w:rsidR="00C0643B" w:rsidRDefault="00C0643B" w:rsidP="00C0643B">
      <w:r>
        <w:rPr>
          <w:rFonts w:hint="eastAsia"/>
        </w:rPr>
        <w:t>所以可以使用</w:t>
      </w:r>
      <w:r>
        <w:rPr>
          <w:rFonts w:hint="eastAsia"/>
        </w:rPr>
        <w:t>accept</w:t>
      </w:r>
      <w:r>
        <w:rPr>
          <w:rFonts w:hint="eastAsia"/>
        </w:rPr>
        <w:t>方法获取到请求的客户端对象</w:t>
      </w:r>
      <w:r>
        <w:rPr>
          <w:rFonts w:hint="eastAsia"/>
        </w:rPr>
        <w:t>Socket</w:t>
      </w:r>
    </w:p>
    <w:p w14:paraId="0B2B5945" w14:textId="77777777" w:rsidR="00C0643B" w:rsidRDefault="00C0643B" w:rsidP="00C0643B">
      <w:pPr>
        <w:ind w:leftChars="175" w:left="420"/>
      </w:pPr>
      <w:r>
        <w:rPr>
          <w:rFonts w:hint="eastAsia"/>
        </w:rPr>
        <w:t>成员方法</w:t>
      </w:r>
      <w:r>
        <w:rPr>
          <w:rFonts w:hint="eastAsia"/>
        </w:rPr>
        <w:t>:</w:t>
      </w:r>
    </w:p>
    <w:p w14:paraId="64F98DFA" w14:textId="105CDE83" w:rsidR="00C0643B" w:rsidRDefault="00C0643B" w:rsidP="00C0643B">
      <w:pPr>
        <w:ind w:leftChars="175" w:left="420" w:firstLine="420"/>
      </w:pPr>
      <w:r>
        <w:rPr>
          <w:rFonts w:hint="eastAsia"/>
        </w:rPr>
        <w:t xml:space="preserve">Socket accept() </w:t>
      </w:r>
      <w:r>
        <w:rPr>
          <w:rFonts w:hint="eastAsia"/>
        </w:rPr>
        <w:t>侦听并接受到此套接字的连接。</w:t>
      </w:r>
    </w:p>
    <w:p w14:paraId="55D0F0F3" w14:textId="3F5D9037" w:rsidR="00C0643B" w:rsidRDefault="00C0643B" w:rsidP="00C0643B">
      <w:pPr>
        <w:pStyle w:val="3"/>
        <w:spacing w:before="156" w:after="156"/>
      </w:pPr>
      <w:r>
        <w:rPr>
          <w:rFonts w:hint="eastAsia"/>
        </w:rPr>
        <w:t>2.</w:t>
      </w:r>
      <w:r>
        <w:rPr>
          <w:rFonts w:hint="eastAsia"/>
        </w:rPr>
        <w:t>实现步骤</w:t>
      </w:r>
    </w:p>
    <w:p w14:paraId="3AE051B1" w14:textId="79CB2C6E" w:rsidR="00C0643B" w:rsidRDefault="00C0643B" w:rsidP="00D60D1D">
      <w:pPr>
        <w:pStyle w:val="a3"/>
        <w:numPr>
          <w:ilvl w:val="1"/>
          <w:numId w:val="66"/>
        </w:numPr>
        <w:ind w:firstLineChars="0"/>
      </w:pPr>
      <w:r w:rsidRPr="003A7D25">
        <w:rPr>
          <w:rFonts w:hint="eastAsia"/>
          <w:b/>
          <w:bCs/>
          <w:color w:val="FF0000"/>
          <w:highlight w:val="green"/>
        </w:rPr>
        <w:t>创建</w:t>
      </w:r>
      <w:r>
        <w:rPr>
          <w:rFonts w:hint="eastAsia"/>
        </w:rPr>
        <w:t>服务器</w:t>
      </w:r>
      <w:proofErr w:type="spellStart"/>
      <w:r>
        <w:rPr>
          <w:rFonts w:hint="eastAsia"/>
        </w:rPr>
        <w:t>ServerSocket</w:t>
      </w:r>
      <w:proofErr w:type="spellEnd"/>
      <w:r>
        <w:rPr>
          <w:rFonts w:hint="eastAsia"/>
        </w:rPr>
        <w:t>对象和系统要指定的端口号</w:t>
      </w:r>
    </w:p>
    <w:p w14:paraId="4AAAD083" w14:textId="7414F5AA" w:rsidR="00C0643B" w:rsidRDefault="00C0643B" w:rsidP="00D60D1D">
      <w:pPr>
        <w:pStyle w:val="a3"/>
        <w:numPr>
          <w:ilvl w:val="1"/>
          <w:numId w:val="66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ServerSocket</w:t>
      </w:r>
      <w:proofErr w:type="spellEnd"/>
      <w:r>
        <w:rPr>
          <w:rFonts w:hint="eastAsia"/>
        </w:rPr>
        <w:t>对象中的方法</w:t>
      </w:r>
      <w:r w:rsidRPr="003A7D25">
        <w:rPr>
          <w:rFonts w:hint="eastAsia"/>
          <w:b/>
          <w:bCs/>
          <w:color w:val="FF0000"/>
          <w:highlight w:val="green"/>
        </w:rPr>
        <w:t>accept ,</w:t>
      </w:r>
      <w:r w:rsidRPr="003A7D25">
        <w:rPr>
          <w:rFonts w:hint="eastAsia"/>
          <w:b/>
          <w:bCs/>
          <w:color w:val="FF0000"/>
          <w:highlight w:val="green"/>
        </w:rPr>
        <w:t>获取到请求的客户端对象</w:t>
      </w:r>
      <w:r w:rsidRPr="003A7D25">
        <w:rPr>
          <w:rFonts w:hint="eastAsia"/>
          <w:b/>
          <w:bCs/>
          <w:color w:val="FF0000"/>
          <w:highlight w:val="green"/>
        </w:rPr>
        <w:t>Socket</w:t>
      </w:r>
    </w:p>
    <w:p w14:paraId="160E09EF" w14:textId="2C1AEAD8" w:rsidR="00C0643B" w:rsidRDefault="00C0643B" w:rsidP="00D60D1D">
      <w:pPr>
        <w:pStyle w:val="a3"/>
        <w:numPr>
          <w:ilvl w:val="1"/>
          <w:numId w:val="6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Socket</w:t>
      </w:r>
      <w:r>
        <w:rPr>
          <w:rFonts w:hint="eastAsia"/>
        </w:rPr>
        <w:t>对象中的方法</w:t>
      </w:r>
      <w:proofErr w:type="spellStart"/>
      <w:r w:rsidRPr="003A7D25">
        <w:rPr>
          <w:rFonts w:hint="eastAsia"/>
          <w:b/>
          <w:bCs/>
          <w:color w:val="FF0000"/>
          <w:highlight w:val="green"/>
        </w:rPr>
        <w:t>getInputStream</w:t>
      </w:r>
      <w:proofErr w:type="spellEnd"/>
      <w:r w:rsidRPr="003A7D25">
        <w:rPr>
          <w:rFonts w:hint="eastAsia"/>
          <w:b/>
          <w:bCs/>
          <w:color w:val="FF0000"/>
          <w:highlight w:val="green"/>
        </w:rPr>
        <w:t>( )</w:t>
      </w:r>
      <w:r w:rsidRPr="003A7D25">
        <w:rPr>
          <w:rFonts w:hint="eastAsia"/>
          <w:b/>
          <w:bCs/>
          <w:color w:val="FF0000"/>
          <w:highlight w:val="green"/>
        </w:rPr>
        <w:t>获取网络字节输入流</w:t>
      </w:r>
      <w:proofErr w:type="spellStart"/>
      <w:r>
        <w:rPr>
          <w:rFonts w:hint="eastAsia"/>
        </w:rPr>
        <w:t>Input</w:t>
      </w:r>
      <w:r w:rsidR="003A7D25">
        <w:rPr>
          <w:rFonts w:hint="eastAsia"/>
        </w:rPr>
        <w:t>St</w:t>
      </w:r>
      <w:r>
        <w:rPr>
          <w:rFonts w:hint="eastAsia"/>
        </w:rPr>
        <w:t>ream</w:t>
      </w:r>
      <w:proofErr w:type="spellEnd"/>
      <w:r>
        <w:rPr>
          <w:rFonts w:hint="eastAsia"/>
        </w:rPr>
        <w:t>对象</w:t>
      </w:r>
    </w:p>
    <w:p w14:paraId="339FCF38" w14:textId="017D0208" w:rsidR="00C0643B" w:rsidRDefault="00C0643B" w:rsidP="00D60D1D">
      <w:pPr>
        <w:pStyle w:val="a3"/>
        <w:numPr>
          <w:ilvl w:val="1"/>
          <w:numId w:val="66"/>
        </w:numPr>
        <w:ind w:firstLineChars="0"/>
      </w:pPr>
      <w:r>
        <w:rPr>
          <w:rFonts w:hint="eastAsia"/>
        </w:rPr>
        <w:t>使用网络字节输入流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对象中的</w:t>
      </w:r>
      <w:r w:rsidRPr="003A7D25">
        <w:rPr>
          <w:rFonts w:hint="eastAsia"/>
          <w:b/>
          <w:bCs/>
          <w:color w:val="FF0000"/>
          <w:highlight w:val="green"/>
        </w:rPr>
        <w:t>方法</w:t>
      </w:r>
      <w:r w:rsidRPr="003A7D25">
        <w:rPr>
          <w:rFonts w:hint="eastAsia"/>
          <w:b/>
          <w:bCs/>
          <w:color w:val="FF0000"/>
          <w:highlight w:val="green"/>
        </w:rPr>
        <w:t>read,</w:t>
      </w:r>
      <w:r w:rsidRPr="003A7D25">
        <w:rPr>
          <w:rFonts w:hint="eastAsia"/>
          <w:b/>
          <w:bCs/>
          <w:color w:val="FF0000"/>
          <w:highlight w:val="green"/>
        </w:rPr>
        <w:t>读取</w:t>
      </w:r>
      <w:r>
        <w:rPr>
          <w:rFonts w:hint="eastAsia"/>
        </w:rPr>
        <w:t>客户端发送的数据</w:t>
      </w:r>
    </w:p>
    <w:p w14:paraId="14DD766E" w14:textId="51C0059F" w:rsidR="00C0643B" w:rsidRDefault="00C0643B" w:rsidP="00D60D1D">
      <w:pPr>
        <w:pStyle w:val="a3"/>
        <w:numPr>
          <w:ilvl w:val="1"/>
          <w:numId w:val="6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Socket</w:t>
      </w:r>
      <w:r>
        <w:rPr>
          <w:rFonts w:hint="eastAsia"/>
        </w:rPr>
        <w:t>对象中的方法</w:t>
      </w:r>
      <w:proofErr w:type="spellStart"/>
      <w:r w:rsidRPr="003A7D25">
        <w:rPr>
          <w:rFonts w:hint="eastAsia"/>
          <w:b/>
          <w:bCs/>
          <w:color w:val="FF0000"/>
          <w:highlight w:val="green"/>
        </w:rPr>
        <w:t>getOutputStream</w:t>
      </w:r>
      <w:proofErr w:type="spellEnd"/>
      <w:r w:rsidRPr="003A7D25">
        <w:rPr>
          <w:rFonts w:hint="eastAsia"/>
          <w:b/>
          <w:bCs/>
          <w:color w:val="FF0000"/>
          <w:highlight w:val="green"/>
        </w:rPr>
        <w:t>( )</w:t>
      </w:r>
      <w:r w:rsidRPr="003A7D25">
        <w:rPr>
          <w:rFonts w:hint="eastAsia"/>
          <w:b/>
          <w:bCs/>
          <w:color w:val="FF0000"/>
          <w:highlight w:val="green"/>
        </w:rPr>
        <w:t>获取网络字节输出流</w:t>
      </w:r>
      <w:r>
        <w:rPr>
          <w:rFonts w:hint="eastAsia"/>
        </w:rPr>
        <w:t>0utputStream</w:t>
      </w:r>
      <w:r>
        <w:rPr>
          <w:rFonts w:hint="eastAsia"/>
        </w:rPr>
        <w:t>对象</w:t>
      </w:r>
    </w:p>
    <w:p w14:paraId="0F1520B2" w14:textId="3AC6E106" w:rsidR="00C0643B" w:rsidRDefault="00C0643B" w:rsidP="00D60D1D">
      <w:pPr>
        <w:pStyle w:val="a3"/>
        <w:numPr>
          <w:ilvl w:val="1"/>
          <w:numId w:val="66"/>
        </w:numPr>
        <w:ind w:firstLineChars="0"/>
      </w:pPr>
      <w:r>
        <w:rPr>
          <w:rFonts w:hint="eastAsia"/>
        </w:rPr>
        <w:t>使用网络字节输出流</w:t>
      </w:r>
      <w:r>
        <w:rPr>
          <w:rFonts w:hint="eastAsia"/>
        </w:rPr>
        <w:t>0utputStream</w:t>
      </w:r>
      <w:r>
        <w:rPr>
          <w:rFonts w:hint="eastAsia"/>
        </w:rPr>
        <w:t>对象中的</w:t>
      </w:r>
      <w:r w:rsidRPr="003A7D25">
        <w:rPr>
          <w:rFonts w:hint="eastAsia"/>
          <w:b/>
          <w:bCs/>
          <w:color w:val="FF0000"/>
          <w:highlight w:val="green"/>
        </w:rPr>
        <w:t>方法</w:t>
      </w:r>
      <w:r w:rsidRPr="003A7D25">
        <w:rPr>
          <w:rFonts w:hint="eastAsia"/>
          <w:b/>
          <w:bCs/>
          <w:color w:val="FF0000"/>
          <w:highlight w:val="green"/>
        </w:rPr>
        <w:t>write,</w:t>
      </w:r>
      <w:r w:rsidRPr="003A7D25">
        <w:rPr>
          <w:rFonts w:hint="eastAsia"/>
          <w:b/>
          <w:bCs/>
          <w:color w:val="FF0000"/>
          <w:highlight w:val="green"/>
        </w:rPr>
        <w:t>给客户端回写</w:t>
      </w:r>
      <w:r>
        <w:rPr>
          <w:rFonts w:hint="eastAsia"/>
        </w:rPr>
        <w:t>数据</w:t>
      </w:r>
    </w:p>
    <w:p w14:paraId="03725D55" w14:textId="7998D58F" w:rsidR="00C0643B" w:rsidRDefault="00C0643B" w:rsidP="00D60D1D">
      <w:pPr>
        <w:pStyle w:val="a3"/>
        <w:numPr>
          <w:ilvl w:val="1"/>
          <w:numId w:val="66"/>
        </w:numPr>
        <w:ind w:firstLineChars="0"/>
      </w:pPr>
      <w:r w:rsidRPr="003A7D25">
        <w:rPr>
          <w:rFonts w:hint="eastAsia"/>
          <w:b/>
          <w:bCs/>
          <w:color w:val="FF0000"/>
          <w:highlight w:val="green"/>
        </w:rPr>
        <w:lastRenderedPageBreak/>
        <w:t>释放</w:t>
      </w:r>
      <w:r>
        <w:rPr>
          <w:rFonts w:hint="eastAsia"/>
        </w:rPr>
        <w:t>资源</w:t>
      </w:r>
      <w:r>
        <w:rPr>
          <w:rFonts w:hint="eastAsia"/>
        </w:rPr>
        <w:t xml:space="preserve">(Socket, </w:t>
      </w:r>
      <w:proofErr w:type="spellStart"/>
      <w:r>
        <w:rPr>
          <w:rFonts w:hint="eastAsia"/>
        </w:rPr>
        <w:t>ServerSocket</w:t>
      </w:r>
      <w:proofErr w:type="spellEnd"/>
      <w:r>
        <w:rPr>
          <w:rFonts w:hint="eastAsia"/>
        </w:rPr>
        <w:t>)</w:t>
      </w:r>
    </w:p>
    <w:p w14:paraId="7745D957" w14:textId="2EC06316" w:rsidR="00D13402" w:rsidRDefault="00D13402" w:rsidP="00D13402">
      <w:pPr>
        <w:pStyle w:val="2"/>
      </w:pPr>
      <w:r>
        <w:rPr>
          <w:rFonts w:hint="eastAsia"/>
        </w:rPr>
        <w:t>三．问题</w:t>
      </w:r>
      <w:r>
        <w:rPr>
          <w:rFonts w:hint="eastAsia"/>
        </w:rPr>
        <w:t>:</w:t>
      </w:r>
      <w:r>
        <w:rPr>
          <w:rFonts w:hint="eastAsia"/>
        </w:rPr>
        <w:t>上传文件给</w:t>
      </w:r>
      <w:proofErr w:type="gramStart"/>
      <w:r>
        <w:rPr>
          <w:rFonts w:hint="eastAsia"/>
        </w:rPr>
        <w:t>服务器时传不了</w:t>
      </w:r>
      <w:proofErr w:type="gramEnd"/>
      <w:r>
        <w:rPr>
          <w:rFonts w:hint="eastAsia"/>
        </w:rPr>
        <w:t>文件结束标记</w:t>
      </w:r>
    </w:p>
    <w:p w14:paraId="45A25B22" w14:textId="462C32F4" w:rsidR="00D13402" w:rsidRPr="00D13402" w:rsidRDefault="00D13402" w:rsidP="00D13402">
      <w:pPr>
        <w:rPr>
          <w:b/>
          <w:bCs/>
          <w:color w:val="FF0000"/>
        </w:rPr>
      </w:pPr>
      <w:r w:rsidRPr="00D13402">
        <w:rPr>
          <w:rFonts w:hint="eastAsia"/>
          <w:b/>
          <w:bCs/>
          <w:color w:val="FF0000"/>
        </w:rPr>
        <w:t>解决方案：</w:t>
      </w:r>
    </w:p>
    <w:p w14:paraId="1D941254" w14:textId="486AD60C" w:rsidR="00D13402" w:rsidRDefault="00D13402" w:rsidP="00D13402">
      <w:pPr>
        <w:ind w:leftChars="100" w:left="240"/>
      </w:pPr>
      <w:r>
        <w:rPr>
          <w:rFonts w:hint="eastAsia"/>
        </w:rPr>
        <w:t xml:space="preserve">void </w:t>
      </w:r>
      <w:proofErr w:type="spellStart"/>
      <w:r>
        <w:rPr>
          <w:rFonts w:hint="eastAsia"/>
        </w:rPr>
        <w:t>shutdownOutput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禁用此套接字的输出流。</w:t>
      </w:r>
    </w:p>
    <w:p w14:paraId="25A60468" w14:textId="3869C6E2" w:rsidR="00D13402" w:rsidRDefault="00D13402" w:rsidP="00D13402">
      <w:pPr>
        <w:ind w:leftChars="100" w:left="240"/>
      </w:pPr>
      <w:r>
        <w:rPr>
          <w:rFonts w:hint="eastAsia"/>
        </w:rPr>
        <w:t>对于</w:t>
      </w:r>
      <w:r>
        <w:rPr>
          <w:rFonts w:hint="eastAsia"/>
        </w:rPr>
        <w:t xml:space="preserve">TCP </w:t>
      </w:r>
      <w:r>
        <w:rPr>
          <w:rFonts w:hint="eastAsia"/>
        </w:rPr>
        <w:t>套接字，任何以前写入的数据都将被发送，并且后跟</w:t>
      </w:r>
      <w:r>
        <w:rPr>
          <w:rFonts w:hint="eastAsia"/>
        </w:rPr>
        <w:t>TCP</w:t>
      </w:r>
      <w:r>
        <w:rPr>
          <w:rFonts w:hint="eastAsia"/>
        </w:rPr>
        <w:t>的正常连接终止序列。</w:t>
      </w:r>
    </w:p>
    <w:p w14:paraId="4CFF9994" w14:textId="755F1EC3" w:rsidR="00D13402" w:rsidRDefault="00D13402" w:rsidP="00D13402">
      <w:r>
        <w:rPr>
          <w:rFonts w:hint="eastAsia"/>
        </w:rPr>
        <w:t>结束</w:t>
      </w:r>
      <w:r>
        <w:rPr>
          <w:rFonts w:hint="eastAsia"/>
        </w:rPr>
        <w:t>socket</w:t>
      </w:r>
      <w:r>
        <w:rPr>
          <w:rFonts w:hint="eastAsia"/>
        </w:rPr>
        <w:t>创建的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字节输出流，变相结束服务器读取。</w:t>
      </w:r>
    </w:p>
    <w:p w14:paraId="5D2C0ACF" w14:textId="318F6558" w:rsidR="00E06FB3" w:rsidRDefault="00E06FB3" w:rsidP="00E06FB3">
      <w:pPr>
        <w:pStyle w:val="2"/>
      </w:pPr>
      <w:r>
        <w:rPr>
          <w:rFonts w:hint="eastAsia"/>
        </w:rPr>
        <w:t>四．模拟</w:t>
      </w:r>
      <w:r>
        <w:rPr>
          <w:rFonts w:hint="eastAsia"/>
        </w:rPr>
        <w:t>B/S</w:t>
      </w:r>
      <w:r>
        <w:rPr>
          <w:rFonts w:hint="eastAsia"/>
        </w:rPr>
        <w:t>服务器</w:t>
      </w:r>
    </w:p>
    <w:p w14:paraId="652F9F02" w14:textId="2BA992AF" w:rsidR="00E06FB3" w:rsidRDefault="00E06FB3" w:rsidP="00E06FB3">
      <w:r w:rsidRPr="00E06FB3">
        <w:rPr>
          <w:noProof/>
        </w:rPr>
        <w:drawing>
          <wp:inline distT="0" distB="0" distL="0" distR="0" wp14:anchorId="23A0CA18" wp14:editId="1FF240B8">
            <wp:extent cx="6395261" cy="2600908"/>
            <wp:effectExtent l="0" t="0" r="571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261" cy="26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1420" w14:textId="2F2467CB" w:rsidR="00E06FB3" w:rsidRPr="00E06FB3" w:rsidRDefault="00E06FB3" w:rsidP="00E06FB3">
      <w:r w:rsidRPr="00E06FB3">
        <w:rPr>
          <w:noProof/>
        </w:rPr>
        <w:drawing>
          <wp:inline distT="0" distB="0" distL="0" distR="0" wp14:anchorId="22AE9769" wp14:editId="390DF326">
            <wp:extent cx="5274310" cy="4972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A21A" w14:textId="77777777" w:rsidR="004418CD" w:rsidRDefault="004418CD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731B782E" w14:textId="738E7C3C" w:rsidR="008B024C" w:rsidRDefault="0041045E" w:rsidP="004418CD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网络编程入门</w:t>
      </w:r>
    </w:p>
    <w:p w14:paraId="74927487" w14:textId="6C5206CC" w:rsidR="0041045E" w:rsidRDefault="0041045E" w:rsidP="0041045E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Pr="0041045E">
        <w:rPr>
          <w:rFonts w:hint="eastAsia"/>
        </w:rPr>
        <w:t>传输层协议：</w:t>
      </w:r>
    </w:p>
    <w:p w14:paraId="3885C238" w14:textId="77777777" w:rsidR="0041045E" w:rsidRDefault="0041045E" w:rsidP="0041045E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509D1EFD" wp14:editId="36BAAFAB">
            <wp:extent cx="5274310" cy="25196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BF13" w14:textId="77777777" w:rsidR="0041045E" w:rsidRDefault="0041045E" w:rsidP="0041045E">
      <w:pPr>
        <w:widowControl/>
        <w:jc w:val="left"/>
        <w:rPr>
          <w:rStyle w:val="a7"/>
          <w:rFonts w:ascii="宋体" w:hAnsi="宋体"/>
          <w:szCs w:val="24"/>
        </w:rPr>
      </w:pPr>
      <w:r w:rsidRPr="00B24C51">
        <w:rPr>
          <w:noProof/>
        </w:rPr>
        <w:drawing>
          <wp:inline distT="0" distB="0" distL="0" distR="0" wp14:anchorId="32F21235" wp14:editId="0BB141FD">
            <wp:extent cx="5274310" cy="41846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B466" w14:textId="14E2C15E" w:rsidR="0041045E" w:rsidRPr="0041045E" w:rsidRDefault="0041045E" w:rsidP="0041045E">
      <w:pPr>
        <w:widowControl/>
        <w:jc w:val="left"/>
        <w:rPr>
          <w:rFonts w:ascii="宋体" w:hAnsi="宋体"/>
          <w:b/>
          <w:bCs/>
          <w:szCs w:val="24"/>
        </w:rPr>
      </w:pPr>
      <w:r w:rsidRPr="00B24C51">
        <w:rPr>
          <w:noProof/>
        </w:rPr>
        <w:drawing>
          <wp:inline distT="0" distB="0" distL="0" distR="0" wp14:anchorId="2A3D4C5F" wp14:editId="0CA79A9A">
            <wp:extent cx="5274310" cy="2673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ECED" w14:textId="714EBC15" w:rsidR="0041045E" w:rsidRDefault="0041045E" w:rsidP="0041045E">
      <w:pPr>
        <w:pStyle w:val="2"/>
      </w:pPr>
      <w:r>
        <w:rPr>
          <w:rFonts w:hint="eastAsia"/>
        </w:rPr>
        <w:lastRenderedPageBreak/>
        <w:t>二．网络编程三要素</w:t>
      </w:r>
    </w:p>
    <w:p w14:paraId="0DB3DF9C" w14:textId="07651F96" w:rsidR="0041045E" w:rsidRDefault="0041045E" w:rsidP="0041045E">
      <w:r>
        <w:rPr>
          <w:rFonts w:hint="eastAsia"/>
        </w:rPr>
        <w:t>协议（如上），</w:t>
      </w:r>
      <w:r>
        <w:rPr>
          <w:rFonts w:hint="eastAsia"/>
        </w:rPr>
        <w:t>IP</w:t>
      </w:r>
      <w:r>
        <w:rPr>
          <w:rFonts w:hint="eastAsia"/>
        </w:rPr>
        <w:t>地址，端口号</w:t>
      </w:r>
    </w:p>
    <w:p w14:paraId="4D097A6E" w14:textId="4587EA13" w:rsidR="0041045E" w:rsidRDefault="0041045E" w:rsidP="0041045E">
      <w:r>
        <w:rPr>
          <w:noProof/>
        </w:rPr>
        <w:drawing>
          <wp:inline distT="0" distB="0" distL="0" distR="0" wp14:anchorId="7D7B2650" wp14:editId="73209F30">
            <wp:extent cx="5274310" cy="20910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FE67" w14:textId="7BD9C94C" w:rsidR="0041045E" w:rsidRDefault="0041045E" w:rsidP="0041045E">
      <w:r w:rsidRPr="0041045E">
        <w:rPr>
          <w:noProof/>
        </w:rPr>
        <w:drawing>
          <wp:inline distT="0" distB="0" distL="0" distR="0" wp14:anchorId="6D0C66C9" wp14:editId="26B5B7A1">
            <wp:extent cx="5274310" cy="18611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68DB" w14:textId="33943197" w:rsidR="0041045E" w:rsidRDefault="0041045E" w:rsidP="0041045E">
      <w:r w:rsidRPr="0041045E">
        <w:rPr>
          <w:noProof/>
        </w:rPr>
        <w:drawing>
          <wp:inline distT="0" distB="0" distL="0" distR="0" wp14:anchorId="0CD2D4D7" wp14:editId="4CC521DA">
            <wp:extent cx="5274310" cy="7410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4419" w14:textId="77777777" w:rsidR="003C6DDB" w:rsidRPr="0041045E" w:rsidRDefault="003C6DDB" w:rsidP="0041045E"/>
    <w:p w14:paraId="21D49B7D" w14:textId="77777777" w:rsidR="008B024C" w:rsidRDefault="008B024C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49471732" w14:textId="2431B487" w:rsidR="00844DD9" w:rsidRDefault="007305D9" w:rsidP="008B024C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打印流</w:t>
      </w:r>
      <w:proofErr w:type="spellStart"/>
      <w:r>
        <w:rPr>
          <w:rStyle w:val="a7"/>
          <w:rFonts w:eastAsia="黑体" w:hint="eastAsia"/>
          <w:b/>
          <w:bCs/>
          <w:sz w:val="44"/>
        </w:rPr>
        <w:t>PrintStream</w:t>
      </w:r>
      <w:proofErr w:type="spellEnd"/>
    </w:p>
    <w:p w14:paraId="1C39EC6A" w14:textId="77777777" w:rsidR="007305D9" w:rsidRDefault="007305D9" w:rsidP="007305D9">
      <w:r>
        <w:rPr>
          <w:rFonts w:hint="eastAsia"/>
        </w:rPr>
        <w:t xml:space="preserve">java. 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PrintStream</w:t>
      </w:r>
      <w:proofErr w:type="spellEnd"/>
      <w:r>
        <w:rPr>
          <w:rFonts w:hint="eastAsia"/>
        </w:rPr>
        <w:t>:</w:t>
      </w:r>
      <w:r>
        <w:rPr>
          <w:rFonts w:hint="eastAsia"/>
        </w:rPr>
        <w:t>打印流</w:t>
      </w:r>
    </w:p>
    <w:p w14:paraId="6A0ABEE7" w14:textId="77777777" w:rsidR="007305D9" w:rsidRDefault="007305D9" w:rsidP="007305D9">
      <w:proofErr w:type="spellStart"/>
      <w:r>
        <w:t>PrintStre</w:t>
      </w:r>
      <w:r>
        <w:rPr>
          <w:rFonts w:hint="eastAsia"/>
        </w:rPr>
        <w:t>a</w:t>
      </w:r>
      <w:r>
        <w:t>m</w:t>
      </w:r>
      <w:proofErr w:type="spellEnd"/>
      <w:r>
        <w:t xml:space="preserve"> extends </w:t>
      </w:r>
      <w:proofErr w:type="spellStart"/>
      <w:r>
        <w:t>OutputStre</w:t>
      </w:r>
      <w:r>
        <w:rPr>
          <w:rFonts w:hint="eastAsia"/>
        </w:rPr>
        <w:t>a</w:t>
      </w:r>
      <w:r>
        <w:t>m</w:t>
      </w:r>
      <w:proofErr w:type="spellEnd"/>
    </w:p>
    <w:p w14:paraId="36D2DAE8" w14:textId="00AE32A0" w:rsidR="007305D9" w:rsidRDefault="007305D9" w:rsidP="007305D9">
      <w:proofErr w:type="spellStart"/>
      <w:r>
        <w:rPr>
          <w:rFonts w:hint="eastAsia"/>
        </w:rPr>
        <w:t>PrintStream</w:t>
      </w:r>
      <w:proofErr w:type="spellEnd"/>
      <w:r>
        <w:rPr>
          <w:rFonts w:hint="eastAsia"/>
        </w:rPr>
        <w:t>：为其他输出流添加了功能，使它们能够方便地打印各种数据值表示形式。</w:t>
      </w:r>
    </w:p>
    <w:p w14:paraId="5224B6A5" w14:textId="77777777" w:rsidR="007305D9" w:rsidRDefault="007305D9" w:rsidP="007305D9">
      <w:proofErr w:type="spellStart"/>
      <w:r>
        <w:rPr>
          <w:rFonts w:hint="eastAsia"/>
        </w:rPr>
        <w:t>PrintStream</w:t>
      </w:r>
      <w:proofErr w:type="spellEnd"/>
      <w:r>
        <w:rPr>
          <w:rFonts w:hint="eastAsia"/>
        </w:rPr>
        <w:t>特点</w:t>
      </w:r>
      <w:r>
        <w:rPr>
          <w:rFonts w:hint="eastAsia"/>
        </w:rPr>
        <w:t>:</w:t>
      </w:r>
    </w:p>
    <w:p w14:paraId="657FB2E7" w14:textId="77777777" w:rsidR="007305D9" w:rsidRDefault="007305D9" w:rsidP="007305D9">
      <w:pPr>
        <w:ind w:leftChars="200" w:left="480"/>
      </w:pPr>
      <w:r>
        <w:rPr>
          <w:rFonts w:hint="eastAsia"/>
        </w:rPr>
        <w:t>1.</w:t>
      </w:r>
      <w:r>
        <w:rPr>
          <w:rFonts w:hint="eastAsia"/>
        </w:rPr>
        <w:t>只负责数据的输出，不负责数据的读取</w:t>
      </w:r>
    </w:p>
    <w:p w14:paraId="6EFF3563" w14:textId="77777777" w:rsidR="007305D9" w:rsidRPr="007305D9" w:rsidRDefault="007305D9" w:rsidP="007305D9">
      <w:pPr>
        <w:ind w:leftChars="200" w:left="480"/>
        <w:rPr>
          <w:b/>
          <w:bCs/>
          <w:color w:val="FF0000"/>
        </w:rPr>
      </w:pPr>
      <w:r>
        <w:rPr>
          <w:rFonts w:hint="eastAsia"/>
        </w:rPr>
        <w:t>2.</w:t>
      </w:r>
      <w:r>
        <w:rPr>
          <w:rFonts w:hint="eastAsia"/>
        </w:rPr>
        <w:t>与其他输出流不同，</w:t>
      </w:r>
      <w:proofErr w:type="spellStart"/>
      <w:r>
        <w:rPr>
          <w:rFonts w:hint="eastAsia"/>
        </w:rPr>
        <w:t>PrintStream</w:t>
      </w:r>
      <w:proofErr w:type="spellEnd"/>
      <w:r>
        <w:rPr>
          <w:rFonts w:hint="eastAsia"/>
        </w:rPr>
        <w:t xml:space="preserve"> </w:t>
      </w:r>
      <w:r w:rsidRPr="007305D9">
        <w:rPr>
          <w:rFonts w:hint="eastAsia"/>
          <w:b/>
          <w:bCs/>
          <w:color w:val="FF0000"/>
          <w:highlight w:val="yellow"/>
        </w:rPr>
        <w:t>永远不会抛出</w:t>
      </w:r>
      <w:proofErr w:type="spellStart"/>
      <w:r w:rsidRPr="007305D9">
        <w:rPr>
          <w:rFonts w:hint="eastAsia"/>
          <w:b/>
          <w:bCs/>
          <w:color w:val="FF0000"/>
          <w:highlight w:val="yellow"/>
        </w:rPr>
        <w:t>IOException</w:t>
      </w:r>
      <w:proofErr w:type="spellEnd"/>
    </w:p>
    <w:p w14:paraId="4FAFFF44" w14:textId="77777777" w:rsidR="007305D9" w:rsidRDefault="007305D9" w:rsidP="007305D9">
      <w:pPr>
        <w:ind w:leftChars="200" w:left="480"/>
      </w:pPr>
      <w:r>
        <w:rPr>
          <w:rFonts w:hint="eastAsia"/>
        </w:rPr>
        <w:t>3.</w:t>
      </w:r>
      <w:r>
        <w:rPr>
          <w:rFonts w:hint="eastAsia"/>
        </w:rPr>
        <w:t>有</w:t>
      </w:r>
      <w:r w:rsidRPr="007305D9">
        <w:rPr>
          <w:rFonts w:hint="eastAsia"/>
          <w:b/>
          <w:bCs/>
          <w:color w:val="FF0000"/>
        </w:rPr>
        <w:t>特有</w:t>
      </w:r>
      <w:r>
        <w:rPr>
          <w:rFonts w:hint="eastAsia"/>
        </w:rPr>
        <w:t>的方法，</w:t>
      </w:r>
      <w:r>
        <w:rPr>
          <w:rFonts w:hint="eastAsia"/>
        </w:rPr>
        <w:t xml:space="preserve">print, </w:t>
      </w:r>
      <w:proofErr w:type="spellStart"/>
      <w:r>
        <w:rPr>
          <w:rFonts w:hint="eastAsia"/>
        </w:rPr>
        <w:t>println</w:t>
      </w:r>
      <w:proofErr w:type="spellEnd"/>
    </w:p>
    <w:p w14:paraId="2DE0A78D" w14:textId="77777777" w:rsidR="007305D9" w:rsidRDefault="007305D9" w:rsidP="0033436A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void print (</w:t>
      </w:r>
      <w:r>
        <w:rPr>
          <w:rFonts w:hint="eastAsia"/>
        </w:rPr>
        <w:t>任意类型的值</w:t>
      </w:r>
      <w:r>
        <w:rPr>
          <w:rFonts w:hint="eastAsia"/>
        </w:rPr>
        <w:t>)</w:t>
      </w:r>
    </w:p>
    <w:p w14:paraId="1E888984" w14:textId="2AE491AB" w:rsidR="007305D9" w:rsidRDefault="007305D9" w:rsidP="0033436A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 xml:space="preserve">void </w:t>
      </w:r>
      <w:proofErr w:type="spellStart"/>
      <w:r>
        <w:rPr>
          <w:rFonts w:hint="eastAsia"/>
        </w:rPr>
        <w:t>println</w:t>
      </w:r>
      <w:proofErr w:type="spellEnd"/>
      <w:r>
        <w:rPr>
          <w:rFonts w:hint="eastAsia"/>
        </w:rPr>
        <w:t>(</w:t>
      </w:r>
      <w:r>
        <w:rPr>
          <w:rFonts w:hint="eastAsia"/>
        </w:rPr>
        <w:t>任意类型的值并换行</w:t>
      </w:r>
      <w:r>
        <w:rPr>
          <w:rFonts w:hint="eastAsia"/>
        </w:rPr>
        <w:t>)</w:t>
      </w:r>
    </w:p>
    <w:p w14:paraId="771056C1" w14:textId="45E8614F" w:rsidR="007305D9" w:rsidRDefault="007305D9" w:rsidP="007305D9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．构造方法</w:t>
      </w:r>
      <w:r>
        <w:rPr>
          <w:rFonts w:hint="eastAsia"/>
        </w:rPr>
        <w:t>:</w:t>
      </w:r>
    </w:p>
    <w:p w14:paraId="48DD2718" w14:textId="45B19845" w:rsidR="007305D9" w:rsidRDefault="007305D9" w:rsidP="0033436A">
      <w:pPr>
        <w:pStyle w:val="a3"/>
        <w:numPr>
          <w:ilvl w:val="0"/>
          <w:numId w:val="59"/>
        </w:numPr>
        <w:ind w:firstLineChars="0"/>
      </w:pPr>
      <w:proofErr w:type="spellStart"/>
      <w:r>
        <w:rPr>
          <w:rFonts w:hint="eastAsia"/>
        </w:rPr>
        <w:t>PrintStream</w:t>
      </w:r>
      <w:proofErr w:type="spellEnd"/>
      <w:r>
        <w:rPr>
          <w:rFonts w:hint="eastAsia"/>
        </w:rPr>
        <w:t>(File file):</w:t>
      </w:r>
      <w:r>
        <w:rPr>
          <w:rFonts w:hint="eastAsia"/>
        </w:rPr>
        <w:t>输出的目的地是一个文件</w:t>
      </w:r>
    </w:p>
    <w:p w14:paraId="67319CA8" w14:textId="1DB52191" w:rsidR="007305D9" w:rsidRDefault="007305D9" w:rsidP="0033436A">
      <w:pPr>
        <w:pStyle w:val="a3"/>
        <w:numPr>
          <w:ilvl w:val="0"/>
          <w:numId w:val="59"/>
        </w:numPr>
        <w:ind w:firstLineChars="0"/>
      </w:pPr>
      <w:proofErr w:type="spellStart"/>
      <w:r>
        <w:rPr>
          <w:rFonts w:hint="eastAsia"/>
        </w:rPr>
        <w:t>PrintStream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 xml:space="preserve"> out) :</w:t>
      </w:r>
      <w:r>
        <w:rPr>
          <w:rFonts w:hint="eastAsia"/>
        </w:rPr>
        <w:t>输出的目的地是一个字节输出流</w:t>
      </w:r>
    </w:p>
    <w:p w14:paraId="7C3E11BC" w14:textId="3E665C2B" w:rsidR="007305D9" w:rsidRDefault="007305D9" w:rsidP="0033436A">
      <w:pPr>
        <w:pStyle w:val="a3"/>
        <w:numPr>
          <w:ilvl w:val="0"/>
          <w:numId w:val="59"/>
        </w:numPr>
        <w:ind w:firstLineChars="0"/>
      </w:pPr>
      <w:proofErr w:type="spellStart"/>
      <w:r>
        <w:rPr>
          <w:rFonts w:hint="eastAsia"/>
        </w:rPr>
        <w:t>PrintStream</w:t>
      </w:r>
      <w:proofErr w:type="spellEnd"/>
      <w:r>
        <w:rPr>
          <w:rFonts w:hint="eastAsia"/>
        </w:rPr>
        <w:t xml:space="preserve">(String </w:t>
      </w:r>
      <w:proofErr w:type="spellStart"/>
      <w:r>
        <w:rPr>
          <w:rFonts w:hint="eastAsia"/>
        </w:rPr>
        <w:t>fileName</w:t>
      </w:r>
      <w:proofErr w:type="spellEnd"/>
      <w:r>
        <w:rPr>
          <w:rFonts w:hint="eastAsia"/>
        </w:rPr>
        <w:t>) :</w:t>
      </w:r>
      <w:r>
        <w:rPr>
          <w:rFonts w:hint="eastAsia"/>
        </w:rPr>
        <w:t>输出的目的地是一个文件路径</w:t>
      </w:r>
    </w:p>
    <w:p w14:paraId="77EAB044" w14:textId="0C99DF3B" w:rsidR="007305D9" w:rsidRDefault="007305D9" w:rsidP="007305D9">
      <w:pPr>
        <w:pStyle w:val="2"/>
      </w:pPr>
      <w:r>
        <w:rPr>
          <w:rFonts w:hint="eastAsia"/>
        </w:rPr>
        <w:t>二．继承</w:t>
      </w:r>
      <w:proofErr w:type="gramStart"/>
      <w:r>
        <w:rPr>
          <w:rFonts w:hint="eastAsia"/>
        </w:rPr>
        <w:t>自父类</w:t>
      </w:r>
      <w:proofErr w:type="gramEnd"/>
      <w:r>
        <w:rPr>
          <w:rFonts w:hint="eastAsia"/>
        </w:rPr>
        <w:t>的成员方法</w:t>
      </w:r>
    </w:p>
    <w:p w14:paraId="3C979638" w14:textId="45B00F3F" w:rsidR="007305D9" w:rsidRDefault="007305D9" w:rsidP="007305D9">
      <w:pPr>
        <w:ind w:leftChars="200" w:left="480"/>
      </w:pPr>
      <w:r>
        <w:rPr>
          <w:rFonts w:hint="eastAsia"/>
        </w:rPr>
        <w:t>public void close() :</w:t>
      </w:r>
      <w:r>
        <w:rPr>
          <w:rFonts w:hint="eastAsia"/>
        </w:rPr>
        <w:t>关闭此</w:t>
      </w:r>
      <w:proofErr w:type="gramStart"/>
      <w:r>
        <w:rPr>
          <w:rFonts w:hint="eastAsia"/>
        </w:rPr>
        <w:t>输出流并释放</w:t>
      </w:r>
      <w:proofErr w:type="gramEnd"/>
      <w:r>
        <w:rPr>
          <w:rFonts w:hint="eastAsia"/>
        </w:rPr>
        <w:t>与此流相关联的任何系统资源。</w:t>
      </w:r>
    </w:p>
    <w:p w14:paraId="1E6AAEB3" w14:textId="77777777" w:rsidR="007305D9" w:rsidRDefault="007305D9" w:rsidP="007305D9">
      <w:pPr>
        <w:ind w:leftChars="200" w:left="480"/>
      </w:pPr>
      <w:r>
        <w:rPr>
          <w:rFonts w:hint="eastAsia"/>
        </w:rPr>
        <w:t>public void flush() :</w:t>
      </w:r>
      <w:r>
        <w:rPr>
          <w:rFonts w:hint="eastAsia"/>
        </w:rPr>
        <w:t>刷新此</w:t>
      </w:r>
      <w:proofErr w:type="gramStart"/>
      <w:r>
        <w:rPr>
          <w:rFonts w:hint="eastAsia"/>
        </w:rPr>
        <w:t>输出流并强制</w:t>
      </w:r>
      <w:proofErr w:type="gramEnd"/>
      <w:r>
        <w:rPr>
          <w:rFonts w:hint="eastAsia"/>
        </w:rPr>
        <w:t>任何缓冲的输出字节被写出。</w:t>
      </w:r>
    </w:p>
    <w:p w14:paraId="7DBCC005" w14:textId="77777777" w:rsidR="007305D9" w:rsidRDefault="007305D9" w:rsidP="007305D9">
      <w:pPr>
        <w:ind w:leftChars="200" w:left="480"/>
      </w:pPr>
      <w:r>
        <w:rPr>
          <w:rFonts w:hint="eastAsia"/>
        </w:rPr>
        <w:t xml:space="preserve">public void write(byte[] b); </w:t>
      </w:r>
      <w:r>
        <w:rPr>
          <w:rFonts w:hint="eastAsia"/>
        </w:rPr>
        <w:t>将</w:t>
      </w:r>
      <w:r>
        <w:rPr>
          <w:rFonts w:hint="eastAsia"/>
        </w:rPr>
        <w:t>b. length</w:t>
      </w:r>
      <w:r>
        <w:rPr>
          <w:rFonts w:hint="eastAsia"/>
        </w:rPr>
        <w:t>字节从指定的字节数组写入此输出流。</w:t>
      </w:r>
    </w:p>
    <w:p w14:paraId="4D1F8C75" w14:textId="6943964C" w:rsidR="007305D9" w:rsidRDefault="007305D9" w:rsidP="007305D9">
      <w:pPr>
        <w:ind w:leftChars="200" w:left="480"/>
      </w:pPr>
      <w:r>
        <w:rPr>
          <w:rFonts w:hint="eastAsia"/>
        </w:rPr>
        <w:t xml:space="preserve">public void </w:t>
      </w:r>
      <w:proofErr w:type="gramStart"/>
      <w:r>
        <w:rPr>
          <w:rFonts w:hint="eastAsia"/>
        </w:rPr>
        <w:t>write</w:t>
      </w:r>
      <w:proofErr w:type="gramEnd"/>
      <w:r>
        <w:rPr>
          <w:rFonts w:hint="eastAsia"/>
        </w:rPr>
        <w:t xml:space="preserve">(byte[] b, int off. int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) :</w:t>
      </w:r>
      <w:r>
        <w:rPr>
          <w:rFonts w:hint="eastAsia"/>
        </w:rPr>
        <w:t>从指定的字节数组写入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字节，</w:t>
      </w:r>
      <w:r>
        <w:rPr>
          <w:rFonts w:hint="eastAsia"/>
        </w:rPr>
        <w:t xml:space="preserve"> </w:t>
      </w:r>
      <w:r>
        <w:rPr>
          <w:rFonts w:hint="eastAsia"/>
        </w:rPr>
        <w:t>从偏移量</w:t>
      </w:r>
      <w:r>
        <w:rPr>
          <w:rFonts w:hint="eastAsia"/>
        </w:rPr>
        <w:t>off</w:t>
      </w:r>
      <w:r>
        <w:rPr>
          <w:rFonts w:hint="eastAsia"/>
        </w:rPr>
        <w:t>开始输出到此输出流。</w:t>
      </w:r>
    </w:p>
    <w:p w14:paraId="06158991" w14:textId="35D8C3D2" w:rsidR="007305D9" w:rsidRDefault="007305D9" w:rsidP="007305D9">
      <w:pPr>
        <w:ind w:leftChars="200" w:left="480"/>
      </w:pPr>
      <w:r>
        <w:rPr>
          <w:rFonts w:hint="eastAsia"/>
        </w:rPr>
        <w:t>public abstract void write(int b) :</w:t>
      </w:r>
      <w:r>
        <w:rPr>
          <w:rFonts w:hint="eastAsia"/>
        </w:rPr>
        <w:t>将指定的字节输出流。</w:t>
      </w:r>
    </w:p>
    <w:p w14:paraId="57DD22C2" w14:textId="38C48260" w:rsidR="007305D9" w:rsidRDefault="007305D9" w:rsidP="007305D9">
      <w:pPr>
        <w:pStyle w:val="2"/>
      </w:pPr>
      <w:r>
        <w:rPr>
          <w:rFonts w:hint="eastAsia"/>
        </w:rPr>
        <w:t>三．注意事项</w:t>
      </w:r>
    </w:p>
    <w:p w14:paraId="02314C63" w14:textId="1D9C0ECB" w:rsidR="007305D9" w:rsidRDefault="007305D9" w:rsidP="0033436A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如果</w:t>
      </w:r>
      <w:r w:rsidRPr="007305D9">
        <w:rPr>
          <w:rFonts w:hint="eastAsia"/>
          <w:color w:val="FF0000"/>
        </w:rPr>
        <w:t>使用</w:t>
      </w:r>
      <w:r w:rsidRPr="007305D9">
        <w:rPr>
          <w:rFonts w:hint="eastAsia"/>
          <w:b/>
          <w:bCs/>
          <w:color w:val="FF0000"/>
        </w:rPr>
        <w:t>继承</w:t>
      </w:r>
      <w:proofErr w:type="gramStart"/>
      <w:r w:rsidRPr="007305D9">
        <w:rPr>
          <w:rFonts w:hint="eastAsia"/>
          <w:b/>
          <w:bCs/>
          <w:color w:val="FF0000"/>
        </w:rPr>
        <w:t>自父类</w:t>
      </w:r>
      <w:proofErr w:type="gramEnd"/>
      <w:r w:rsidRPr="007305D9">
        <w:rPr>
          <w:rFonts w:hint="eastAsia"/>
          <w:b/>
          <w:bCs/>
          <w:color w:val="FF0000"/>
        </w:rPr>
        <w:t>的</w:t>
      </w:r>
      <w:r w:rsidRPr="007305D9">
        <w:rPr>
          <w:rFonts w:hint="eastAsia"/>
          <w:b/>
          <w:bCs/>
          <w:color w:val="FF0000"/>
        </w:rPr>
        <w:t>write</w:t>
      </w:r>
      <w:r w:rsidRPr="007305D9">
        <w:rPr>
          <w:rFonts w:hint="eastAsia"/>
          <w:b/>
          <w:bCs/>
          <w:color w:val="FF0000"/>
        </w:rPr>
        <w:t>方法</w:t>
      </w:r>
      <w:r>
        <w:rPr>
          <w:rFonts w:hint="eastAsia"/>
        </w:rPr>
        <w:t>写数据</w:t>
      </w:r>
      <w:r>
        <w:rPr>
          <w:rFonts w:hint="eastAsia"/>
        </w:rPr>
        <w:t>,</w:t>
      </w:r>
      <w:r>
        <w:rPr>
          <w:rFonts w:hint="eastAsia"/>
        </w:rPr>
        <w:t>那么查看数据的时候会</w:t>
      </w:r>
      <w:r w:rsidRPr="007305D9">
        <w:rPr>
          <w:rFonts w:hint="eastAsia"/>
          <w:highlight w:val="yellow"/>
        </w:rPr>
        <w:t>查询编码表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97-&gt;a</w:t>
      </w:r>
    </w:p>
    <w:p w14:paraId="65CA6F4B" w14:textId="4F0E975F" w:rsidR="007305D9" w:rsidRDefault="007305D9" w:rsidP="0033436A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如果</w:t>
      </w:r>
      <w:r w:rsidRPr="007305D9">
        <w:rPr>
          <w:rFonts w:hint="eastAsia"/>
          <w:b/>
          <w:bCs/>
          <w:color w:val="FF0000"/>
        </w:rPr>
        <w:t>使用自己特有的方法</w:t>
      </w:r>
      <w:r w:rsidRPr="007305D9">
        <w:rPr>
          <w:rFonts w:hint="eastAsia"/>
          <w:b/>
          <w:bCs/>
          <w:color w:val="FF0000"/>
        </w:rPr>
        <w:t>print/</w:t>
      </w:r>
      <w:proofErr w:type="spellStart"/>
      <w:r w:rsidRPr="007305D9">
        <w:rPr>
          <w:rFonts w:hint="eastAsia"/>
          <w:b/>
          <w:bCs/>
          <w:color w:val="FF0000"/>
        </w:rPr>
        <w:t>println</w:t>
      </w:r>
      <w:proofErr w:type="spellEnd"/>
      <w:r w:rsidRPr="007305D9">
        <w:rPr>
          <w:rFonts w:hint="eastAsia"/>
          <w:b/>
          <w:bCs/>
          <w:color w:val="FF0000"/>
        </w:rPr>
        <w:t>方法</w:t>
      </w:r>
      <w:r>
        <w:rPr>
          <w:rFonts w:hint="eastAsia"/>
        </w:rPr>
        <w:t>写数据，写的数据</w:t>
      </w:r>
      <w:r w:rsidRPr="007305D9">
        <w:rPr>
          <w:rFonts w:hint="eastAsia"/>
          <w:highlight w:val="yellow"/>
        </w:rPr>
        <w:t>原样输出</w:t>
      </w:r>
      <w:r>
        <w:rPr>
          <w:rFonts w:hint="eastAsia"/>
        </w:rPr>
        <w:t>97-&gt;97</w:t>
      </w:r>
    </w:p>
    <w:p w14:paraId="7DD1F8B1" w14:textId="472F3139" w:rsidR="0003568B" w:rsidRDefault="0003568B" w:rsidP="0003568B">
      <w:pPr>
        <w:pStyle w:val="2"/>
      </w:pPr>
      <w:r>
        <w:rPr>
          <w:rFonts w:hint="eastAsia"/>
        </w:rPr>
        <w:t>四．重新分配打印的目的地</w:t>
      </w:r>
    </w:p>
    <w:p w14:paraId="041B1610" w14:textId="34603A17" w:rsidR="0003568B" w:rsidRDefault="0003568B" w:rsidP="0003568B">
      <w:r>
        <w:rPr>
          <w:rFonts w:hint="eastAsia"/>
        </w:rPr>
        <w:t>可以改变输出语句的目的地</w:t>
      </w:r>
      <w:r>
        <w:rPr>
          <w:rFonts w:hint="eastAsia"/>
        </w:rPr>
        <w:t>(</w:t>
      </w:r>
      <w:r>
        <w:rPr>
          <w:rFonts w:hint="eastAsia"/>
        </w:rPr>
        <w:t>打印流</w:t>
      </w:r>
      <w:proofErr w:type="spellStart"/>
      <w:r>
        <w:rPr>
          <w:rFonts w:hint="eastAsia"/>
        </w:rPr>
        <w:t>S</w:t>
      </w:r>
      <w:r>
        <w:t>ystem.out</w:t>
      </w:r>
      <w:proofErr w:type="spellEnd"/>
      <w:r>
        <w:rPr>
          <w:rFonts w:hint="eastAsia"/>
        </w:rPr>
        <w:t>的流向</w:t>
      </w:r>
      <w:r>
        <w:rPr>
          <w:rFonts w:hint="eastAsia"/>
        </w:rPr>
        <w:t>)</w:t>
      </w:r>
    </w:p>
    <w:p w14:paraId="1E2A229B" w14:textId="77777777" w:rsidR="0003568B" w:rsidRDefault="0003568B" w:rsidP="0003568B">
      <w:r>
        <w:rPr>
          <w:rFonts w:hint="eastAsia"/>
        </w:rPr>
        <w:t>输出语句</w:t>
      </w:r>
      <w:r>
        <w:rPr>
          <w:rFonts w:hint="eastAsia"/>
        </w:rPr>
        <w:t>,</w:t>
      </w:r>
      <w:r>
        <w:rPr>
          <w:rFonts w:hint="eastAsia"/>
        </w:rPr>
        <w:t>默认在控制台输出</w:t>
      </w:r>
    </w:p>
    <w:p w14:paraId="517E5007" w14:textId="77777777" w:rsidR="0003568B" w:rsidRDefault="0003568B" w:rsidP="0003568B">
      <w:r>
        <w:rPr>
          <w:rFonts w:hint="eastAsia"/>
        </w:rPr>
        <w:t>使用</w:t>
      </w:r>
      <w:r>
        <w:rPr>
          <w:rFonts w:hint="eastAsia"/>
        </w:rPr>
        <w:t xml:space="preserve">System. </w:t>
      </w:r>
      <w:proofErr w:type="spellStart"/>
      <w:r>
        <w:rPr>
          <w:rFonts w:hint="eastAsia"/>
        </w:rPr>
        <w:t>setOut</w:t>
      </w:r>
      <w:proofErr w:type="spellEnd"/>
      <w:r>
        <w:rPr>
          <w:rFonts w:hint="eastAsia"/>
        </w:rPr>
        <w:t>方法改变输出语句的目的地改为参数中传递的打印流的目的地</w:t>
      </w:r>
    </w:p>
    <w:p w14:paraId="78803716" w14:textId="060E3356" w:rsidR="0003568B" w:rsidRPr="0003568B" w:rsidRDefault="0003568B" w:rsidP="0003568B">
      <w:pPr>
        <w:ind w:firstLine="420"/>
        <w:rPr>
          <w:ins w:id="4" w:author="李 士朋" w:date="2020-07-13T10:12:00Z"/>
        </w:rPr>
      </w:pPr>
      <w:r>
        <w:t xml:space="preserve">static void </w:t>
      </w:r>
      <w:proofErr w:type="spellStart"/>
      <w:r>
        <w:t>setOut</w:t>
      </w:r>
      <w:proofErr w:type="spellEnd"/>
      <w:r>
        <w:t>(</w:t>
      </w:r>
      <w:proofErr w:type="spellStart"/>
      <w:r>
        <w:t>PrintStream</w:t>
      </w:r>
      <w:proofErr w:type="spellEnd"/>
      <w:r>
        <w:t xml:space="preserve"> out )</w:t>
      </w:r>
      <w:r>
        <w:rPr>
          <w:rFonts w:hint="eastAsia"/>
        </w:rPr>
        <w:t>：重新分配“标准”输出流。</w:t>
      </w:r>
    </w:p>
    <w:p w14:paraId="4320CF6F" w14:textId="77777777" w:rsidR="00844DD9" w:rsidRDefault="00844DD9">
      <w:pPr>
        <w:widowControl/>
        <w:jc w:val="left"/>
        <w:rPr>
          <w:ins w:id="5" w:author="李 士朋" w:date="2020-07-13T10:12:00Z"/>
          <w:rStyle w:val="a7"/>
          <w:rFonts w:ascii="宋体" w:hAnsi="宋体"/>
          <w:szCs w:val="24"/>
        </w:rPr>
      </w:pPr>
      <w:ins w:id="6" w:author="李 士朋" w:date="2020-07-13T10:12:00Z">
        <w:r>
          <w:rPr>
            <w:rStyle w:val="a7"/>
            <w:rFonts w:ascii="宋体" w:hAnsi="宋体"/>
            <w:szCs w:val="24"/>
          </w:rPr>
          <w:br w:type="page"/>
        </w:r>
      </w:ins>
    </w:p>
    <w:p w14:paraId="1AC1E198" w14:textId="6949D87E" w:rsidR="00AC38F0" w:rsidRDefault="00844DD9" w:rsidP="00844DD9">
      <w:pPr>
        <w:pStyle w:val="1"/>
        <w:rPr>
          <w:ins w:id="7" w:author="李 士朋" w:date="2020-07-13T10:13:00Z"/>
          <w:rStyle w:val="a7"/>
          <w:rFonts w:eastAsia="黑体"/>
          <w:b/>
          <w:bCs/>
          <w:sz w:val="44"/>
        </w:rPr>
      </w:pPr>
      <w:proofErr w:type="gramStart"/>
      <w:ins w:id="8" w:author="李 士朋" w:date="2020-07-13T10:12:00Z">
        <w:r>
          <w:rPr>
            <w:rStyle w:val="a7"/>
            <w:rFonts w:eastAsia="黑体" w:hint="eastAsia"/>
            <w:b/>
            <w:bCs/>
            <w:sz w:val="44"/>
          </w:rPr>
          <w:lastRenderedPageBreak/>
          <w:t>序列</w:t>
        </w:r>
      </w:ins>
      <w:ins w:id="9" w:author="李 士朋" w:date="2020-07-13T10:13:00Z">
        <w:r>
          <w:rPr>
            <w:rStyle w:val="a7"/>
            <w:rFonts w:eastAsia="黑体" w:hint="eastAsia"/>
            <w:b/>
            <w:bCs/>
            <w:sz w:val="44"/>
          </w:rPr>
          <w:t>化</w:t>
        </w:r>
      </w:ins>
      <w:ins w:id="10" w:author="李 士朋" w:date="2020-07-13T10:23:00Z">
        <w:r w:rsidR="008F68BB">
          <w:rPr>
            <w:rStyle w:val="a7"/>
            <w:rFonts w:eastAsia="黑体" w:hint="eastAsia"/>
            <w:b/>
            <w:bCs/>
            <w:sz w:val="44"/>
          </w:rPr>
          <w:t>流</w:t>
        </w:r>
      </w:ins>
      <w:proofErr w:type="gramEnd"/>
      <w:r w:rsidR="00EA59A7">
        <w:rPr>
          <w:rStyle w:val="a7"/>
          <w:rFonts w:eastAsia="黑体" w:hint="eastAsia"/>
          <w:b/>
          <w:bCs/>
          <w:sz w:val="44"/>
        </w:rPr>
        <w:t>与反序列化流</w:t>
      </w:r>
    </w:p>
    <w:p w14:paraId="7833D06A" w14:textId="23F0F992" w:rsidR="008F68BB" w:rsidRPr="008F68BB" w:rsidRDefault="008F68BB">
      <w:pPr>
        <w:pStyle w:val="af7"/>
        <w:keepNext/>
        <w:jc w:val="center"/>
        <w:rPr>
          <w:ins w:id="11" w:author="李 士朋" w:date="2020-07-13T10:22:00Z"/>
          <w:color w:val="002060"/>
          <w:sz w:val="24"/>
          <w:szCs w:val="24"/>
          <w:rPrChange w:id="12" w:author="李 士朋" w:date="2020-07-13T10:23:00Z">
            <w:rPr>
              <w:ins w:id="13" w:author="李 士朋" w:date="2020-07-13T10:22:00Z"/>
            </w:rPr>
          </w:rPrChange>
        </w:rPr>
        <w:pPrChange w:id="14" w:author="李 士朋" w:date="2020-07-13T10:22:00Z">
          <w:pPr>
            <w:pStyle w:val="af7"/>
          </w:pPr>
        </w:pPrChange>
      </w:pPr>
      <w:ins w:id="15" w:author="李 士朋" w:date="2020-07-13T10:22:00Z">
        <w:r w:rsidRPr="008F68BB">
          <w:rPr>
            <w:b/>
            <w:bCs/>
            <w:color w:val="002060"/>
            <w:sz w:val="24"/>
            <w:szCs w:val="24"/>
            <w:rPrChange w:id="16" w:author="李 士朋" w:date="2020-07-13T10:23:00Z">
              <w:rPr/>
            </w:rPrChange>
          </w:rPr>
          <w:t>图</w:t>
        </w:r>
        <w:r w:rsidRPr="008F68BB">
          <w:rPr>
            <w:b/>
            <w:bCs/>
            <w:color w:val="002060"/>
            <w:sz w:val="24"/>
            <w:szCs w:val="24"/>
            <w:rPrChange w:id="17" w:author="李 士朋" w:date="2020-07-13T10:23:00Z">
              <w:rPr/>
            </w:rPrChange>
          </w:rPr>
          <w:t xml:space="preserve"> </w:t>
        </w:r>
        <w:r w:rsidRPr="008F68BB">
          <w:rPr>
            <w:b/>
            <w:bCs/>
            <w:color w:val="002060"/>
            <w:sz w:val="24"/>
            <w:szCs w:val="24"/>
            <w:rPrChange w:id="18" w:author="李 士朋" w:date="2020-07-13T10:23:00Z">
              <w:rPr/>
            </w:rPrChange>
          </w:rPr>
          <w:fldChar w:fldCharType="begin"/>
        </w:r>
        <w:r w:rsidRPr="008F68BB">
          <w:rPr>
            <w:b/>
            <w:bCs/>
            <w:color w:val="002060"/>
            <w:sz w:val="24"/>
            <w:szCs w:val="24"/>
            <w:rPrChange w:id="19" w:author="李 士朋" w:date="2020-07-13T10:23:00Z">
              <w:rPr/>
            </w:rPrChange>
          </w:rPr>
          <w:instrText xml:space="preserve"> SEQ </w:instrText>
        </w:r>
        <w:r w:rsidRPr="008F68BB">
          <w:rPr>
            <w:b/>
            <w:bCs/>
            <w:color w:val="002060"/>
            <w:sz w:val="24"/>
            <w:szCs w:val="24"/>
            <w:rPrChange w:id="20" w:author="李 士朋" w:date="2020-07-13T10:23:00Z">
              <w:rPr/>
            </w:rPrChange>
          </w:rPr>
          <w:instrText>图</w:instrText>
        </w:r>
        <w:r w:rsidRPr="008F68BB">
          <w:rPr>
            <w:b/>
            <w:bCs/>
            <w:color w:val="002060"/>
            <w:sz w:val="24"/>
            <w:szCs w:val="24"/>
            <w:rPrChange w:id="21" w:author="李 士朋" w:date="2020-07-13T10:23:00Z">
              <w:rPr/>
            </w:rPrChange>
          </w:rPr>
          <w:instrText xml:space="preserve"> \* ARABIC </w:instrText>
        </w:r>
      </w:ins>
      <w:r w:rsidRPr="008F68BB">
        <w:rPr>
          <w:b/>
          <w:bCs/>
          <w:color w:val="002060"/>
          <w:sz w:val="24"/>
          <w:szCs w:val="24"/>
          <w:rPrChange w:id="22" w:author="李 士朋" w:date="2020-07-13T10:23:00Z">
            <w:rPr/>
          </w:rPrChange>
        </w:rPr>
        <w:fldChar w:fldCharType="separate"/>
      </w:r>
      <w:ins w:id="23" w:author="李 士朋" w:date="2020-07-13T10:22:00Z">
        <w:r w:rsidRPr="008F68BB">
          <w:rPr>
            <w:b/>
            <w:bCs/>
            <w:noProof/>
            <w:color w:val="002060"/>
            <w:sz w:val="24"/>
            <w:szCs w:val="24"/>
            <w:rPrChange w:id="24" w:author="李 士朋" w:date="2020-07-13T10:23:00Z">
              <w:rPr>
                <w:noProof/>
              </w:rPr>
            </w:rPrChange>
          </w:rPr>
          <w:t>1</w:t>
        </w:r>
        <w:r w:rsidRPr="008F68BB">
          <w:rPr>
            <w:b/>
            <w:bCs/>
            <w:color w:val="002060"/>
            <w:sz w:val="24"/>
            <w:szCs w:val="24"/>
            <w:rPrChange w:id="25" w:author="李 士朋" w:date="2020-07-13T10:23:00Z">
              <w:rPr/>
            </w:rPrChange>
          </w:rPr>
          <w:fldChar w:fldCharType="end"/>
        </w:r>
        <w:r w:rsidRPr="008F68BB">
          <w:rPr>
            <w:rFonts w:hint="eastAsia"/>
            <w:b/>
            <w:bCs/>
            <w:color w:val="002060"/>
            <w:sz w:val="24"/>
            <w:szCs w:val="24"/>
            <w:rPrChange w:id="26" w:author="李 士朋" w:date="2020-07-13T10:23:00Z">
              <w:rPr>
                <w:rFonts w:hint="eastAsia"/>
                <w:b/>
                <w:bCs/>
                <w:color w:val="FF0000"/>
              </w:rPr>
            </w:rPrChange>
          </w:rPr>
          <w:t>对象的序列化与反序列化</w:t>
        </w:r>
      </w:ins>
    </w:p>
    <w:p w14:paraId="69ED6B50" w14:textId="73510AC8" w:rsidR="008F68BB" w:rsidRDefault="008F68BB" w:rsidP="00844DD9">
      <w:pPr>
        <w:rPr>
          <w:ins w:id="27" w:author="李 士朋" w:date="2020-07-13T10:21:00Z"/>
          <w:b/>
          <w:bCs/>
          <w:color w:val="FF0000"/>
        </w:rPr>
      </w:pPr>
      <w:ins w:id="28" w:author="李 士朋" w:date="2020-07-13T10:21:00Z">
        <w:r>
          <w:rPr>
            <w:noProof/>
          </w:rPr>
          <w:drawing>
            <wp:inline distT="0" distB="0" distL="0" distR="0" wp14:anchorId="29A35C96" wp14:editId="5DB13BD4">
              <wp:extent cx="6343650" cy="2575342"/>
              <wp:effectExtent l="0" t="0" r="0" b="0"/>
              <wp:docPr id="47" name="图片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0910" cy="25904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9663E2" w14:textId="202C6312" w:rsidR="008F68BB" w:rsidRDefault="008F68BB">
      <w:pPr>
        <w:pStyle w:val="2"/>
        <w:rPr>
          <w:ins w:id="29" w:author="李 士朋" w:date="2020-07-13T10:26:00Z"/>
        </w:rPr>
        <w:pPrChange w:id="30" w:author="李 士朋" w:date="2020-07-13T10:26:00Z">
          <w:pPr/>
        </w:pPrChange>
      </w:pPr>
      <w:ins w:id="31" w:author="李 士朋" w:date="2020-07-13T10:26:00Z">
        <w:r>
          <w:rPr>
            <w:rFonts w:hint="eastAsia"/>
          </w:rPr>
          <w:t>1</w:t>
        </w:r>
        <w:r>
          <w:rPr>
            <w:rFonts w:hint="eastAsia"/>
          </w:rPr>
          <w:t>）</w:t>
        </w:r>
        <w:r>
          <w:rPr>
            <w:rFonts w:hint="eastAsia"/>
          </w:rPr>
          <w:t>.</w:t>
        </w:r>
        <w:proofErr w:type="spellStart"/>
        <w:r w:rsidRPr="008F68BB">
          <w:rPr>
            <w:rFonts w:hint="eastAsia"/>
          </w:rPr>
          <w:t>objectOutputStream</w:t>
        </w:r>
        <w:proofErr w:type="spellEnd"/>
        <w:r w:rsidRPr="008F68BB">
          <w:rPr>
            <w:rFonts w:hint="eastAsia"/>
          </w:rPr>
          <w:t>对象的序列化流</w:t>
        </w:r>
      </w:ins>
    </w:p>
    <w:p w14:paraId="311A2676" w14:textId="61E174EA" w:rsidR="008F68BB" w:rsidRDefault="008F68BB" w:rsidP="008F68BB">
      <w:pPr>
        <w:rPr>
          <w:ins w:id="32" w:author="李 士朋" w:date="2020-07-13T10:26:00Z"/>
        </w:rPr>
      </w:pPr>
      <w:ins w:id="33" w:author="李 士朋" w:date="2020-07-13T10:25:00Z">
        <w:r w:rsidRPr="008F68BB">
          <w:t xml:space="preserve">java. </w:t>
        </w:r>
        <w:proofErr w:type="spellStart"/>
        <w:r w:rsidRPr="008F68BB">
          <w:t>io</w:t>
        </w:r>
        <w:proofErr w:type="spellEnd"/>
        <w:r w:rsidRPr="008F68BB">
          <w:t xml:space="preserve">. </w:t>
        </w:r>
        <w:proofErr w:type="spellStart"/>
        <w:r w:rsidRPr="008F68BB">
          <w:t>objectOutputStream</w:t>
        </w:r>
        <w:proofErr w:type="spellEnd"/>
        <w:r w:rsidRPr="008F68BB">
          <w:t xml:space="preserve"> extends </w:t>
        </w:r>
        <w:proofErr w:type="spellStart"/>
        <w:r w:rsidRPr="008F68BB">
          <w:t>OutputStream</w:t>
        </w:r>
      </w:ins>
      <w:proofErr w:type="spellEnd"/>
    </w:p>
    <w:p w14:paraId="214F2ADF" w14:textId="63FDA720" w:rsidR="008F68BB" w:rsidRPr="008F68BB" w:rsidRDefault="008F68BB">
      <w:pPr>
        <w:pStyle w:val="3"/>
        <w:spacing w:before="156" w:after="156"/>
        <w:rPr>
          <w:ins w:id="34" w:author="李 士朋" w:date="2020-07-13T10:25:00Z"/>
          <w:rPrChange w:id="35" w:author="李 士朋" w:date="2020-07-13T10:27:00Z">
            <w:rPr>
              <w:ins w:id="36" w:author="李 士朋" w:date="2020-07-13T10:25:00Z"/>
            </w:rPr>
          </w:rPrChange>
        </w:rPr>
        <w:pPrChange w:id="37" w:author="李 士朋" w:date="2020-07-13T10:27:00Z">
          <w:pPr/>
        </w:pPrChange>
      </w:pPr>
      <w:proofErr w:type="gramStart"/>
      <w:ins w:id="38" w:author="李 士朋" w:date="2020-07-13T10:26:00Z">
        <w:r w:rsidRPr="008F68BB">
          <w:rPr>
            <w:rFonts w:hint="eastAsia"/>
            <w:rPrChange w:id="39" w:author="李 士朋" w:date="2020-07-13T10:27:00Z">
              <w:rPr>
                <w:rFonts w:hint="eastAsia"/>
              </w:rPr>
            </w:rPrChange>
          </w:rPr>
          <w:t>一</w:t>
        </w:r>
        <w:proofErr w:type="gramEnd"/>
        <w:r w:rsidRPr="008F68BB">
          <w:rPr>
            <w:rFonts w:hint="eastAsia"/>
            <w:rPrChange w:id="40" w:author="李 士朋" w:date="2020-07-13T10:27:00Z">
              <w:rPr>
                <w:rFonts w:hint="eastAsia"/>
              </w:rPr>
            </w:rPrChange>
          </w:rPr>
          <w:t>．</w:t>
        </w:r>
      </w:ins>
      <w:ins w:id="41" w:author="李 士朋" w:date="2020-07-13T10:27:00Z">
        <w:r w:rsidRPr="008F68BB">
          <w:rPr>
            <w:rFonts w:hint="eastAsia"/>
            <w:rPrChange w:id="42" w:author="李 士朋" w:date="2020-07-13T10:27:00Z">
              <w:rPr>
                <w:rFonts w:hint="eastAsia"/>
              </w:rPr>
            </w:rPrChange>
          </w:rPr>
          <w:t>构造方法及作用</w:t>
        </w:r>
      </w:ins>
    </w:p>
    <w:p w14:paraId="2FE8F340" w14:textId="77777777" w:rsidR="008F68BB" w:rsidRPr="008F68BB" w:rsidRDefault="008F68BB">
      <w:pPr>
        <w:rPr>
          <w:ins w:id="43" w:author="李 士朋" w:date="2020-07-13T10:25:00Z"/>
        </w:rPr>
      </w:pPr>
      <w:ins w:id="44" w:author="李 士朋" w:date="2020-07-13T10:25:00Z">
        <w:r w:rsidRPr="008F68BB">
          <w:rPr>
            <w:rFonts w:hint="eastAsia"/>
          </w:rPr>
          <w:t>作用</w:t>
        </w:r>
        <w:r w:rsidRPr="008F68BB">
          <w:rPr>
            <w:rFonts w:hint="eastAsia"/>
          </w:rPr>
          <w:t>:</w:t>
        </w:r>
        <w:r w:rsidRPr="008F68BB">
          <w:rPr>
            <w:rFonts w:hint="eastAsia"/>
          </w:rPr>
          <w:t>把对象以流的方式写入到文件中保存</w:t>
        </w:r>
      </w:ins>
    </w:p>
    <w:p w14:paraId="16C8AE47" w14:textId="77777777" w:rsidR="008F68BB" w:rsidRPr="008F68BB" w:rsidRDefault="008F68BB">
      <w:pPr>
        <w:rPr>
          <w:ins w:id="45" w:author="李 士朋" w:date="2020-07-13T10:25:00Z"/>
        </w:rPr>
      </w:pPr>
      <w:ins w:id="46" w:author="李 士朋" w:date="2020-07-13T10:25:00Z">
        <w:r w:rsidRPr="008F68BB">
          <w:rPr>
            <w:rFonts w:hint="eastAsia"/>
          </w:rPr>
          <w:t>构造方法</w:t>
        </w:r>
        <w:r w:rsidRPr="008F68BB">
          <w:rPr>
            <w:rFonts w:hint="eastAsia"/>
          </w:rPr>
          <w:t>:</w:t>
        </w:r>
      </w:ins>
    </w:p>
    <w:p w14:paraId="2BD28CF8" w14:textId="3143D6EF" w:rsidR="008F68BB" w:rsidRPr="008F68BB" w:rsidRDefault="008F68BB">
      <w:pPr>
        <w:ind w:left="840"/>
        <w:rPr>
          <w:ins w:id="47" w:author="李 士朋" w:date="2020-07-13T10:25:00Z"/>
        </w:rPr>
        <w:pPrChange w:id="48" w:author="李 士朋" w:date="2020-07-13T10:25:00Z">
          <w:pPr/>
        </w:pPrChange>
      </w:pPr>
      <w:proofErr w:type="spellStart"/>
      <w:ins w:id="49" w:author="李 士朋" w:date="2020-07-13T10:25:00Z">
        <w:r w:rsidRPr="008F68BB">
          <w:t>objectOutputStream</w:t>
        </w:r>
        <w:proofErr w:type="spellEnd"/>
        <w:r w:rsidRPr="008F68BB">
          <w:rPr>
            <w:rFonts w:hint="eastAsia"/>
          </w:rPr>
          <w:t xml:space="preserve"> (</w:t>
        </w:r>
        <w:proofErr w:type="spellStart"/>
        <w:r w:rsidRPr="008F68BB">
          <w:rPr>
            <w:rFonts w:hint="eastAsia"/>
          </w:rPr>
          <w:t>OutputStream</w:t>
        </w:r>
        <w:proofErr w:type="spellEnd"/>
        <w:r w:rsidRPr="008F68BB">
          <w:rPr>
            <w:rFonts w:hint="eastAsia"/>
          </w:rPr>
          <w:t xml:space="preserve"> out)</w:t>
        </w:r>
        <w:r w:rsidRPr="008F68BB">
          <w:rPr>
            <w:rFonts w:hint="eastAsia"/>
          </w:rPr>
          <w:t>创建写入指定</w:t>
        </w:r>
        <w:proofErr w:type="spellStart"/>
        <w:r>
          <w:rPr>
            <w:rFonts w:hint="eastAsia"/>
          </w:rPr>
          <w:t>O</w:t>
        </w:r>
        <w:r w:rsidRPr="008F68BB">
          <w:rPr>
            <w:rFonts w:hint="eastAsia"/>
          </w:rPr>
          <w:t>utputStream</w:t>
        </w:r>
        <w:proofErr w:type="spellEnd"/>
        <w:r w:rsidRPr="008F68BB">
          <w:rPr>
            <w:rFonts w:hint="eastAsia"/>
          </w:rPr>
          <w:t xml:space="preserve"> </w:t>
        </w:r>
        <w:r w:rsidRPr="008F68BB">
          <w:rPr>
            <w:rFonts w:hint="eastAsia"/>
          </w:rPr>
          <w:t>的</w:t>
        </w:r>
        <w:proofErr w:type="spellStart"/>
        <w:r w:rsidRPr="008F68BB">
          <w:rPr>
            <w:rFonts w:hint="eastAsia"/>
          </w:rPr>
          <w:t>objectOutputStream</w:t>
        </w:r>
        <w:proofErr w:type="spellEnd"/>
        <w:r w:rsidRPr="008F68BB">
          <w:rPr>
            <w:rFonts w:hint="eastAsia"/>
          </w:rPr>
          <w:t>。</w:t>
        </w:r>
      </w:ins>
    </w:p>
    <w:p w14:paraId="4776E241" w14:textId="77777777" w:rsidR="008F68BB" w:rsidRPr="008F68BB" w:rsidRDefault="008F68BB">
      <w:pPr>
        <w:rPr>
          <w:ins w:id="50" w:author="李 士朋" w:date="2020-07-13T10:25:00Z"/>
        </w:rPr>
      </w:pPr>
      <w:ins w:id="51" w:author="李 士朋" w:date="2020-07-13T10:25:00Z">
        <w:r w:rsidRPr="008F68BB">
          <w:rPr>
            <w:rFonts w:hint="eastAsia"/>
          </w:rPr>
          <w:t>参数</w:t>
        </w:r>
        <w:r w:rsidRPr="008F68BB">
          <w:rPr>
            <w:rFonts w:hint="eastAsia"/>
          </w:rPr>
          <w:t>:</w:t>
        </w:r>
      </w:ins>
    </w:p>
    <w:p w14:paraId="36D2C17D" w14:textId="77777777" w:rsidR="008F68BB" w:rsidRPr="008F68BB" w:rsidRDefault="008F68BB">
      <w:pPr>
        <w:ind w:left="420" w:firstLine="420"/>
        <w:rPr>
          <w:ins w:id="52" w:author="李 士朋" w:date="2020-07-13T10:25:00Z"/>
        </w:rPr>
        <w:pPrChange w:id="53" w:author="李 士朋" w:date="2020-07-13T10:25:00Z">
          <w:pPr/>
        </w:pPrChange>
      </w:pPr>
      <w:proofErr w:type="spellStart"/>
      <w:ins w:id="54" w:author="李 士朋" w:date="2020-07-13T10:25:00Z">
        <w:r w:rsidRPr="008F68BB">
          <w:rPr>
            <w:rFonts w:hint="eastAsia"/>
          </w:rPr>
          <w:t>OutputStream</w:t>
        </w:r>
        <w:proofErr w:type="spellEnd"/>
        <w:r w:rsidRPr="008F68BB">
          <w:rPr>
            <w:rFonts w:hint="eastAsia"/>
          </w:rPr>
          <w:t xml:space="preserve"> out :</w:t>
        </w:r>
        <w:r w:rsidRPr="008F68BB">
          <w:rPr>
            <w:rFonts w:hint="eastAsia"/>
          </w:rPr>
          <w:t>字节输出流</w:t>
        </w:r>
      </w:ins>
    </w:p>
    <w:p w14:paraId="4E55A523" w14:textId="192F2147" w:rsidR="008F68BB" w:rsidRPr="008F68BB" w:rsidRDefault="008F68BB">
      <w:pPr>
        <w:pStyle w:val="3"/>
        <w:spacing w:before="156" w:after="156"/>
        <w:rPr>
          <w:ins w:id="55" w:author="李 士朋" w:date="2020-07-13T10:25:00Z"/>
        </w:rPr>
        <w:pPrChange w:id="56" w:author="李 士朋" w:date="2020-07-13T10:27:00Z">
          <w:pPr/>
        </w:pPrChange>
      </w:pPr>
      <w:ins w:id="57" w:author="李 士朋" w:date="2020-07-13T10:27:00Z">
        <w:r>
          <w:rPr>
            <w:rFonts w:hint="eastAsia"/>
          </w:rPr>
          <w:t>二．</w:t>
        </w:r>
      </w:ins>
      <w:ins w:id="58" w:author="李 士朋" w:date="2020-07-13T10:25:00Z">
        <w:r w:rsidRPr="008F68BB">
          <w:rPr>
            <w:rFonts w:hint="eastAsia"/>
          </w:rPr>
          <w:t>特有的成员方法</w:t>
        </w:r>
      </w:ins>
    </w:p>
    <w:p w14:paraId="07178189" w14:textId="571C540E" w:rsidR="008F68BB" w:rsidRDefault="008F68BB" w:rsidP="008F68BB">
      <w:pPr>
        <w:ind w:firstLine="420"/>
        <w:rPr>
          <w:ins w:id="59" w:author="李 士朋" w:date="2020-07-13T10:28:00Z"/>
        </w:rPr>
      </w:pPr>
      <w:ins w:id="60" w:author="李 士朋" w:date="2020-07-13T10:25:00Z">
        <w:r w:rsidRPr="008F68BB">
          <w:rPr>
            <w:rFonts w:hint="eastAsia"/>
          </w:rPr>
          <w:t xml:space="preserve">void </w:t>
        </w:r>
        <w:proofErr w:type="spellStart"/>
        <w:r w:rsidRPr="008F68BB">
          <w:rPr>
            <w:rFonts w:hint="eastAsia"/>
          </w:rPr>
          <w:t>writeObject</w:t>
        </w:r>
        <w:proofErr w:type="spellEnd"/>
        <w:r w:rsidRPr="008F68BB">
          <w:rPr>
            <w:rFonts w:hint="eastAsia"/>
          </w:rPr>
          <w:t>(Object obj)</w:t>
        </w:r>
        <w:r w:rsidRPr="008F68BB">
          <w:rPr>
            <w:rFonts w:hint="eastAsia"/>
          </w:rPr>
          <w:t>将指定的对象写入</w:t>
        </w:r>
      </w:ins>
      <w:proofErr w:type="spellStart"/>
      <w:ins w:id="61" w:author="李 士朋" w:date="2020-07-13T10:26:00Z">
        <w:r w:rsidRPr="008F68BB">
          <w:t>objectOutputStream</w:t>
        </w:r>
      </w:ins>
      <w:proofErr w:type="spellEnd"/>
      <w:ins w:id="62" w:author="李 士朋" w:date="2020-07-13T10:25:00Z">
        <w:r w:rsidRPr="008F68BB">
          <w:rPr>
            <w:rFonts w:hint="eastAsia"/>
          </w:rPr>
          <w:t>。</w:t>
        </w:r>
      </w:ins>
    </w:p>
    <w:p w14:paraId="74D174D3" w14:textId="732A0092" w:rsidR="008F68BB" w:rsidRDefault="008F68BB" w:rsidP="008F68BB">
      <w:pPr>
        <w:pStyle w:val="3"/>
        <w:spacing w:before="156" w:after="156"/>
        <w:rPr>
          <w:ins w:id="63" w:author="李 士朋" w:date="2020-07-13T10:33:00Z"/>
        </w:rPr>
      </w:pPr>
      <w:ins w:id="64" w:author="李 士朋" w:date="2020-07-13T10:28:00Z">
        <w:r>
          <w:rPr>
            <w:rFonts w:hint="eastAsia"/>
          </w:rPr>
          <w:t>三．使用步骤</w:t>
        </w:r>
      </w:ins>
    </w:p>
    <w:p w14:paraId="2D64E0B8" w14:textId="46B2AE68" w:rsidR="008F68BB" w:rsidRPr="00CC6BD1" w:rsidRDefault="008F68BB" w:rsidP="008F68BB">
      <w:pPr>
        <w:rPr>
          <w:ins w:id="65" w:author="李 士朋" w:date="2020-07-13T10:33:00Z"/>
          <w:b/>
          <w:bCs/>
          <w:color w:val="FF0000"/>
        </w:rPr>
      </w:pPr>
      <w:ins w:id="66" w:author="李 士朋" w:date="2020-07-13T10:33:00Z">
        <w:r w:rsidRPr="00CC6BD1">
          <w:rPr>
            <w:b/>
            <w:bCs/>
            <w:color w:val="FF0000"/>
          </w:rPr>
          <w:t>F</w:t>
        </w:r>
        <w:r w:rsidRPr="00CC6BD1">
          <w:rPr>
            <w:rFonts w:hint="eastAsia"/>
            <w:b/>
            <w:bCs/>
            <w:color w:val="FF0000"/>
          </w:rPr>
          <w:t>irst</w:t>
        </w:r>
        <w:r w:rsidRPr="00CC6BD1">
          <w:rPr>
            <w:rFonts w:hint="eastAsia"/>
            <w:b/>
            <w:bCs/>
            <w:color w:val="FF0000"/>
          </w:rPr>
          <w:t>：</w:t>
        </w:r>
        <w:r w:rsidR="00CC6BD1" w:rsidRPr="00CC6BD1">
          <w:rPr>
            <w:rFonts w:hint="eastAsia"/>
            <w:b/>
            <w:bCs/>
            <w:color w:val="FF0000"/>
          </w:rPr>
          <w:t>类必须实现</w:t>
        </w:r>
        <w:r w:rsidR="00CC6BD1" w:rsidRPr="00CC6BD1">
          <w:rPr>
            <w:rFonts w:hint="eastAsia"/>
            <w:b/>
            <w:bCs/>
            <w:color w:val="FF0000"/>
          </w:rPr>
          <w:t xml:space="preserve">java. </w:t>
        </w:r>
        <w:proofErr w:type="spellStart"/>
        <w:r w:rsidR="00CC6BD1" w:rsidRPr="00CC6BD1">
          <w:rPr>
            <w:rFonts w:hint="eastAsia"/>
            <w:b/>
            <w:bCs/>
            <w:color w:val="FF0000"/>
          </w:rPr>
          <w:t>io</w:t>
        </w:r>
        <w:proofErr w:type="spellEnd"/>
        <w:r w:rsidR="00CC6BD1" w:rsidRPr="00CC6BD1">
          <w:rPr>
            <w:rFonts w:hint="eastAsia"/>
            <w:b/>
            <w:bCs/>
            <w:color w:val="FF0000"/>
          </w:rPr>
          <w:t>. Serializable</w:t>
        </w:r>
        <w:r w:rsidR="00CC6BD1" w:rsidRPr="00CC6BD1">
          <w:rPr>
            <w:rFonts w:hint="eastAsia"/>
            <w:b/>
            <w:bCs/>
            <w:color w:val="FF0000"/>
          </w:rPr>
          <w:t>接口以启用其序列化功能</w:t>
        </w:r>
      </w:ins>
    </w:p>
    <w:p w14:paraId="2713D1A1" w14:textId="41B79300" w:rsidR="00CC6BD1" w:rsidRDefault="00CC6BD1" w:rsidP="008F68BB">
      <w:pPr>
        <w:rPr>
          <w:ins w:id="67" w:author="李 士朋" w:date="2020-07-13T10:33:00Z"/>
        </w:rPr>
      </w:pPr>
      <w:ins w:id="68" w:author="李 士朋" w:date="2020-07-13T10:33:00Z">
        <w:r>
          <w:rPr>
            <w:rFonts w:hint="eastAsia"/>
          </w:rPr>
          <w:t>=</w:t>
        </w:r>
        <w:r>
          <w:t>============================================================</w:t>
        </w:r>
      </w:ins>
    </w:p>
    <w:p w14:paraId="692CF185" w14:textId="3122C954" w:rsidR="00CC6BD1" w:rsidRDefault="00CC6BD1" w:rsidP="00CC6BD1">
      <w:pPr>
        <w:rPr>
          <w:ins w:id="69" w:author="李 士朋" w:date="2020-07-13T10:33:00Z"/>
        </w:rPr>
      </w:pPr>
      <w:ins w:id="70" w:author="李 士朋" w:date="2020-07-13T10:33:00Z">
        <w:r>
          <w:rPr>
            <w:rFonts w:hint="eastAsia"/>
          </w:rPr>
          <w:t>序列化和反序列化的时候</w:t>
        </w:r>
        <w:r>
          <w:rPr>
            <w:rFonts w:hint="eastAsia"/>
          </w:rPr>
          <w:t>,</w:t>
        </w:r>
        <w:r>
          <w:rPr>
            <w:rFonts w:hint="eastAsia"/>
          </w:rPr>
          <w:t>会抛出</w:t>
        </w:r>
        <w:proofErr w:type="spellStart"/>
        <w:r>
          <w:rPr>
            <w:rFonts w:hint="eastAsia"/>
          </w:rPr>
          <w:t>NotSerializableException</w:t>
        </w:r>
        <w:proofErr w:type="spellEnd"/>
        <w:r>
          <w:rPr>
            <w:rFonts w:hint="eastAsia"/>
          </w:rPr>
          <w:t>没有序列化异常</w:t>
        </w:r>
      </w:ins>
    </w:p>
    <w:p w14:paraId="7C3A77C5" w14:textId="6FF0A082" w:rsidR="00CC6BD1" w:rsidRDefault="00CC6BD1" w:rsidP="00CC6BD1">
      <w:pPr>
        <w:rPr>
          <w:ins w:id="71" w:author="李 士朋" w:date="2020-07-13T10:33:00Z"/>
        </w:rPr>
      </w:pPr>
      <w:proofErr w:type="gramStart"/>
      <w:ins w:id="72" w:author="李 士朋" w:date="2020-07-13T10:33:00Z">
        <w:r>
          <w:rPr>
            <w:rFonts w:hint="eastAsia"/>
          </w:rPr>
          <w:t>类通过</w:t>
        </w:r>
        <w:proofErr w:type="gramEnd"/>
        <w:r>
          <w:rPr>
            <w:rFonts w:hint="eastAsia"/>
          </w:rPr>
          <w:t>实现</w:t>
        </w:r>
        <w:r>
          <w:rPr>
            <w:rFonts w:hint="eastAsia"/>
          </w:rPr>
          <w:t xml:space="preserve">java. </w:t>
        </w:r>
        <w:proofErr w:type="spellStart"/>
        <w:r>
          <w:rPr>
            <w:rFonts w:hint="eastAsia"/>
          </w:rPr>
          <w:t>io</w:t>
        </w:r>
        <w:proofErr w:type="spellEnd"/>
        <w:r>
          <w:rPr>
            <w:rFonts w:hint="eastAsia"/>
          </w:rPr>
          <w:t>. Serializable</w:t>
        </w:r>
        <w:r>
          <w:rPr>
            <w:rFonts w:hint="eastAsia"/>
          </w:rPr>
          <w:t>接口以启用其序列化功能。未实现此接口的类将无法使其任何状态序列化或反序列化。</w:t>
        </w:r>
      </w:ins>
    </w:p>
    <w:p w14:paraId="6A11B574" w14:textId="77777777" w:rsidR="00CC6BD1" w:rsidRDefault="00CC6BD1" w:rsidP="00CC6BD1">
      <w:pPr>
        <w:rPr>
          <w:ins w:id="73" w:author="李 士朋" w:date="2020-07-13T10:33:00Z"/>
        </w:rPr>
      </w:pPr>
      <w:ins w:id="74" w:author="李 士朋" w:date="2020-07-13T10:33:00Z">
        <w:r>
          <w:rPr>
            <w:rFonts w:hint="eastAsia"/>
          </w:rPr>
          <w:t>Serializable</w:t>
        </w:r>
        <w:r>
          <w:rPr>
            <w:rFonts w:hint="eastAsia"/>
          </w:rPr>
          <w:t>接口也叫标记型接口</w:t>
        </w:r>
      </w:ins>
    </w:p>
    <w:p w14:paraId="5988E30F" w14:textId="7BA5BBBF" w:rsidR="00CC6BD1" w:rsidRDefault="00CC6BD1" w:rsidP="00CC6BD1">
      <w:pPr>
        <w:ind w:leftChars="175" w:left="420"/>
        <w:rPr>
          <w:ins w:id="75" w:author="李 士朋" w:date="2020-07-13T10:33:00Z"/>
        </w:rPr>
      </w:pPr>
      <w:ins w:id="76" w:author="李 士朋" w:date="2020-07-13T10:33:00Z">
        <w:r>
          <w:rPr>
            <w:rFonts w:hint="eastAsia"/>
          </w:rPr>
          <w:t>要进行序列化和反序列化的类必须实现</w:t>
        </w:r>
        <w:r>
          <w:rPr>
            <w:rFonts w:hint="eastAsia"/>
          </w:rPr>
          <w:t>Serializable</w:t>
        </w:r>
        <w:r>
          <w:rPr>
            <w:rFonts w:hint="eastAsia"/>
          </w:rPr>
          <w:t>接口</w:t>
        </w:r>
        <w:r>
          <w:rPr>
            <w:rFonts w:hint="eastAsia"/>
          </w:rPr>
          <w:t>,</w:t>
        </w:r>
        <w:r>
          <w:rPr>
            <w:rFonts w:hint="eastAsia"/>
          </w:rPr>
          <w:t>就会</w:t>
        </w:r>
        <w:proofErr w:type="gramStart"/>
        <w:r>
          <w:rPr>
            <w:rFonts w:hint="eastAsia"/>
          </w:rPr>
          <w:t>给类添加</w:t>
        </w:r>
        <w:proofErr w:type="gramEnd"/>
        <w:r>
          <w:rPr>
            <w:rFonts w:hint="eastAsia"/>
          </w:rPr>
          <w:t>一个</w:t>
        </w:r>
        <w:r>
          <w:rPr>
            <w:rFonts w:hint="eastAsia"/>
          </w:rPr>
          <w:lastRenderedPageBreak/>
          <w:t>标记</w:t>
        </w:r>
      </w:ins>
      <w:r>
        <w:rPr>
          <w:rFonts w:hint="eastAsia"/>
        </w:rPr>
        <w:t>。</w:t>
      </w:r>
      <w:ins w:id="77" w:author="李 士朋" w:date="2020-07-13T10:33:00Z">
        <w:r>
          <w:rPr>
            <w:rFonts w:hint="eastAsia"/>
          </w:rPr>
          <w:t>当我们进行序列化和反序列化的时候</w:t>
        </w:r>
        <w:r>
          <w:rPr>
            <w:rFonts w:hint="eastAsia"/>
          </w:rPr>
          <w:t>,</w:t>
        </w:r>
        <w:r>
          <w:rPr>
            <w:rFonts w:hint="eastAsia"/>
          </w:rPr>
          <w:t>就会检测类上是否有这个标记</w:t>
        </w:r>
      </w:ins>
    </w:p>
    <w:p w14:paraId="737B98D4" w14:textId="77777777" w:rsidR="00CC6BD1" w:rsidRDefault="00CC6BD1" w:rsidP="0033436A">
      <w:pPr>
        <w:pStyle w:val="a3"/>
        <w:numPr>
          <w:ilvl w:val="0"/>
          <w:numId w:val="57"/>
        </w:numPr>
        <w:ind w:firstLineChars="0"/>
        <w:rPr>
          <w:ins w:id="78" w:author="李 士朋" w:date="2020-07-13T10:33:00Z"/>
        </w:rPr>
      </w:pPr>
      <w:ins w:id="79" w:author="李 士朋" w:date="2020-07-13T10:33:00Z">
        <w:r>
          <w:rPr>
            <w:rFonts w:hint="eastAsia"/>
          </w:rPr>
          <w:t>有</w:t>
        </w:r>
        <w:r>
          <w:rPr>
            <w:rFonts w:hint="eastAsia"/>
          </w:rPr>
          <w:t>:</w:t>
        </w:r>
        <w:r>
          <w:rPr>
            <w:rFonts w:hint="eastAsia"/>
          </w:rPr>
          <w:t>就可以序列化和反序列化</w:t>
        </w:r>
      </w:ins>
    </w:p>
    <w:p w14:paraId="30D9F1B6" w14:textId="202096AF" w:rsidR="00CC6BD1" w:rsidRDefault="00CC6BD1" w:rsidP="0033436A">
      <w:pPr>
        <w:pStyle w:val="a3"/>
        <w:numPr>
          <w:ilvl w:val="0"/>
          <w:numId w:val="57"/>
        </w:numPr>
        <w:ind w:firstLineChars="0"/>
      </w:pPr>
      <w:ins w:id="80" w:author="李 士朋" w:date="2020-07-13T10:33:00Z">
        <w:r>
          <w:rPr>
            <w:rFonts w:hint="eastAsia"/>
          </w:rPr>
          <w:t>没有</w:t>
        </w:r>
        <w:r>
          <w:rPr>
            <w:rFonts w:hint="eastAsia"/>
          </w:rPr>
          <w:t>:</w:t>
        </w:r>
        <w:r>
          <w:rPr>
            <w:rFonts w:hint="eastAsia"/>
          </w:rPr>
          <w:t>就会抛出</w:t>
        </w:r>
        <w:proofErr w:type="spellStart"/>
        <w:r>
          <w:rPr>
            <w:rFonts w:hint="eastAsia"/>
          </w:rPr>
          <w:t>NotSerializableException</w:t>
        </w:r>
        <w:proofErr w:type="spellEnd"/>
        <w:r>
          <w:rPr>
            <w:rFonts w:hint="eastAsia"/>
          </w:rPr>
          <w:t>异常</w:t>
        </w:r>
      </w:ins>
    </w:p>
    <w:p w14:paraId="1D417AA3" w14:textId="06B6186A" w:rsidR="00CC6BD1" w:rsidRDefault="00CC6BD1" w:rsidP="00CC6BD1">
      <w:r>
        <w:rPr>
          <w:rFonts w:hint="eastAsia"/>
        </w:rPr>
        <w:t>============================================================</w:t>
      </w:r>
    </w:p>
    <w:p w14:paraId="28F15E97" w14:textId="36CA5220" w:rsidR="00CC6BD1" w:rsidRDefault="00CC6BD1" w:rsidP="00CC6BD1">
      <w:pPr>
        <w:ind w:leftChars="200" w:left="480"/>
      </w:pPr>
      <w:r>
        <w:rPr>
          <w:rFonts w:hint="eastAsia"/>
        </w:rPr>
        <w:t>1</w:t>
      </w:r>
      <w:r w:rsidRPr="00EA59A7">
        <w:rPr>
          <w:rFonts w:hint="eastAsia"/>
          <w:b/>
          <w:bCs/>
          <w:color w:val="FF0000"/>
          <w:highlight w:val="green"/>
        </w:rPr>
        <w:t>.</w:t>
      </w:r>
      <w:r w:rsidRPr="00EA59A7">
        <w:rPr>
          <w:rFonts w:hint="eastAsia"/>
          <w:b/>
          <w:bCs/>
          <w:color w:val="FF0000"/>
          <w:highlight w:val="green"/>
        </w:rPr>
        <w:t>创建</w:t>
      </w:r>
      <w:proofErr w:type="spellStart"/>
      <w:ins w:id="81" w:author="李 士朋" w:date="2020-07-13T10:25:00Z">
        <w:r w:rsidRPr="008F68BB">
          <w:t>objectOutputStream</w:t>
        </w:r>
      </w:ins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构造方法中传递字节输出流</w:t>
      </w:r>
    </w:p>
    <w:p w14:paraId="4EC692E8" w14:textId="79D273B1" w:rsidR="00CC6BD1" w:rsidRDefault="00CC6BD1" w:rsidP="00CC6BD1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使用</w:t>
      </w:r>
      <w:proofErr w:type="spellStart"/>
      <w:ins w:id="82" w:author="李 士朋" w:date="2020-07-13T10:25:00Z">
        <w:r w:rsidRPr="008F68BB">
          <w:t>objectOutputStream</w:t>
        </w:r>
      </w:ins>
      <w:proofErr w:type="spellEnd"/>
      <w:r>
        <w:rPr>
          <w:rFonts w:hint="eastAsia"/>
        </w:rPr>
        <w:t>对象中的</w:t>
      </w:r>
      <w:r w:rsidRPr="00EA59A7">
        <w:rPr>
          <w:rFonts w:hint="eastAsia"/>
          <w:b/>
          <w:bCs/>
          <w:color w:val="FF0000"/>
          <w:highlight w:val="green"/>
        </w:rPr>
        <w:t>方法</w:t>
      </w:r>
      <w:proofErr w:type="spellStart"/>
      <w:r w:rsidRPr="00EA59A7">
        <w:rPr>
          <w:rFonts w:hint="eastAsia"/>
          <w:b/>
          <w:bCs/>
          <w:color w:val="FF0000"/>
          <w:highlight w:val="green"/>
        </w:rPr>
        <w:t>writeObject</w:t>
      </w:r>
      <w:proofErr w:type="spellEnd"/>
      <w:r w:rsidRPr="00EA59A7">
        <w:rPr>
          <w:rFonts w:hint="eastAsia"/>
          <w:b/>
          <w:bCs/>
          <w:color w:val="FF0000"/>
          <w:highlight w:val="green"/>
        </w:rPr>
        <w:t>,</w:t>
      </w:r>
      <w:r w:rsidRPr="00EA59A7">
        <w:rPr>
          <w:rFonts w:hint="eastAsia"/>
          <w:b/>
          <w:bCs/>
          <w:color w:val="FF0000"/>
          <w:highlight w:val="green"/>
        </w:rPr>
        <w:t>把对象写入</w:t>
      </w:r>
      <w:r>
        <w:rPr>
          <w:rFonts w:hint="eastAsia"/>
        </w:rPr>
        <w:t>到文件中</w:t>
      </w:r>
    </w:p>
    <w:p w14:paraId="12D352B5" w14:textId="33E03CBE" w:rsidR="00CC6BD1" w:rsidRDefault="00CC6BD1" w:rsidP="00CC6BD1">
      <w:pPr>
        <w:ind w:leftChars="200" w:left="480"/>
      </w:pPr>
      <w:r>
        <w:rPr>
          <w:rFonts w:hint="eastAsia"/>
        </w:rPr>
        <w:t>3.</w:t>
      </w:r>
      <w:r w:rsidRPr="00EA59A7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</w:p>
    <w:p w14:paraId="20D49475" w14:textId="74D7647E" w:rsidR="00EA59A7" w:rsidRDefault="00EA59A7" w:rsidP="00EA59A7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.</w:t>
      </w:r>
      <w:r w:rsidRPr="00EA59A7">
        <w:rPr>
          <w:rFonts w:hint="eastAsia"/>
        </w:rPr>
        <w:t xml:space="preserve"> </w:t>
      </w:r>
      <w:proofErr w:type="spellStart"/>
      <w:r w:rsidRPr="00EA59A7">
        <w:rPr>
          <w:rFonts w:hint="eastAsia"/>
        </w:rPr>
        <w:t>objectInputStream</w:t>
      </w:r>
      <w:proofErr w:type="spellEnd"/>
      <w:r w:rsidRPr="00EA59A7">
        <w:rPr>
          <w:rFonts w:hint="eastAsia"/>
        </w:rPr>
        <w:t>对象的反序列化流</w:t>
      </w:r>
    </w:p>
    <w:p w14:paraId="51DB2DFD" w14:textId="3C69D7D9" w:rsidR="00EA59A7" w:rsidRDefault="00EA59A7" w:rsidP="00EA59A7">
      <w:r>
        <w:t xml:space="preserve">java. </w:t>
      </w:r>
      <w:proofErr w:type="spellStart"/>
      <w:r>
        <w:t>io</w:t>
      </w:r>
      <w:proofErr w:type="spellEnd"/>
      <w:r>
        <w:t xml:space="preserve">. </w:t>
      </w:r>
      <w:proofErr w:type="spellStart"/>
      <w:r>
        <w:t>objectInputStream</w:t>
      </w:r>
      <w:proofErr w:type="spellEnd"/>
      <w:r>
        <w:t xml:space="preserve"> extends </w:t>
      </w:r>
      <w:proofErr w:type="spellStart"/>
      <w:r>
        <w:t>InputStream</w:t>
      </w:r>
      <w:proofErr w:type="spellEnd"/>
    </w:p>
    <w:p w14:paraId="71507E83" w14:textId="77777777" w:rsidR="00052FE9" w:rsidRDefault="00052FE9" w:rsidP="00052FE9">
      <w:r>
        <w:rPr>
          <w:rFonts w:hint="eastAsia"/>
        </w:rPr>
        <w:t>反序列化的前提</w:t>
      </w:r>
      <w:r>
        <w:rPr>
          <w:rFonts w:hint="eastAsia"/>
        </w:rPr>
        <w:t>;</w:t>
      </w:r>
    </w:p>
    <w:p w14:paraId="381262B3" w14:textId="53168D86" w:rsidR="00052FE9" w:rsidRDefault="00052FE9" w:rsidP="00052FE9">
      <w:pPr>
        <w:ind w:leftChars="200" w:left="480"/>
      </w:pPr>
      <w:r>
        <w:rPr>
          <w:rFonts w:hint="eastAsia"/>
        </w:rPr>
        <w:t>1.</w:t>
      </w:r>
      <w:r>
        <w:rPr>
          <w:rFonts w:hint="eastAsia"/>
        </w:rPr>
        <w:t>类必须实现</w:t>
      </w:r>
      <w:r>
        <w:rPr>
          <w:rFonts w:hint="eastAsia"/>
        </w:rPr>
        <w:t>Serializable</w:t>
      </w:r>
      <w:r>
        <w:rPr>
          <w:rFonts w:hint="eastAsia"/>
        </w:rPr>
        <w:t>接口</w:t>
      </w:r>
    </w:p>
    <w:p w14:paraId="438A81EA" w14:textId="3461314A" w:rsidR="00052FE9" w:rsidRDefault="00052FE9" w:rsidP="00052FE9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必须存在类对应的</w:t>
      </w:r>
      <w:r>
        <w:rPr>
          <w:rFonts w:hint="eastAsia"/>
        </w:rPr>
        <w:t>class</w:t>
      </w:r>
      <w:r>
        <w:rPr>
          <w:rFonts w:hint="eastAsia"/>
        </w:rPr>
        <w:t>文件</w:t>
      </w:r>
    </w:p>
    <w:p w14:paraId="76A4B980" w14:textId="4AD70C05" w:rsidR="00EA59A7" w:rsidRDefault="00EA59A7" w:rsidP="00EA59A7">
      <w:pPr>
        <w:pStyle w:val="3"/>
        <w:spacing w:before="156" w:after="156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．构造方法及作用</w:t>
      </w:r>
    </w:p>
    <w:p w14:paraId="608028E3" w14:textId="77777777" w:rsidR="00EA59A7" w:rsidRDefault="00EA59A7" w:rsidP="00EA59A7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把文件中保存的对象，以流的方式读取出来使用</w:t>
      </w:r>
    </w:p>
    <w:p w14:paraId="2FAD6E79" w14:textId="77777777" w:rsidR="00EA59A7" w:rsidRDefault="00EA59A7" w:rsidP="00EA59A7">
      <w:r>
        <w:rPr>
          <w:rFonts w:hint="eastAsia"/>
        </w:rPr>
        <w:t>构造方法</w:t>
      </w:r>
      <w:r>
        <w:rPr>
          <w:rFonts w:hint="eastAsia"/>
        </w:rPr>
        <w:t>:</w:t>
      </w:r>
    </w:p>
    <w:p w14:paraId="2B73E1EA" w14:textId="393987EC" w:rsidR="00EA59A7" w:rsidRDefault="00EA59A7" w:rsidP="00EA59A7">
      <w:pPr>
        <w:ind w:left="840"/>
      </w:pPr>
      <w:proofErr w:type="spellStart"/>
      <w:r>
        <w:rPr>
          <w:rFonts w:hint="eastAsia"/>
        </w:rPr>
        <w:t>objectInputStream</w:t>
      </w:r>
      <w:proofErr w:type="spellEnd"/>
      <w:r>
        <w:rPr>
          <w:rFonts w:hint="eastAsia"/>
        </w:rPr>
        <w:t xml:space="preserve">( 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 xml:space="preserve"> in)</w:t>
      </w:r>
      <w:r>
        <w:rPr>
          <w:rFonts w:hint="eastAsia"/>
        </w:rPr>
        <w:t>创建从指定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读取的</w:t>
      </w:r>
      <w:proofErr w:type="spellStart"/>
      <w:r>
        <w:rPr>
          <w:rFonts w:hint="eastAsia"/>
        </w:rPr>
        <w:t>objectInputStream</w:t>
      </w:r>
      <w:proofErr w:type="spellEnd"/>
      <w:r>
        <w:rPr>
          <w:rFonts w:hint="eastAsia"/>
        </w:rPr>
        <w:t>。</w:t>
      </w:r>
    </w:p>
    <w:p w14:paraId="17AE8C33" w14:textId="77777777" w:rsidR="00EA59A7" w:rsidRDefault="00EA59A7" w:rsidP="00EA59A7">
      <w:r>
        <w:rPr>
          <w:rFonts w:hint="eastAsia"/>
        </w:rPr>
        <w:t>参数</w:t>
      </w:r>
      <w:r>
        <w:rPr>
          <w:rFonts w:hint="eastAsia"/>
        </w:rPr>
        <w:t>:</w:t>
      </w:r>
    </w:p>
    <w:p w14:paraId="1E45513A" w14:textId="77777777" w:rsidR="00EA59A7" w:rsidRDefault="00EA59A7" w:rsidP="00EA59A7"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 xml:space="preserve"> in:</w:t>
      </w:r>
      <w:r>
        <w:rPr>
          <w:rFonts w:hint="eastAsia"/>
        </w:rPr>
        <w:t>字节输入流</w:t>
      </w:r>
    </w:p>
    <w:p w14:paraId="6449E999" w14:textId="401C5DDC" w:rsidR="00EA59A7" w:rsidRDefault="00EA59A7" w:rsidP="00EA59A7">
      <w:pPr>
        <w:pStyle w:val="3"/>
        <w:spacing w:before="156" w:after="156"/>
      </w:pPr>
      <w:r>
        <w:rPr>
          <w:rFonts w:hint="eastAsia"/>
        </w:rPr>
        <w:t>二．特有的成员方法</w:t>
      </w:r>
    </w:p>
    <w:p w14:paraId="3C87254F" w14:textId="75FDACA0" w:rsidR="00EA59A7" w:rsidRDefault="00EA59A7" w:rsidP="00EA59A7">
      <w:pPr>
        <w:ind w:firstLine="420"/>
      </w:pPr>
      <w:r w:rsidRPr="00EA59A7">
        <w:rPr>
          <w:rFonts w:hint="eastAsia"/>
          <w:b/>
          <w:bCs/>
          <w:color w:val="FF0000"/>
        </w:rPr>
        <w:t>object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readObject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objectInputStream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读取对象。</w:t>
      </w:r>
    </w:p>
    <w:p w14:paraId="1FD47A73" w14:textId="1B499C30" w:rsidR="00EA59A7" w:rsidRDefault="00EA59A7" w:rsidP="00EA59A7">
      <w:pPr>
        <w:pStyle w:val="3"/>
        <w:spacing w:before="156" w:after="156"/>
      </w:pPr>
      <w:r>
        <w:rPr>
          <w:rFonts w:hint="eastAsia"/>
        </w:rPr>
        <w:t>三．使用步骤</w:t>
      </w:r>
    </w:p>
    <w:p w14:paraId="08532717" w14:textId="3557F423" w:rsidR="00EA59A7" w:rsidRDefault="00EA59A7" w:rsidP="00EA59A7">
      <w:pPr>
        <w:ind w:leftChars="200" w:left="480"/>
      </w:pPr>
      <w:r>
        <w:rPr>
          <w:rFonts w:hint="eastAsia"/>
        </w:rPr>
        <w:t>1.</w:t>
      </w:r>
      <w:r w:rsidRPr="00EA59A7">
        <w:rPr>
          <w:rFonts w:hint="eastAsia"/>
          <w:b/>
          <w:bCs/>
          <w:color w:val="FF0000"/>
          <w:highlight w:val="green"/>
        </w:rPr>
        <w:t>创建</w:t>
      </w:r>
      <w:proofErr w:type="spellStart"/>
      <w:r>
        <w:rPr>
          <w:rFonts w:hint="eastAsia"/>
        </w:rPr>
        <w:t>objectInputStream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构造方法中传递字节输入流</w:t>
      </w:r>
    </w:p>
    <w:p w14:paraId="790F412B" w14:textId="074AC086" w:rsidR="00EA59A7" w:rsidRDefault="00EA59A7" w:rsidP="00EA59A7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objectInputStream</w:t>
      </w:r>
      <w:proofErr w:type="spellEnd"/>
      <w:r>
        <w:rPr>
          <w:rFonts w:hint="eastAsia"/>
        </w:rPr>
        <w:t>对象中的</w:t>
      </w:r>
      <w:r w:rsidRPr="00EA59A7">
        <w:rPr>
          <w:rFonts w:hint="eastAsia"/>
          <w:b/>
          <w:bCs/>
          <w:color w:val="FF0000"/>
          <w:highlight w:val="green"/>
        </w:rPr>
        <w:t>方法</w:t>
      </w:r>
      <w:proofErr w:type="spellStart"/>
      <w:r w:rsidRPr="00EA59A7">
        <w:rPr>
          <w:rFonts w:hint="eastAsia"/>
          <w:b/>
          <w:bCs/>
          <w:color w:val="FF0000"/>
          <w:highlight w:val="green"/>
        </w:rPr>
        <w:t>readObject</w:t>
      </w:r>
      <w:proofErr w:type="spellEnd"/>
      <w:r w:rsidRPr="00EA59A7">
        <w:rPr>
          <w:rFonts w:hint="eastAsia"/>
          <w:b/>
          <w:bCs/>
          <w:color w:val="FF0000"/>
          <w:highlight w:val="green"/>
        </w:rPr>
        <w:t>读取保存对象</w:t>
      </w:r>
      <w:r>
        <w:rPr>
          <w:rFonts w:hint="eastAsia"/>
        </w:rPr>
        <w:t>的文件</w:t>
      </w:r>
    </w:p>
    <w:p w14:paraId="59440814" w14:textId="77777777" w:rsidR="00EA59A7" w:rsidRDefault="00EA59A7" w:rsidP="00EA59A7">
      <w:pPr>
        <w:ind w:leftChars="200" w:left="480"/>
      </w:pPr>
      <w:r>
        <w:rPr>
          <w:rFonts w:hint="eastAsia"/>
        </w:rPr>
        <w:t>3.</w:t>
      </w:r>
      <w:r w:rsidRPr="00EA59A7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</w:p>
    <w:p w14:paraId="71F99A0D" w14:textId="77824F0E" w:rsidR="00EA59A7" w:rsidRDefault="00EA59A7" w:rsidP="00EA59A7">
      <w:pPr>
        <w:ind w:leftChars="200" w:left="480"/>
      </w:pPr>
      <w:r>
        <w:rPr>
          <w:rFonts w:hint="eastAsia"/>
        </w:rPr>
        <w:t>4.</w:t>
      </w:r>
      <w:r w:rsidRPr="00EA59A7">
        <w:rPr>
          <w:rFonts w:hint="eastAsia"/>
          <w:b/>
          <w:bCs/>
          <w:color w:val="FF0000"/>
          <w:highlight w:val="green"/>
        </w:rPr>
        <w:t>使用</w:t>
      </w:r>
      <w:r>
        <w:rPr>
          <w:rFonts w:hint="eastAsia"/>
        </w:rPr>
        <w:t>读取出来的</w:t>
      </w:r>
      <w:r w:rsidRPr="00EA59A7">
        <w:rPr>
          <w:rFonts w:hint="eastAsia"/>
          <w:b/>
          <w:bCs/>
          <w:color w:val="FF0000"/>
          <w:highlight w:val="green"/>
        </w:rPr>
        <w:t>对象</w:t>
      </w:r>
      <w:r>
        <w:rPr>
          <w:rFonts w:hint="eastAsia"/>
        </w:rPr>
        <w:t>(</w:t>
      </w:r>
      <w:r>
        <w:rPr>
          <w:rFonts w:hint="eastAsia"/>
        </w:rPr>
        <w:t>打印等</w:t>
      </w:r>
      <w:r>
        <w:rPr>
          <w:rFonts w:hint="eastAsia"/>
        </w:rPr>
        <w:t>)</w:t>
      </w:r>
    </w:p>
    <w:p w14:paraId="5D1FB1E9" w14:textId="5074ABB0" w:rsidR="00F716DA" w:rsidRDefault="00F716DA" w:rsidP="00F716DA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.</w:t>
      </w:r>
      <w:r w:rsidRPr="00F716DA">
        <w:rPr>
          <w:rFonts w:hint="eastAsia"/>
        </w:rPr>
        <w:t xml:space="preserve"> </w:t>
      </w:r>
      <w:r>
        <w:rPr>
          <w:rFonts w:hint="eastAsia"/>
        </w:rPr>
        <w:t>transient</w:t>
      </w:r>
      <w:r>
        <w:rPr>
          <w:rFonts w:hint="eastAsia"/>
        </w:rPr>
        <w:t>关键字</w:t>
      </w:r>
    </w:p>
    <w:p w14:paraId="607C439A" w14:textId="77777777" w:rsidR="00F716DA" w:rsidRDefault="00F716DA" w:rsidP="00F716DA">
      <w:r>
        <w:rPr>
          <w:rFonts w:hint="eastAsia"/>
        </w:rPr>
        <w:t>static</w:t>
      </w:r>
      <w:r>
        <w:rPr>
          <w:rFonts w:hint="eastAsia"/>
        </w:rPr>
        <w:t>关键字</w:t>
      </w:r>
      <w:r>
        <w:rPr>
          <w:rFonts w:hint="eastAsia"/>
        </w:rPr>
        <w:t>:</w:t>
      </w:r>
      <w:r>
        <w:rPr>
          <w:rFonts w:hint="eastAsia"/>
        </w:rPr>
        <w:t>静态关键字</w:t>
      </w:r>
    </w:p>
    <w:p w14:paraId="1A3A4A7B" w14:textId="77777777" w:rsidR="00F716DA" w:rsidRDefault="00F716DA" w:rsidP="00F716DA">
      <w:pPr>
        <w:ind w:leftChars="350" w:left="840"/>
      </w:pPr>
      <w:r>
        <w:rPr>
          <w:rFonts w:hint="eastAsia"/>
        </w:rPr>
        <w:t>静态优先于非静态加载到内存中</w:t>
      </w:r>
      <w:r>
        <w:rPr>
          <w:rFonts w:hint="eastAsia"/>
        </w:rPr>
        <w:t>(</w:t>
      </w:r>
      <w:r>
        <w:rPr>
          <w:rFonts w:hint="eastAsia"/>
        </w:rPr>
        <w:t>静态优先于对象进入到内存中</w:t>
      </w:r>
      <w:r>
        <w:rPr>
          <w:rFonts w:hint="eastAsia"/>
        </w:rPr>
        <w:t>)</w:t>
      </w:r>
    </w:p>
    <w:p w14:paraId="49481ADD" w14:textId="167B27AD" w:rsidR="00F716DA" w:rsidRDefault="00F716DA" w:rsidP="00F716DA">
      <w:pPr>
        <w:ind w:leftChars="350" w:left="840"/>
      </w:pPr>
      <w:r>
        <w:rPr>
          <w:rFonts w:hint="eastAsia"/>
        </w:rPr>
        <w:t>被</w:t>
      </w:r>
      <w:r>
        <w:rPr>
          <w:rFonts w:hint="eastAsia"/>
        </w:rPr>
        <w:t>static</w:t>
      </w:r>
      <w:r>
        <w:rPr>
          <w:rFonts w:hint="eastAsia"/>
        </w:rPr>
        <w:t>修饰的成员变量不能被序列化的，序列化的都是对象</w:t>
      </w:r>
    </w:p>
    <w:p w14:paraId="05FFFB7D" w14:textId="77777777" w:rsidR="00F716DA" w:rsidRDefault="00F716DA" w:rsidP="00F716DA">
      <w:r>
        <w:rPr>
          <w:rFonts w:hint="eastAsia"/>
        </w:rPr>
        <w:t>transient</w:t>
      </w:r>
      <w:r>
        <w:rPr>
          <w:rFonts w:hint="eastAsia"/>
        </w:rPr>
        <w:t>关键字</w:t>
      </w:r>
      <w:r>
        <w:rPr>
          <w:rFonts w:hint="eastAsia"/>
        </w:rPr>
        <w:t>:</w:t>
      </w:r>
      <w:r>
        <w:rPr>
          <w:rFonts w:hint="eastAsia"/>
        </w:rPr>
        <w:t>瞬态关键字</w:t>
      </w:r>
    </w:p>
    <w:p w14:paraId="6DAEA106" w14:textId="26EB5D46" w:rsidR="00F716DA" w:rsidRDefault="00F716DA" w:rsidP="00F716DA">
      <w:pPr>
        <w:ind w:left="420" w:firstLine="420"/>
        <w:rPr>
          <w:b/>
          <w:bCs/>
          <w:color w:val="FF0000"/>
        </w:rPr>
      </w:pPr>
      <w:r>
        <w:rPr>
          <w:rFonts w:hint="eastAsia"/>
        </w:rPr>
        <w:t>被</w:t>
      </w:r>
      <w:r>
        <w:rPr>
          <w:rFonts w:hint="eastAsia"/>
        </w:rPr>
        <w:t>transient</w:t>
      </w:r>
      <w:r>
        <w:rPr>
          <w:rFonts w:hint="eastAsia"/>
        </w:rPr>
        <w:t>修饰成员变量</w:t>
      </w:r>
      <w:r>
        <w:rPr>
          <w:rFonts w:hint="eastAsia"/>
        </w:rPr>
        <w:t>,</w:t>
      </w:r>
      <w:r w:rsidRPr="00F716DA">
        <w:rPr>
          <w:rFonts w:hint="eastAsia"/>
          <w:b/>
          <w:bCs/>
          <w:color w:val="FF0000"/>
        </w:rPr>
        <w:t>不能被序列化</w:t>
      </w:r>
    </w:p>
    <w:p w14:paraId="2E661435" w14:textId="5C38D04E" w:rsidR="00F716DA" w:rsidRDefault="00F716DA" w:rsidP="00F716DA">
      <w:pPr>
        <w:ind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如果不想某个成员变量被序列化可以用</w:t>
      </w:r>
      <w:r>
        <w:rPr>
          <w:rFonts w:hint="eastAsia"/>
          <w:b/>
          <w:bCs/>
          <w:color w:val="FF0000"/>
        </w:rPr>
        <w:t>transient</w:t>
      </w:r>
      <w:r>
        <w:rPr>
          <w:rFonts w:hint="eastAsia"/>
          <w:b/>
          <w:bCs/>
          <w:color w:val="FF0000"/>
        </w:rPr>
        <w:t>关键字修饰</w:t>
      </w:r>
    </w:p>
    <w:p w14:paraId="0A9C196E" w14:textId="2D3EC788" w:rsidR="001C1FA6" w:rsidRDefault="001C1FA6" w:rsidP="001C1FA6">
      <w:pPr>
        <w:pStyle w:val="2"/>
      </w:pPr>
      <w:r>
        <w:rPr>
          <w:rFonts w:hint="eastAsia"/>
        </w:rPr>
        <w:lastRenderedPageBreak/>
        <w:t>4</w:t>
      </w:r>
      <w:r>
        <w:rPr>
          <w:rFonts w:hint="eastAsia"/>
        </w:rPr>
        <w:t>）</w:t>
      </w:r>
      <w:r>
        <w:rPr>
          <w:rFonts w:hint="eastAsia"/>
        </w:rPr>
        <w:t>.</w:t>
      </w:r>
      <w:proofErr w:type="spellStart"/>
      <w:r>
        <w:rPr>
          <w:rFonts w:hint="eastAsia"/>
        </w:rPr>
        <w:t>InvalidClassException</w:t>
      </w:r>
      <w:proofErr w:type="spellEnd"/>
      <w:r>
        <w:rPr>
          <w:rFonts w:hint="eastAsia"/>
        </w:rPr>
        <w:t>异常</w:t>
      </w:r>
    </w:p>
    <w:p w14:paraId="5C797323" w14:textId="3D0B8B1C" w:rsidR="001C1FA6" w:rsidRDefault="001C1FA6" w:rsidP="001C1FA6">
      <w:r w:rsidRPr="001C1FA6">
        <w:rPr>
          <w:noProof/>
        </w:rPr>
        <w:drawing>
          <wp:inline distT="0" distB="0" distL="0" distR="0" wp14:anchorId="7EE47F8B" wp14:editId="54E00B46">
            <wp:extent cx="5274310" cy="10236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7FDD" w14:textId="10ECF2D1" w:rsidR="008B024C" w:rsidRPr="001C1FA6" w:rsidRDefault="001C1FA6" w:rsidP="001C1FA6">
      <w:pPr>
        <w:rPr>
          <w:rPrChange w:id="83" w:author="李 士朋" w:date="2020-07-13T10:33:00Z">
            <w:rPr>
              <w:rStyle w:val="a7"/>
              <w:rFonts w:ascii="宋体" w:hAnsi="宋体"/>
              <w:szCs w:val="24"/>
            </w:rPr>
          </w:rPrChange>
        </w:rPr>
      </w:pPr>
      <w:r>
        <w:rPr>
          <w:noProof/>
        </w:rPr>
        <w:drawing>
          <wp:inline distT="0" distB="0" distL="0" distR="0" wp14:anchorId="3AB8378E" wp14:editId="2DCEA126">
            <wp:extent cx="5274310" cy="19424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2EDF" w14:textId="77777777" w:rsidR="00E92E00" w:rsidRDefault="00E92E00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703BF7D0" w14:textId="536F0C8A" w:rsidR="00F30CFA" w:rsidRDefault="00E92E00" w:rsidP="00F30CFA">
      <w:pPr>
        <w:pStyle w:val="1"/>
        <w:rPr>
          <w:rStyle w:val="a7"/>
          <w:rFonts w:eastAsia="黑体"/>
          <w:b/>
          <w:bCs/>
          <w:sz w:val="44"/>
        </w:rPr>
      </w:pPr>
      <w:r w:rsidRPr="00E92E00">
        <w:rPr>
          <w:rStyle w:val="a7"/>
          <w:rFonts w:eastAsia="黑体" w:hint="eastAsia"/>
          <w:b/>
          <w:bCs/>
          <w:sz w:val="44"/>
        </w:rPr>
        <w:lastRenderedPageBreak/>
        <w:t>转换流</w:t>
      </w:r>
    </w:p>
    <w:p w14:paraId="4B6E4D12" w14:textId="0EE6E7EB" w:rsidR="002943D9" w:rsidRDefault="008F68BB" w:rsidP="002943D9">
      <w:pPr>
        <w:pStyle w:val="2"/>
      </w:pPr>
      <w:ins w:id="84" w:author="李 士朋" w:date="2020-07-13T10:26:00Z">
        <w:r>
          <w:rPr>
            <w:rFonts w:hint="eastAsia"/>
          </w:rPr>
          <w:t>1</w:t>
        </w:r>
        <w:r>
          <w:rPr>
            <w:rFonts w:hint="eastAsia"/>
          </w:rPr>
          <w:t>）</w:t>
        </w:r>
        <w:r>
          <w:rPr>
            <w:rFonts w:hint="eastAsia"/>
          </w:rPr>
          <w:t>.</w:t>
        </w:r>
      </w:ins>
      <w:proofErr w:type="spellStart"/>
      <w:r w:rsidR="002943D9">
        <w:rPr>
          <w:rFonts w:hint="eastAsia"/>
        </w:rPr>
        <w:t>OutputStreamWriter</w:t>
      </w:r>
      <w:proofErr w:type="spellEnd"/>
      <w:r w:rsidR="002943D9">
        <w:rPr>
          <w:rFonts w:hint="eastAsia"/>
        </w:rPr>
        <w:t>字符流通向字节流的</w:t>
      </w:r>
      <w:proofErr w:type="gramStart"/>
      <w:r w:rsidR="002943D9">
        <w:rPr>
          <w:rFonts w:hint="eastAsia"/>
        </w:rPr>
        <w:t>桥粱</w:t>
      </w:r>
      <w:proofErr w:type="gramEnd"/>
    </w:p>
    <w:p w14:paraId="1D14376D" w14:textId="05251CE1" w:rsidR="002943D9" w:rsidRDefault="002943D9" w:rsidP="002943D9">
      <w:r>
        <w:t xml:space="preserve">java. </w:t>
      </w:r>
      <w:proofErr w:type="spellStart"/>
      <w:r>
        <w:t>io</w:t>
      </w:r>
      <w:proofErr w:type="spellEnd"/>
      <w:r>
        <w:t xml:space="preserve">. </w:t>
      </w:r>
      <w:proofErr w:type="spellStart"/>
      <w:r>
        <w:t>OutputStream</w:t>
      </w:r>
      <w:r>
        <w:rPr>
          <w:rFonts w:hint="eastAsia"/>
        </w:rPr>
        <w:t>W</w:t>
      </w:r>
      <w:r>
        <w:t>riter</w:t>
      </w:r>
      <w:proofErr w:type="spellEnd"/>
      <w:r>
        <w:t xml:space="preserve"> extends </w:t>
      </w:r>
      <w:r w:rsidRPr="002943D9">
        <w:rPr>
          <w:b/>
          <w:bCs/>
          <w:color w:val="FF0000"/>
        </w:rPr>
        <w:t>Writer</w:t>
      </w:r>
    </w:p>
    <w:p w14:paraId="2B9F008E" w14:textId="66E440F7" w:rsidR="002943D9" w:rsidRDefault="002943D9" w:rsidP="002943D9">
      <w:proofErr w:type="spellStart"/>
      <w:r>
        <w:rPr>
          <w:rFonts w:hint="eastAsia"/>
        </w:rPr>
        <w:t>OutputStreamWriter</w:t>
      </w:r>
      <w:proofErr w:type="spellEnd"/>
      <w:r>
        <w:rPr>
          <w:rFonts w:hint="eastAsia"/>
        </w:rPr>
        <w:t>:</w:t>
      </w:r>
      <w:r>
        <w:rPr>
          <w:rFonts w:hint="eastAsia"/>
        </w:rPr>
        <w:t>是字符流通向字节流的</w:t>
      </w:r>
      <w:proofErr w:type="gramStart"/>
      <w:r>
        <w:rPr>
          <w:rFonts w:hint="eastAsia"/>
        </w:rPr>
        <w:t>桥粱</w:t>
      </w:r>
      <w:proofErr w:type="gramEnd"/>
      <w:r w:rsidR="00B67629">
        <w:rPr>
          <w:rFonts w:hint="eastAsia"/>
        </w:rPr>
        <w:t>，</w:t>
      </w:r>
      <w:r>
        <w:rPr>
          <w:rFonts w:hint="eastAsia"/>
        </w:rPr>
        <w:t>可使用指定的</w:t>
      </w:r>
      <w:r>
        <w:rPr>
          <w:rFonts w:hint="eastAsia"/>
        </w:rPr>
        <w:t xml:space="preserve">charset </w:t>
      </w:r>
      <w:r>
        <w:rPr>
          <w:rFonts w:hint="eastAsia"/>
        </w:rPr>
        <w:t>将要写入流中的字符编码成字节。</w:t>
      </w:r>
      <w:r>
        <w:rPr>
          <w:rFonts w:hint="eastAsia"/>
        </w:rPr>
        <w:t>(</w:t>
      </w:r>
      <w:r>
        <w:rPr>
          <w:rFonts w:hint="eastAsia"/>
        </w:rPr>
        <w:t>编码</w:t>
      </w:r>
      <w:r>
        <w:rPr>
          <w:rFonts w:hint="eastAsia"/>
        </w:rPr>
        <w:t>:</w:t>
      </w:r>
      <w:r>
        <w:rPr>
          <w:rFonts w:hint="eastAsia"/>
        </w:rPr>
        <w:t>把能看懂的变成看不懂</w:t>
      </w:r>
      <w:r>
        <w:rPr>
          <w:rFonts w:hint="eastAsia"/>
        </w:rPr>
        <w:t>)</w:t>
      </w:r>
    </w:p>
    <w:p w14:paraId="0DE504A8" w14:textId="62052F02" w:rsidR="002943D9" w:rsidRDefault="002943D9" w:rsidP="002943D9">
      <w:pPr>
        <w:pStyle w:val="3"/>
        <w:spacing w:before="156" w:after="156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．继承</w:t>
      </w:r>
      <w:proofErr w:type="gramStart"/>
      <w:r>
        <w:rPr>
          <w:rFonts w:hint="eastAsia"/>
        </w:rPr>
        <w:t>自父类</w:t>
      </w:r>
      <w:proofErr w:type="gramEnd"/>
      <w:r>
        <w:rPr>
          <w:rFonts w:hint="eastAsia"/>
        </w:rPr>
        <w:t>的共性成员方法</w:t>
      </w:r>
      <w:r>
        <w:rPr>
          <w:rFonts w:hint="eastAsia"/>
        </w:rPr>
        <w:t>:</w:t>
      </w:r>
    </w:p>
    <w:p w14:paraId="25F055EF" w14:textId="2A08063E" w:rsidR="002943D9" w:rsidRDefault="002943D9" w:rsidP="002943D9">
      <w:pPr>
        <w:ind w:leftChars="200" w:left="480"/>
      </w:pPr>
      <w:r>
        <w:rPr>
          <w:rFonts w:hint="eastAsia"/>
        </w:rPr>
        <w:t>void write(int c)</w:t>
      </w:r>
      <w:r>
        <w:rPr>
          <w:rFonts w:hint="eastAsia"/>
        </w:rPr>
        <w:t>：写入单个字符。</w:t>
      </w:r>
    </w:p>
    <w:p w14:paraId="101D6E72" w14:textId="10E4458E" w:rsidR="002943D9" w:rsidRDefault="002943D9" w:rsidP="002943D9">
      <w:pPr>
        <w:ind w:leftChars="200" w:left="480"/>
      </w:pPr>
      <w:r>
        <w:rPr>
          <w:rFonts w:hint="eastAsia"/>
        </w:rPr>
        <w:t xml:space="preserve">void write(char[] </w:t>
      </w:r>
      <w:proofErr w:type="spellStart"/>
      <w:r>
        <w:rPr>
          <w:rFonts w:hint="eastAsia"/>
        </w:rPr>
        <w:t>cbuf</w:t>
      </w:r>
      <w:proofErr w:type="spellEnd"/>
      <w:r>
        <w:rPr>
          <w:rFonts w:hint="eastAsia"/>
        </w:rPr>
        <w:t>)</w:t>
      </w:r>
      <w:r>
        <w:rPr>
          <w:rFonts w:hint="eastAsia"/>
        </w:rPr>
        <w:t>：写入字符数组。</w:t>
      </w:r>
    </w:p>
    <w:p w14:paraId="5422BCDE" w14:textId="228298BA" w:rsidR="002943D9" w:rsidRDefault="002943D9" w:rsidP="002943D9">
      <w:pPr>
        <w:ind w:leftChars="200" w:left="480"/>
      </w:pPr>
      <w:r>
        <w:rPr>
          <w:rFonts w:hint="eastAsia"/>
        </w:rPr>
        <w:t xml:space="preserve">abstract void write(char[] </w:t>
      </w:r>
      <w:proofErr w:type="spellStart"/>
      <w:r>
        <w:rPr>
          <w:rFonts w:hint="eastAsia"/>
        </w:rPr>
        <w:t>cbuf</w:t>
      </w:r>
      <w:proofErr w:type="spellEnd"/>
      <w:r>
        <w:rPr>
          <w:rFonts w:hint="eastAsia"/>
        </w:rPr>
        <w:t xml:space="preserve">, int off, int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)</w:t>
      </w:r>
      <w:r>
        <w:rPr>
          <w:rFonts w:hint="eastAsia"/>
        </w:rPr>
        <w:t>：写入字符数组的某一部分</w:t>
      </w:r>
      <w:r>
        <w:rPr>
          <w:rFonts w:hint="eastAsia"/>
        </w:rPr>
        <w:t>, off</w:t>
      </w:r>
      <w:r>
        <w:rPr>
          <w:rFonts w:hint="eastAsia"/>
        </w:rPr>
        <w:t>数组的开始索引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写的字符个数。</w:t>
      </w:r>
    </w:p>
    <w:p w14:paraId="53B465FE" w14:textId="047F48EB" w:rsidR="002943D9" w:rsidRDefault="002943D9" w:rsidP="002943D9">
      <w:pPr>
        <w:ind w:leftChars="200" w:left="480"/>
      </w:pPr>
      <w:r>
        <w:rPr>
          <w:rFonts w:hint="eastAsia"/>
        </w:rPr>
        <w:t>void write(String str)</w:t>
      </w:r>
      <w:r>
        <w:rPr>
          <w:rFonts w:hint="eastAsia"/>
        </w:rPr>
        <w:t>：写入字符串。</w:t>
      </w:r>
    </w:p>
    <w:p w14:paraId="4AB996D7" w14:textId="0BB64940" w:rsidR="002943D9" w:rsidRDefault="002943D9" w:rsidP="002943D9">
      <w:pPr>
        <w:ind w:leftChars="200" w:left="480"/>
      </w:pPr>
      <w:r>
        <w:rPr>
          <w:rFonts w:hint="eastAsia"/>
        </w:rPr>
        <w:t xml:space="preserve">void write(String str, int off, int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)</w:t>
      </w:r>
      <w:r>
        <w:rPr>
          <w:rFonts w:hint="eastAsia"/>
        </w:rPr>
        <w:t>：写入字符串的某</w:t>
      </w:r>
      <w:r>
        <w:rPr>
          <w:rFonts w:hint="eastAsia"/>
        </w:rPr>
        <w:t>-</w:t>
      </w:r>
      <w:r>
        <w:rPr>
          <w:rFonts w:hint="eastAsia"/>
        </w:rPr>
        <w:t>一部分</w:t>
      </w:r>
      <w:r>
        <w:rPr>
          <w:rFonts w:hint="eastAsia"/>
        </w:rPr>
        <w:t>, off</w:t>
      </w:r>
      <w:r>
        <w:rPr>
          <w:rFonts w:hint="eastAsia"/>
        </w:rPr>
        <w:t>字符串的开始索引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写的字符个数。</w:t>
      </w:r>
    </w:p>
    <w:p w14:paraId="4CDCA094" w14:textId="6B24CAEE" w:rsidR="002943D9" w:rsidRDefault="002943D9" w:rsidP="002943D9">
      <w:pPr>
        <w:ind w:leftChars="200" w:left="480"/>
      </w:pPr>
      <w:r>
        <w:rPr>
          <w:rFonts w:hint="eastAsia"/>
        </w:rPr>
        <w:t>void flush()</w:t>
      </w:r>
      <w:r>
        <w:rPr>
          <w:rFonts w:hint="eastAsia"/>
        </w:rPr>
        <w:t>：刷新该流的缓冲。</w:t>
      </w:r>
    </w:p>
    <w:p w14:paraId="6E0E071A" w14:textId="53D13DA6" w:rsidR="002943D9" w:rsidRDefault="002943D9" w:rsidP="002943D9">
      <w:pPr>
        <w:ind w:leftChars="200" w:left="480"/>
      </w:pPr>
      <w:r>
        <w:rPr>
          <w:rFonts w:hint="eastAsia"/>
        </w:rPr>
        <w:t>void close()</w:t>
      </w:r>
      <w:r>
        <w:rPr>
          <w:rFonts w:hint="eastAsia"/>
        </w:rPr>
        <w:t>：关闭此流，但要先刷新它。</w:t>
      </w:r>
    </w:p>
    <w:p w14:paraId="1D36F9A0" w14:textId="6F9CE3F2" w:rsidR="002943D9" w:rsidRDefault="002943D9" w:rsidP="002943D9">
      <w:pPr>
        <w:pStyle w:val="3"/>
        <w:spacing w:before="156" w:after="156"/>
      </w:pPr>
      <w:r>
        <w:rPr>
          <w:rFonts w:hint="eastAsia"/>
        </w:rPr>
        <w:t>二．构造方法及使用步骤</w:t>
      </w:r>
    </w:p>
    <w:p w14:paraId="6B9FECA1" w14:textId="77777777" w:rsidR="002943D9" w:rsidRDefault="002943D9" w:rsidP="002943D9">
      <w:r>
        <w:rPr>
          <w:rFonts w:hint="eastAsia"/>
        </w:rPr>
        <w:t>构造方法</w:t>
      </w:r>
      <w:r>
        <w:rPr>
          <w:rFonts w:hint="eastAsia"/>
        </w:rPr>
        <w:t>:</w:t>
      </w:r>
    </w:p>
    <w:p w14:paraId="7145D665" w14:textId="1E4AD442" w:rsidR="002943D9" w:rsidRDefault="002943D9" w:rsidP="0033436A">
      <w:pPr>
        <w:pStyle w:val="a3"/>
        <w:numPr>
          <w:ilvl w:val="0"/>
          <w:numId w:val="53"/>
        </w:numPr>
        <w:ind w:firstLineChars="0"/>
      </w:pPr>
      <w:proofErr w:type="spellStart"/>
      <w:r>
        <w:rPr>
          <w:rFonts w:hint="eastAsia"/>
        </w:rPr>
        <w:t>OutputStreamWriter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 xml:space="preserve"> out )</w:t>
      </w:r>
      <w:r>
        <w:rPr>
          <w:rFonts w:hint="eastAsia"/>
        </w:rPr>
        <w:t>创建使用默认字符编码的</w:t>
      </w:r>
      <w:proofErr w:type="spellStart"/>
      <w:r>
        <w:rPr>
          <w:rFonts w:hint="eastAsia"/>
        </w:rPr>
        <w:t>OutputStreamWriter</w:t>
      </w:r>
      <w:proofErr w:type="spellEnd"/>
      <w:r>
        <w:rPr>
          <w:rFonts w:hint="eastAsia"/>
        </w:rPr>
        <w:t>。</w:t>
      </w:r>
    </w:p>
    <w:p w14:paraId="1F3ECEEA" w14:textId="700C36F8" w:rsidR="002943D9" w:rsidRDefault="002943D9" w:rsidP="0033436A">
      <w:pPr>
        <w:pStyle w:val="a3"/>
        <w:numPr>
          <w:ilvl w:val="0"/>
          <w:numId w:val="53"/>
        </w:numPr>
        <w:ind w:firstLineChars="0"/>
      </w:pPr>
      <w:proofErr w:type="spellStart"/>
      <w:r>
        <w:rPr>
          <w:rFonts w:hint="eastAsia"/>
        </w:rPr>
        <w:t>OutputStreamWriter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 xml:space="preserve"> out</w:t>
      </w:r>
      <w:r>
        <w:rPr>
          <w:rFonts w:hint="eastAsia"/>
        </w:rPr>
        <w:t>，</w:t>
      </w:r>
      <w:r w:rsidRPr="002943D9">
        <w:rPr>
          <w:rFonts w:hint="eastAsia"/>
          <w:b/>
          <w:bCs/>
          <w:color w:val="FF0000"/>
        </w:rPr>
        <w:t xml:space="preserve">String </w:t>
      </w:r>
      <w:proofErr w:type="spellStart"/>
      <w:r w:rsidRPr="002943D9">
        <w:rPr>
          <w:rFonts w:hint="eastAsia"/>
          <w:b/>
          <w:bCs/>
          <w:color w:val="FF0000"/>
        </w:rPr>
        <w:t>charsetName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创建使用指定字符集的</w:t>
      </w:r>
      <w:proofErr w:type="spellStart"/>
      <w:r>
        <w:rPr>
          <w:rFonts w:hint="eastAsia"/>
        </w:rPr>
        <w:t>OutputStreamWriter</w:t>
      </w:r>
      <w:proofErr w:type="spellEnd"/>
      <w:r>
        <w:rPr>
          <w:rFonts w:hint="eastAsia"/>
        </w:rPr>
        <w:t>。</w:t>
      </w:r>
    </w:p>
    <w:p w14:paraId="4794A1FA" w14:textId="77777777" w:rsidR="002943D9" w:rsidRDefault="002943D9" w:rsidP="002943D9">
      <w:r>
        <w:rPr>
          <w:rFonts w:hint="eastAsia"/>
        </w:rPr>
        <w:t>参数</w:t>
      </w:r>
      <w:r>
        <w:rPr>
          <w:rFonts w:hint="eastAsia"/>
        </w:rPr>
        <w:t>:</w:t>
      </w:r>
    </w:p>
    <w:p w14:paraId="2C16CBCA" w14:textId="77777777" w:rsidR="002943D9" w:rsidRDefault="002943D9" w:rsidP="0033436A">
      <w:pPr>
        <w:pStyle w:val="a3"/>
        <w:numPr>
          <w:ilvl w:val="0"/>
          <w:numId w:val="54"/>
        </w:numPr>
        <w:ind w:firstLineChars="0"/>
      </w:pP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 xml:space="preserve"> out :</w:t>
      </w:r>
      <w:r>
        <w:rPr>
          <w:rFonts w:hint="eastAsia"/>
        </w:rPr>
        <w:t>字节输出流</w:t>
      </w:r>
      <w:r>
        <w:rPr>
          <w:rFonts w:hint="eastAsia"/>
        </w:rPr>
        <w:t>,</w:t>
      </w:r>
      <w:r>
        <w:rPr>
          <w:rFonts w:hint="eastAsia"/>
        </w:rPr>
        <w:t>可以用来写转换之后的字节到文件中</w:t>
      </w:r>
    </w:p>
    <w:p w14:paraId="0194C14E" w14:textId="77777777" w:rsidR="002943D9" w:rsidRDefault="002943D9" w:rsidP="0033436A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charsetName</w:t>
      </w:r>
      <w:proofErr w:type="spellEnd"/>
      <w:r>
        <w:rPr>
          <w:rFonts w:hint="eastAsia"/>
        </w:rPr>
        <w:t xml:space="preserve"> </w:t>
      </w:r>
      <w:r w:rsidRPr="002943D9">
        <w:rPr>
          <w:rFonts w:hint="eastAsia"/>
          <w:b/>
          <w:bCs/>
          <w:color w:val="FF0000"/>
          <w:highlight w:val="yellow"/>
        </w:rPr>
        <w:t>:</w:t>
      </w:r>
      <w:r w:rsidRPr="002943D9">
        <w:rPr>
          <w:rFonts w:hint="eastAsia"/>
          <w:b/>
          <w:bCs/>
          <w:color w:val="FF0000"/>
          <w:highlight w:val="yellow"/>
        </w:rPr>
        <w:t>指定的编码表名称</w:t>
      </w:r>
      <w:r>
        <w:rPr>
          <w:rFonts w:hint="eastAsia"/>
        </w:rPr>
        <w:t>，不区分大小写</w:t>
      </w:r>
      <w:r>
        <w:rPr>
          <w:rFonts w:hint="eastAsia"/>
        </w:rPr>
        <w:t>,</w:t>
      </w:r>
      <w:r>
        <w:rPr>
          <w:rFonts w:hint="eastAsia"/>
        </w:rPr>
        <w:t>可以是</w:t>
      </w:r>
      <w:r>
        <w:rPr>
          <w:rFonts w:hint="eastAsia"/>
        </w:rPr>
        <w:t xml:space="preserve">utf-8/UTF-8, 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/GBK... .</w:t>
      </w:r>
      <w:r>
        <w:rPr>
          <w:rFonts w:hint="eastAsia"/>
        </w:rPr>
        <w:t>不指定默认使用</w:t>
      </w:r>
      <w:r>
        <w:rPr>
          <w:rFonts w:hint="eastAsia"/>
        </w:rPr>
        <w:t xml:space="preserve">UTF-8 </w:t>
      </w:r>
    </w:p>
    <w:p w14:paraId="42C8744C" w14:textId="77777777" w:rsidR="002943D9" w:rsidRPr="002943D9" w:rsidRDefault="002943D9" w:rsidP="002943D9">
      <w:pPr>
        <w:rPr>
          <w:b/>
          <w:bCs/>
          <w:color w:val="FF0000"/>
        </w:rPr>
      </w:pPr>
      <w:r w:rsidRPr="002943D9">
        <w:rPr>
          <w:rFonts w:hint="eastAsia"/>
          <w:b/>
          <w:bCs/>
          <w:color w:val="FF0000"/>
        </w:rPr>
        <w:t>使用步骤</w:t>
      </w:r>
      <w:r w:rsidRPr="002943D9">
        <w:rPr>
          <w:rFonts w:hint="eastAsia"/>
          <w:b/>
          <w:bCs/>
          <w:color w:val="FF0000"/>
        </w:rPr>
        <w:t>:</w:t>
      </w:r>
    </w:p>
    <w:p w14:paraId="1F2272D6" w14:textId="588D6C11" w:rsidR="002943D9" w:rsidRDefault="002943D9" w:rsidP="002943D9">
      <w:pPr>
        <w:ind w:leftChars="200" w:left="480"/>
      </w:pPr>
      <w:r>
        <w:rPr>
          <w:rFonts w:hint="eastAsia"/>
        </w:rPr>
        <w:t>1.</w:t>
      </w:r>
      <w:r w:rsidRPr="002943D9">
        <w:rPr>
          <w:rFonts w:hint="eastAsia"/>
          <w:b/>
          <w:bCs/>
          <w:color w:val="FF0000"/>
          <w:highlight w:val="green"/>
        </w:rPr>
        <w:t>创建</w:t>
      </w:r>
      <w:proofErr w:type="spellStart"/>
      <w:r>
        <w:rPr>
          <w:rFonts w:hint="eastAsia"/>
        </w:rPr>
        <w:t>OutputStreamWriter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构造方法中传递字节输出流和指定的编码表名称</w:t>
      </w:r>
    </w:p>
    <w:p w14:paraId="079C37EA" w14:textId="620E25E9" w:rsidR="002943D9" w:rsidRDefault="002943D9" w:rsidP="002943D9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OutputStreamWriter</w:t>
      </w:r>
      <w:proofErr w:type="spellEnd"/>
      <w:r>
        <w:rPr>
          <w:rFonts w:hint="eastAsia"/>
        </w:rPr>
        <w:t>对象中的</w:t>
      </w:r>
      <w:r w:rsidRPr="002943D9">
        <w:rPr>
          <w:rFonts w:hint="eastAsia"/>
          <w:b/>
          <w:bCs/>
          <w:color w:val="FF0000"/>
          <w:highlight w:val="green"/>
        </w:rPr>
        <w:t>方法</w:t>
      </w:r>
      <w:r w:rsidRPr="002943D9">
        <w:rPr>
          <w:rFonts w:hint="eastAsia"/>
          <w:b/>
          <w:bCs/>
          <w:color w:val="FF0000"/>
          <w:highlight w:val="green"/>
        </w:rPr>
        <w:t>write,</w:t>
      </w:r>
      <w:r w:rsidRPr="002943D9">
        <w:rPr>
          <w:rFonts w:hint="eastAsia"/>
          <w:b/>
          <w:bCs/>
          <w:color w:val="FF0000"/>
          <w:highlight w:val="green"/>
        </w:rPr>
        <w:t>把字符转换为字节</w:t>
      </w:r>
      <w:r>
        <w:rPr>
          <w:rFonts w:hint="eastAsia"/>
        </w:rPr>
        <w:t>存储在缓冲区中</w:t>
      </w:r>
      <w:r>
        <w:rPr>
          <w:rFonts w:hint="eastAsia"/>
        </w:rPr>
        <w:t>(</w:t>
      </w:r>
      <w:r>
        <w:rPr>
          <w:rFonts w:hint="eastAsia"/>
        </w:rPr>
        <w:t>编码</w:t>
      </w:r>
      <w:r>
        <w:rPr>
          <w:rFonts w:hint="eastAsia"/>
        </w:rPr>
        <w:t>)</w:t>
      </w:r>
    </w:p>
    <w:p w14:paraId="0F19BA04" w14:textId="43A7B45C" w:rsidR="002943D9" w:rsidRDefault="002943D9" w:rsidP="002943D9">
      <w:pPr>
        <w:ind w:leftChars="200" w:left="480"/>
      </w:pPr>
      <w:r>
        <w:rPr>
          <w:rFonts w:hint="eastAsia"/>
        </w:rPr>
        <w:t>3.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OutputStreamWriter</w:t>
      </w:r>
      <w:proofErr w:type="spellEnd"/>
      <w:r>
        <w:rPr>
          <w:rFonts w:hint="eastAsia"/>
        </w:rPr>
        <w:t>对象中的</w:t>
      </w:r>
      <w:r w:rsidRPr="002943D9">
        <w:rPr>
          <w:rFonts w:hint="eastAsia"/>
          <w:b/>
          <w:bCs/>
          <w:color w:val="FF0000"/>
          <w:highlight w:val="green"/>
        </w:rPr>
        <w:t>方法</w:t>
      </w:r>
      <w:r w:rsidRPr="002943D9">
        <w:rPr>
          <w:rFonts w:hint="eastAsia"/>
          <w:b/>
          <w:bCs/>
          <w:color w:val="FF0000"/>
          <w:highlight w:val="green"/>
        </w:rPr>
        <w:t>flush,</w:t>
      </w:r>
      <w:r>
        <w:rPr>
          <w:rFonts w:hint="eastAsia"/>
        </w:rPr>
        <w:t>把内存缓冲区中的字节刷新到文件中</w:t>
      </w:r>
      <w:r>
        <w:rPr>
          <w:rFonts w:hint="eastAsia"/>
        </w:rPr>
        <w:t>(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字节流写字节</w:t>
      </w:r>
      <w:proofErr w:type="gramEnd"/>
      <w:r>
        <w:rPr>
          <w:rFonts w:hint="eastAsia"/>
        </w:rPr>
        <w:t>的过程</w:t>
      </w:r>
      <w:r>
        <w:rPr>
          <w:rFonts w:hint="eastAsia"/>
        </w:rPr>
        <w:t>)</w:t>
      </w:r>
    </w:p>
    <w:p w14:paraId="1DA9781C" w14:textId="70E19CEB" w:rsidR="002943D9" w:rsidRDefault="002943D9" w:rsidP="002943D9">
      <w:pPr>
        <w:ind w:leftChars="200" w:left="480"/>
      </w:pPr>
      <w:r>
        <w:rPr>
          <w:rFonts w:hint="eastAsia"/>
        </w:rPr>
        <w:t>4.</w:t>
      </w:r>
      <w:r w:rsidRPr="002943D9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</w:p>
    <w:p w14:paraId="1A4DD3B1" w14:textId="54BE360D" w:rsidR="002943D9" w:rsidRDefault="008F68BB" w:rsidP="002943D9">
      <w:pPr>
        <w:pStyle w:val="2"/>
        <w:rPr>
          <w:rStyle w:val="a7"/>
          <w:b/>
          <w:bCs/>
          <w:sz w:val="30"/>
        </w:rPr>
      </w:pPr>
      <w:ins w:id="85" w:author="李 士朋" w:date="2020-07-13T10:26:00Z">
        <w:r>
          <w:rPr>
            <w:rStyle w:val="a7"/>
            <w:rFonts w:hint="eastAsia"/>
            <w:b/>
            <w:bCs/>
            <w:sz w:val="30"/>
          </w:rPr>
          <w:t>2</w:t>
        </w:r>
        <w:r>
          <w:rPr>
            <w:rStyle w:val="a7"/>
            <w:rFonts w:hint="eastAsia"/>
            <w:b/>
            <w:bCs/>
            <w:sz w:val="30"/>
          </w:rPr>
          <w:t>）</w:t>
        </w:r>
        <w:r>
          <w:rPr>
            <w:rStyle w:val="a7"/>
            <w:rFonts w:hint="eastAsia"/>
            <w:b/>
            <w:bCs/>
            <w:sz w:val="30"/>
          </w:rPr>
          <w:t>.</w:t>
        </w:r>
      </w:ins>
      <w:proofErr w:type="spellStart"/>
      <w:r w:rsidR="00B67629" w:rsidRPr="00B67629">
        <w:rPr>
          <w:rStyle w:val="a7"/>
          <w:rFonts w:hint="eastAsia"/>
          <w:b/>
          <w:bCs/>
          <w:sz w:val="30"/>
        </w:rPr>
        <w:t>InputStreamReader</w:t>
      </w:r>
      <w:proofErr w:type="spellEnd"/>
      <w:r w:rsidR="00B67629" w:rsidRPr="00B67629">
        <w:rPr>
          <w:rStyle w:val="a7"/>
          <w:rFonts w:hint="eastAsia"/>
          <w:b/>
          <w:bCs/>
          <w:sz w:val="30"/>
        </w:rPr>
        <w:t>字节流通向字符流的</w:t>
      </w:r>
      <w:proofErr w:type="gramStart"/>
      <w:r w:rsidR="00B67629" w:rsidRPr="00B67629">
        <w:rPr>
          <w:rStyle w:val="a7"/>
          <w:rFonts w:hint="eastAsia"/>
          <w:b/>
          <w:bCs/>
          <w:sz w:val="30"/>
        </w:rPr>
        <w:t>桥粱</w:t>
      </w:r>
      <w:proofErr w:type="gramEnd"/>
    </w:p>
    <w:p w14:paraId="629979C5" w14:textId="77777777" w:rsidR="00B67629" w:rsidRDefault="00B67629" w:rsidP="00B67629">
      <w:r>
        <w:t xml:space="preserve">java. </w:t>
      </w:r>
      <w:proofErr w:type="spellStart"/>
      <w:r>
        <w:t>io</w:t>
      </w:r>
      <w:proofErr w:type="spellEnd"/>
      <w:r>
        <w:t xml:space="preserve">. </w:t>
      </w:r>
      <w:proofErr w:type="spellStart"/>
      <w:r>
        <w:t>InputStreamReader</w:t>
      </w:r>
      <w:proofErr w:type="spellEnd"/>
      <w:r>
        <w:t>. extends Reader</w:t>
      </w:r>
    </w:p>
    <w:p w14:paraId="34E16D35" w14:textId="1B6002AD" w:rsidR="00B67629" w:rsidRDefault="00B67629" w:rsidP="00B67629">
      <w:proofErr w:type="spellStart"/>
      <w:r>
        <w:rPr>
          <w:rFonts w:hint="eastAsia"/>
        </w:rPr>
        <w:t>InputStreamReader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是字节流通向字符流的</w:t>
      </w:r>
      <w:proofErr w:type="gramStart"/>
      <w:r>
        <w:rPr>
          <w:rFonts w:hint="eastAsia"/>
        </w:rPr>
        <w:t>桥粱</w:t>
      </w:r>
      <w:proofErr w:type="gramEnd"/>
      <w:r>
        <w:rPr>
          <w:rFonts w:hint="eastAsia"/>
        </w:rPr>
        <w:t>，它使用指定的</w:t>
      </w:r>
      <w:r>
        <w:rPr>
          <w:rFonts w:hint="eastAsia"/>
        </w:rPr>
        <w:t xml:space="preserve">charset </w:t>
      </w:r>
      <w:r>
        <w:rPr>
          <w:rFonts w:hint="eastAsia"/>
        </w:rPr>
        <w:t>读取字节</w:t>
      </w:r>
      <w:r>
        <w:rPr>
          <w:rFonts w:hint="eastAsia"/>
        </w:rPr>
        <w:lastRenderedPageBreak/>
        <w:t>并将其解码为字符。</w:t>
      </w:r>
      <w:r>
        <w:rPr>
          <w:rFonts w:hint="eastAsia"/>
        </w:rPr>
        <w:t>(</w:t>
      </w:r>
      <w:r>
        <w:rPr>
          <w:rFonts w:hint="eastAsia"/>
        </w:rPr>
        <w:t>解码</w:t>
      </w:r>
      <w:r>
        <w:rPr>
          <w:rFonts w:hint="eastAsia"/>
        </w:rPr>
        <w:t>:</w:t>
      </w:r>
      <w:r>
        <w:rPr>
          <w:rFonts w:hint="eastAsia"/>
        </w:rPr>
        <w:t>把看不懂的变成能看懂的</w:t>
      </w:r>
      <w:r>
        <w:rPr>
          <w:rFonts w:hint="eastAsia"/>
        </w:rPr>
        <w:t>)</w:t>
      </w:r>
    </w:p>
    <w:p w14:paraId="472760A5" w14:textId="07C451B2" w:rsidR="00B67629" w:rsidRDefault="00B67629" w:rsidP="00B67629">
      <w:pPr>
        <w:pStyle w:val="3"/>
        <w:spacing w:before="156" w:after="156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．继承</w:t>
      </w:r>
      <w:proofErr w:type="gramStart"/>
      <w:r>
        <w:rPr>
          <w:rFonts w:hint="eastAsia"/>
        </w:rPr>
        <w:t>自父类</w:t>
      </w:r>
      <w:proofErr w:type="gramEnd"/>
      <w:r>
        <w:rPr>
          <w:rFonts w:hint="eastAsia"/>
        </w:rPr>
        <w:t>的共性成员方法</w:t>
      </w:r>
      <w:r>
        <w:rPr>
          <w:rFonts w:hint="eastAsia"/>
        </w:rPr>
        <w:t>:</w:t>
      </w:r>
    </w:p>
    <w:p w14:paraId="4CB38457" w14:textId="36C99D26" w:rsidR="00B67629" w:rsidRDefault="00B67629" w:rsidP="00B67629">
      <w:pPr>
        <w:ind w:leftChars="200" w:left="480"/>
      </w:pPr>
      <w:r>
        <w:rPr>
          <w:rFonts w:hint="eastAsia"/>
        </w:rPr>
        <w:t>int read()</w:t>
      </w:r>
      <w:r>
        <w:rPr>
          <w:rFonts w:hint="eastAsia"/>
        </w:rPr>
        <w:t>：读取单个字符并返回。</w:t>
      </w:r>
    </w:p>
    <w:p w14:paraId="1DE8D4C0" w14:textId="3738763A" w:rsidR="00B67629" w:rsidRDefault="00B67629" w:rsidP="00B67629">
      <w:pPr>
        <w:ind w:leftChars="200" w:left="480"/>
      </w:pPr>
      <w:r>
        <w:rPr>
          <w:rFonts w:hint="eastAsia"/>
        </w:rPr>
        <w:t xml:space="preserve">int read(char[] </w:t>
      </w:r>
      <w:proofErr w:type="spellStart"/>
      <w:r>
        <w:rPr>
          <w:rFonts w:hint="eastAsia"/>
        </w:rPr>
        <w:t>cbuf</w:t>
      </w:r>
      <w:proofErr w:type="spellEnd"/>
      <w:r>
        <w:rPr>
          <w:rFonts w:hint="eastAsia"/>
        </w:rPr>
        <w:t>)</w:t>
      </w:r>
      <w:r>
        <w:rPr>
          <w:rFonts w:hint="eastAsia"/>
        </w:rPr>
        <w:t>：一次读取多个字符</w:t>
      </w:r>
      <w:r>
        <w:rPr>
          <w:rFonts w:hint="eastAsia"/>
        </w:rPr>
        <w:t>,</w:t>
      </w:r>
      <w:r>
        <w:rPr>
          <w:rFonts w:hint="eastAsia"/>
        </w:rPr>
        <w:t>将字符读入数组。</w:t>
      </w:r>
    </w:p>
    <w:p w14:paraId="555FF157" w14:textId="117ED35D" w:rsidR="002943D9" w:rsidRDefault="00B67629" w:rsidP="00B67629">
      <w:pPr>
        <w:ind w:leftChars="200" w:left="480"/>
      </w:pPr>
      <w:r>
        <w:rPr>
          <w:rFonts w:hint="eastAsia"/>
        </w:rPr>
        <w:t>void close()</w:t>
      </w:r>
      <w:r>
        <w:rPr>
          <w:rFonts w:hint="eastAsia"/>
        </w:rPr>
        <w:t>：关闭</w:t>
      </w:r>
      <w:proofErr w:type="gramStart"/>
      <w:r>
        <w:rPr>
          <w:rFonts w:hint="eastAsia"/>
        </w:rPr>
        <w:t>该流并释放</w:t>
      </w:r>
      <w:proofErr w:type="gramEnd"/>
      <w:r>
        <w:rPr>
          <w:rFonts w:hint="eastAsia"/>
        </w:rPr>
        <w:t>与之关联的所有资源。</w:t>
      </w:r>
    </w:p>
    <w:p w14:paraId="497F4504" w14:textId="0BE8CBA1" w:rsidR="00B67629" w:rsidRDefault="00B67629" w:rsidP="00B67629">
      <w:pPr>
        <w:pStyle w:val="3"/>
        <w:spacing w:before="156" w:after="156"/>
      </w:pPr>
      <w:r>
        <w:rPr>
          <w:rFonts w:hint="eastAsia"/>
        </w:rPr>
        <w:t>二．构造方法及使用步骤（注意事项）</w:t>
      </w:r>
    </w:p>
    <w:p w14:paraId="6BD60874" w14:textId="77777777" w:rsidR="00B67629" w:rsidRDefault="00B67629" w:rsidP="00B67629">
      <w:r>
        <w:rPr>
          <w:rFonts w:hint="eastAsia"/>
        </w:rPr>
        <w:t>构造方法</w:t>
      </w:r>
      <w:r>
        <w:rPr>
          <w:rFonts w:hint="eastAsia"/>
        </w:rPr>
        <w:t>:</w:t>
      </w:r>
    </w:p>
    <w:p w14:paraId="0D0F2E19" w14:textId="76B8A87B" w:rsidR="00B67629" w:rsidRDefault="00B67629" w:rsidP="0033436A">
      <w:pPr>
        <w:pStyle w:val="a3"/>
        <w:numPr>
          <w:ilvl w:val="0"/>
          <w:numId w:val="55"/>
        </w:numPr>
        <w:ind w:firstLineChars="0"/>
      </w:pPr>
      <w:proofErr w:type="spellStart"/>
      <w:r>
        <w:rPr>
          <w:rFonts w:hint="eastAsia"/>
        </w:rPr>
        <w:t>InputStreamReader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 xml:space="preserve"> in) </w:t>
      </w:r>
      <w:r>
        <w:rPr>
          <w:rFonts w:hint="eastAsia"/>
        </w:rPr>
        <w:t>创建一个使用默认字符集的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InputStreamReader</w:t>
      </w:r>
      <w:proofErr w:type="spellEnd"/>
      <w:r>
        <w:rPr>
          <w:rFonts w:hint="eastAsia"/>
        </w:rPr>
        <w:t>。</w:t>
      </w:r>
    </w:p>
    <w:p w14:paraId="1A68348D" w14:textId="77777777" w:rsidR="00B67629" w:rsidRDefault="00B67629" w:rsidP="0033436A">
      <w:pPr>
        <w:pStyle w:val="a3"/>
        <w:numPr>
          <w:ilvl w:val="0"/>
          <w:numId w:val="55"/>
        </w:numPr>
        <w:ind w:firstLineChars="0"/>
      </w:pPr>
      <w:proofErr w:type="spellStart"/>
      <w:r>
        <w:rPr>
          <w:rFonts w:hint="eastAsia"/>
        </w:rPr>
        <w:t>InputStreamReader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 xml:space="preserve"> in, </w:t>
      </w:r>
      <w:r w:rsidRPr="00B67629">
        <w:rPr>
          <w:rFonts w:hint="eastAsia"/>
          <w:b/>
          <w:bCs/>
          <w:color w:val="FF0000"/>
        </w:rPr>
        <w:t xml:space="preserve">String </w:t>
      </w:r>
      <w:proofErr w:type="spellStart"/>
      <w:r w:rsidRPr="00B67629">
        <w:rPr>
          <w:rFonts w:hint="eastAsia"/>
          <w:b/>
          <w:bCs/>
          <w:color w:val="FF0000"/>
        </w:rPr>
        <w:t>charsetName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创建使用指定字符集的</w:t>
      </w:r>
      <w:proofErr w:type="spellStart"/>
      <w:r>
        <w:rPr>
          <w:rFonts w:hint="eastAsia"/>
        </w:rPr>
        <w:t>InputStreamReader</w:t>
      </w:r>
      <w:proofErr w:type="spellEnd"/>
      <w:r>
        <w:rPr>
          <w:rFonts w:hint="eastAsia"/>
        </w:rPr>
        <w:t>。</w:t>
      </w:r>
    </w:p>
    <w:p w14:paraId="2AB4B2EE" w14:textId="77777777" w:rsidR="00B67629" w:rsidRDefault="00B67629" w:rsidP="00B67629">
      <w:r>
        <w:rPr>
          <w:rFonts w:hint="eastAsia"/>
        </w:rPr>
        <w:t>参数</w:t>
      </w:r>
      <w:r>
        <w:rPr>
          <w:rFonts w:hint="eastAsia"/>
        </w:rPr>
        <w:t>:</w:t>
      </w:r>
    </w:p>
    <w:p w14:paraId="714126A8" w14:textId="5FA2DEBD" w:rsidR="00B67629" w:rsidRDefault="00B67629" w:rsidP="0033436A">
      <w:pPr>
        <w:pStyle w:val="a3"/>
        <w:numPr>
          <w:ilvl w:val="0"/>
          <w:numId w:val="56"/>
        </w:numPr>
        <w:ind w:firstLineChars="0"/>
      </w:pP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 xml:space="preserve"> in</w:t>
      </w:r>
      <w:r>
        <w:rPr>
          <w:rFonts w:hint="eastAsia"/>
        </w:rPr>
        <w:t>：字节输入流，用来读取文件中保存的字节</w:t>
      </w:r>
    </w:p>
    <w:p w14:paraId="6B74DED5" w14:textId="4989D51B" w:rsidR="00B67629" w:rsidRDefault="00B67629" w:rsidP="0033436A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charsetName</w:t>
      </w:r>
      <w:proofErr w:type="spellEnd"/>
      <w:r>
        <w:rPr>
          <w:rFonts w:hint="eastAsia"/>
        </w:rPr>
        <w:t>：</w:t>
      </w:r>
      <w:r w:rsidRPr="00B67629">
        <w:rPr>
          <w:rFonts w:hint="eastAsia"/>
          <w:b/>
          <w:bCs/>
          <w:color w:val="FF0000"/>
          <w:highlight w:val="yellow"/>
        </w:rPr>
        <w:t>指定的编码表名称</w:t>
      </w:r>
      <w:r>
        <w:rPr>
          <w:rFonts w:hint="eastAsia"/>
        </w:rPr>
        <w:t>，不区分大小写，可以是</w:t>
      </w:r>
      <w:r>
        <w:rPr>
          <w:rFonts w:hint="eastAsia"/>
        </w:rPr>
        <w:t xml:space="preserve">utf-8/UTF-8, 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/GBK, ...</w:t>
      </w:r>
      <w:r>
        <w:rPr>
          <w:rFonts w:hint="eastAsia"/>
        </w:rPr>
        <w:t>不指定默认使用</w:t>
      </w:r>
      <w:r>
        <w:rPr>
          <w:rFonts w:hint="eastAsia"/>
        </w:rPr>
        <w:t>UTF-8</w:t>
      </w:r>
    </w:p>
    <w:p w14:paraId="7D958F7B" w14:textId="77777777" w:rsidR="00B67629" w:rsidRDefault="00B67629" w:rsidP="00B67629">
      <w:r>
        <w:rPr>
          <w:rFonts w:hint="eastAsia"/>
        </w:rPr>
        <w:t>使用步骤</w:t>
      </w:r>
      <w:r>
        <w:rPr>
          <w:rFonts w:hint="eastAsia"/>
        </w:rPr>
        <w:t>:</w:t>
      </w:r>
    </w:p>
    <w:p w14:paraId="6DAE567F" w14:textId="77777777" w:rsidR="00B67629" w:rsidRDefault="00B67629" w:rsidP="00B67629">
      <w:pPr>
        <w:ind w:leftChars="200" w:left="480"/>
      </w:pPr>
      <w:r>
        <w:rPr>
          <w:rFonts w:hint="eastAsia"/>
        </w:rPr>
        <w:t>1.</w:t>
      </w:r>
      <w:r w:rsidRPr="00B67629">
        <w:rPr>
          <w:rFonts w:hint="eastAsia"/>
          <w:b/>
          <w:bCs/>
          <w:color w:val="FF0000"/>
          <w:highlight w:val="green"/>
        </w:rPr>
        <w:t>创建</w:t>
      </w:r>
      <w:proofErr w:type="spellStart"/>
      <w:r>
        <w:rPr>
          <w:rFonts w:hint="eastAsia"/>
        </w:rPr>
        <w:t>InputStreamReader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构造方法中传递字节输入流和指定的编码表名称</w:t>
      </w:r>
    </w:p>
    <w:p w14:paraId="543926DE" w14:textId="77777777" w:rsidR="00B67629" w:rsidRDefault="00B67629" w:rsidP="00B67629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InputStreamReader</w:t>
      </w:r>
      <w:proofErr w:type="spellEnd"/>
      <w:r>
        <w:rPr>
          <w:rFonts w:hint="eastAsia"/>
        </w:rPr>
        <w:t>对象中的</w:t>
      </w:r>
      <w:r w:rsidRPr="00B67629">
        <w:rPr>
          <w:rFonts w:hint="eastAsia"/>
          <w:b/>
          <w:bCs/>
          <w:color w:val="FF0000"/>
          <w:highlight w:val="green"/>
        </w:rPr>
        <w:t>方法</w:t>
      </w:r>
      <w:r w:rsidRPr="00B67629">
        <w:rPr>
          <w:rFonts w:hint="eastAsia"/>
          <w:b/>
          <w:bCs/>
          <w:color w:val="FF0000"/>
          <w:highlight w:val="green"/>
        </w:rPr>
        <w:t>read</w:t>
      </w:r>
      <w:r w:rsidRPr="00B67629">
        <w:rPr>
          <w:rFonts w:hint="eastAsia"/>
          <w:b/>
          <w:bCs/>
          <w:color w:val="FF0000"/>
          <w:highlight w:val="green"/>
        </w:rPr>
        <w:t>读取文件</w:t>
      </w:r>
    </w:p>
    <w:p w14:paraId="2F94FFAC" w14:textId="77777777" w:rsidR="00B67629" w:rsidRDefault="00B67629" w:rsidP="00B67629">
      <w:pPr>
        <w:ind w:leftChars="200" w:left="480"/>
      </w:pPr>
      <w:r>
        <w:rPr>
          <w:rFonts w:hint="eastAsia"/>
        </w:rPr>
        <w:t>3.</w:t>
      </w:r>
      <w:r w:rsidRPr="00B67629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</w:p>
    <w:p w14:paraId="022127FB" w14:textId="77777777" w:rsidR="00B67629" w:rsidRDefault="00B67629" w:rsidP="00B67629">
      <w:r>
        <w:rPr>
          <w:rFonts w:hint="eastAsia"/>
        </w:rPr>
        <w:t>注意事项</w:t>
      </w:r>
      <w:r>
        <w:rPr>
          <w:rFonts w:hint="eastAsia"/>
        </w:rPr>
        <w:t>:</w:t>
      </w:r>
    </w:p>
    <w:p w14:paraId="7CD89E33" w14:textId="4D076807" w:rsidR="00B67629" w:rsidRPr="00B67629" w:rsidRDefault="00B67629" w:rsidP="00B67629">
      <w:pPr>
        <w:ind w:firstLine="420"/>
      </w:pPr>
      <w:r>
        <w:rPr>
          <w:rFonts w:hint="eastAsia"/>
        </w:rPr>
        <w:t>构造方法中</w:t>
      </w:r>
      <w:r w:rsidRPr="00B67629">
        <w:rPr>
          <w:rFonts w:hint="eastAsia"/>
          <w:color w:val="FF0000"/>
        </w:rPr>
        <w:t>指定的编码表名称</w:t>
      </w:r>
      <w:r>
        <w:rPr>
          <w:rFonts w:hint="eastAsia"/>
        </w:rPr>
        <w:t>要和</w:t>
      </w:r>
      <w:r w:rsidRPr="00B67629">
        <w:rPr>
          <w:rFonts w:hint="eastAsia"/>
          <w:color w:val="FF0000"/>
        </w:rPr>
        <w:t>文件的编码相同</w:t>
      </w:r>
      <w:r>
        <w:rPr>
          <w:rFonts w:hint="eastAsia"/>
        </w:rPr>
        <w:t>，否则会</w:t>
      </w:r>
      <w:r w:rsidRPr="00B67629">
        <w:rPr>
          <w:rFonts w:hint="eastAsia"/>
          <w:b/>
          <w:bCs/>
          <w:color w:val="FF0000"/>
        </w:rPr>
        <w:t>发生乱码</w:t>
      </w:r>
    </w:p>
    <w:p w14:paraId="62CA73AA" w14:textId="77777777" w:rsidR="00B83F17" w:rsidRDefault="00B83F17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55C6A1F2" w14:textId="541F183D" w:rsidR="00B83F17" w:rsidRDefault="00DA69AB" w:rsidP="00B83F17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缓冲流</w:t>
      </w:r>
    </w:p>
    <w:p w14:paraId="47F1BDDE" w14:textId="42F5EF22" w:rsidR="00DA69AB" w:rsidRDefault="00981288" w:rsidP="00DA69AB">
      <w:r>
        <w:rPr>
          <w:noProof/>
        </w:rPr>
        <w:drawing>
          <wp:inline distT="0" distB="0" distL="0" distR="0" wp14:anchorId="686B709E" wp14:editId="2F49F2D7">
            <wp:extent cx="6400800" cy="2341925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22529" cy="2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BAB3" w14:textId="5E31FE63" w:rsidR="00981288" w:rsidRDefault="00981288" w:rsidP="00E6181E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.</w:t>
      </w:r>
      <w:r w:rsidR="00E6181E" w:rsidRPr="00E6181E">
        <w:rPr>
          <w:rFonts w:hint="eastAsia"/>
        </w:rPr>
        <w:t xml:space="preserve"> </w:t>
      </w:r>
      <w:proofErr w:type="spellStart"/>
      <w:r w:rsidR="00E6181E">
        <w:rPr>
          <w:rFonts w:hint="eastAsia"/>
        </w:rPr>
        <w:t>BufferedOutputStream</w:t>
      </w:r>
      <w:proofErr w:type="spellEnd"/>
      <w:r w:rsidR="00E6181E">
        <w:rPr>
          <w:rFonts w:hint="eastAsia"/>
        </w:rPr>
        <w:t>字节缓冲输出流</w:t>
      </w:r>
    </w:p>
    <w:p w14:paraId="377E8969" w14:textId="3B66FF30" w:rsidR="00E6181E" w:rsidRDefault="00E6181E" w:rsidP="00E6181E">
      <w:r>
        <w:t xml:space="preserve">java. </w:t>
      </w:r>
      <w:proofErr w:type="spellStart"/>
      <w:r>
        <w:t>io</w:t>
      </w:r>
      <w:proofErr w:type="spellEnd"/>
      <w:r>
        <w:t xml:space="preserve">. </w:t>
      </w:r>
      <w:proofErr w:type="spellStart"/>
      <w:r>
        <w:t>BufferedOutputStream</w:t>
      </w:r>
      <w:proofErr w:type="spellEnd"/>
      <w:r>
        <w:t xml:space="preserve"> extends </w:t>
      </w:r>
      <w:proofErr w:type="spellStart"/>
      <w:r>
        <w:rPr>
          <w:rFonts w:hint="eastAsia"/>
        </w:rPr>
        <w:t>O</w:t>
      </w:r>
      <w:r>
        <w:t>utputStream</w:t>
      </w:r>
      <w:proofErr w:type="spellEnd"/>
    </w:p>
    <w:p w14:paraId="6659B0EB" w14:textId="6234CA60" w:rsidR="00E6181E" w:rsidRDefault="00E6181E" w:rsidP="00E6181E">
      <w:proofErr w:type="gramStart"/>
      <w:r>
        <w:rPr>
          <w:rFonts w:hint="eastAsia"/>
        </w:rPr>
        <w:t>继承父类</w:t>
      </w:r>
      <w:proofErr w:type="spellStart"/>
      <w:proofErr w:type="gramEnd"/>
      <w:r>
        <w:rPr>
          <w:rFonts w:hint="eastAsia"/>
        </w:rPr>
        <w:t>O</w:t>
      </w:r>
      <w:r>
        <w:t>utputStream</w:t>
      </w:r>
      <w:proofErr w:type="spellEnd"/>
      <w:r>
        <w:rPr>
          <w:rFonts w:hint="eastAsia"/>
        </w:rPr>
        <w:t>的共性成员方法（见</w:t>
      </w:r>
      <w:r>
        <w:rPr>
          <w:rFonts w:hint="eastAsia"/>
        </w:rPr>
        <w:t>IO</w:t>
      </w:r>
      <w:r>
        <w:rPr>
          <w:rFonts w:hint="eastAsia"/>
        </w:rPr>
        <w:t>流中笔记）</w:t>
      </w:r>
    </w:p>
    <w:p w14:paraId="10983725" w14:textId="70C6D998" w:rsidR="00E6181E" w:rsidRDefault="00E6181E" w:rsidP="00E6181E">
      <w:r>
        <w:rPr>
          <w:rFonts w:hint="eastAsia"/>
        </w:rPr>
        <w:t>1</w:t>
      </w:r>
      <w:r>
        <w:rPr>
          <w:rFonts w:hint="eastAsia"/>
        </w:rPr>
        <w:t>．构造方法</w:t>
      </w:r>
      <w:r>
        <w:rPr>
          <w:rFonts w:hint="eastAsia"/>
        </w:rPr>
        <w:t>:</w:t>
      </w:r>
    </w:p>
    <w:p w14:paraId="3A884681" w14:textId="32C554E6" w:rsidR="00E6181E" w:rsidRDefault="00E6181E" w:rsidP="0033436A">
      <w:pPr>
        <w:pStyle w:val="a3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BufferedOutputStream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 xml:space="preserve"> out)</w:t>
      </w:r>
      <w:r>
        <w:rPr>
          <w:rFonts w:hint="eastAsia"/>
        </w:rPr>
        <w:t>创建一个新的缓冲输出流</w:t>
      </w:r>
      <w:r>
        <w:rPr>
          <w:rFonts w:hint="eastAsia"/>
        </w:rPr>
        <w:t>,</w:t>
      </w:r>
      <w:r>
        <w:rPr>
          <w:rFonts w:hint="eastAsia"/>
        </w:rPr>
        <w:t>以将数据写入指定的底层输出流。</w:t>
      </w:r>
    </w:p>
    <w:p w14:paraId="1905A852" w14:textId="013C45B7" w:rsidR="00E6181E" w:rsidRDefault="00E6181E" w:rsidP="0033436A">
      <w:pPr>
        <w:pStyle w:val="a3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BufferedOutputStream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 xml:space="preserve"> out, int size) </w:t>
      </w:r>
      <w:r>
        <w:rPr>
          <w:rFonts w:hint="eastAsia"/>
        </w:rPr>
        <w:t>创建一个新的缓冲输出流，以将具有指定缓冲区大小的数据写入指定的底层</w:t>
      </w:r>
    </w:p>
    <w:p w14:paraId="09170305" w14:textId="6FF8AB93" w:rsidR="00E6181E" w:rsidRDefault="00E6181E" w:rsidP="00E6181E">
      <w:r>
        <w:rPr>
          <w:rFonts w:hint="eastAsia"/>
        </w:rPr>
        <w:t>2</w:t>
      </w:r>
      <w:r>
        <w:rPr>
          <w:rFonts w:hint="eastAsia"/>
        </w:rPr>
        <w:t>．参数</w:t>
      </w:r>
      <w:r>
        <w:rPr>
          <w:rFonts w:hint="eastAsia"/>
        </w:rPr>
        <w:t>:</w:t>
      </w:r>
    </w:p>
    <w:p w14:paraId="52DB9741" w14:textId="77777777" w:rsidR="00E6181E" w:rsidRDefault="00E6181E" w:rsidP="00E6181E">
      <w:pPr>
        <w:ind w:leftChars="200" w:left="480"/>
      </w:pP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 xml:space="preserve"> out :</w:t>
      </w:r>
      <w:r>
        <w:rPr>
          <w:rFonts w:hint="eastAsia"/>
        </w:rPr>
        <w:t>字节输出流</w:t>
      </w:r>
    </w:p>
    <w:p w14:paraId="4D467A8B" w14:textId="6667B282" w:rsidR="00E6181E" w:rsidRDefault="00E6181E" w:rsidP="00E6181E">
      <w:pPr>
        <w:ind w:leftChars="350" w:left="840"/>
      </w:pPr>
      <w:r>
        <w:rPr>
          <w:rFonts w:hint="eastAsia"/>
        </w:rPr>
        <w:t>我们可以传递</w:t>
      </w:r>
      <w:proofErr w:type="spellStart"/>
      <w:r w:rsidRPr="00E6181E">
        <w:rPr>
          <w:rFonts w:hint="eastAsia"/>
          <w:b/>
          <w:bCs/>
          <w:color w:val="FF0000"/>
          <w:highlight w:val="green"/>
        </w:rPr>
        <w:t>FileOutputStream</w:t>
      </w:r>
      <w:proofErr w:type="spellEnd"/>
      <w:r>
        <w:rPr>
          <w:rFonts w:hint="eastAsia"/>
        </w:rPr>
        <w:t>,</w:t>
      </w:r>
      <w:r>
        <w:rPr>
          <w:rFonts w:hint="eastAsia"/>
        </w:rPr>
        <w:t>缓冲流会给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增加一个缓冲区</w:t>
      </w:r>
      <w:r>
        <w:rPr>
          <w:rFonts w:hint="eastAsia"/>
        </w:rPr>
        <w:t>,</w:t>
      </w:r>
      <w:r>
        <w:rPr>
          <w:rFonts w:hint="eastAsia"/>
        </w:rPr>
        <w:t>提高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的写入效率</w:t>
      </w:r>
    </w:p>
    <w:p w14:paraId="23D80FD9" w14:textId="5E190F77" w:rsidR="00E6181E" w:rsidRDefault="00E6181E" w:rsidP="00E6181E">
      <w:pPr>
        <w:ind w:firstLine="420"/>
      </w:pPr>
      <w:r>
        <w:rPr>
          <w:rFonts w:hint="eastAsia"/>
        </w:rPr>
        <w:t>int size:</w:t>
      </w:r>
      <w:r>
        <w:rPr>
          <w:rFonts w:hint="eastAsia"/>
        </w:rPr>
        <w:t>指定缓冲</w:t>
      </w:r>
      <w:proofErr w:type="gramStart"/>
      <w:r>
        <w:rPr>
          <w:rFonts w:hint="eastAsia"/>
        </w:rPr>
        <w:t>流内部</w:t>
      </w:r>
      <w:proofErr w:type="gramEnd"/>
      <w:r>
        <w:rPr>
          <w:rFonts w:hint="eastAsia"/>
        </w:rPr>
        <w:t>缓冲区的大小</w:t>
      </w:r>
      <w:r>
        <w:rPr>
          <w:rFonts w:hint="eastAsia"/>
        </w:rPr>
        <w:t>,</w:t>
      </w:r>
      <w:r>
        <w:rPr>
          <w:rFonts w:hint="eastAsia"/>
        </w:rPr>
        <w:t>不指定就按默认大小</w:t>
      </w:r>
    </w:p>
    <w:p w14:paraId="32E4BA25" w14:textId="40C3FE9D" w:rsidR="00E6181E" w:rsidRPr="00E6181E" w:rsidRDefault="00E6181E" w:rsidP="00E6181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3</w:t>
      </w:r>
      <w:r>
        <w:rPr>
          <w:rFonts w:hint="eastAsia"/>
          <w:b/>
          <w:bCs/>
          <w:color w:val="FF0000"/>
        </w:rPr>
        <w:t>．</w:t>
      </w:r>
      <w:r w:rsidRPr="00E6181E">
        <w:rPr>
          <w:rFonts w:hint="eastAsia"/>
          <w:b/>
          <w:bCs/>
          <w:color w:val="FF0000"/>
        </w:rPr>
        <w:t>使用步骤</w:t>
      </w:r>
      <w:r w:rsidRPr="00E6181E">
        <w:rPr>
          <w:rFonts w:hint="eastAsia"/>
          <w:b/>
          <w:bCs/>
          <w:color w:val="FF0000"/>
        </w:rPr>
        <w:t>(</w:t>
      </w:r>
      <w:r w:rsidRPr="00E6181E">
        <w:rPr>
          <w:rFonts w:hint="eastAsia"/>
          <w:b/>
          <w:bCs/>
          <w:color w:val="FF0000"/>
        </w:rPr>
        <w:t>重点</w:t>
      </w:r>
      <w:r w:rsidRPr="00E6181E">
        <w:rPr>
          <w:rFonts w:hint="eastAsia"/>
          <w:b/>
          <w:bCs/>
          <w:color w:val="FF0000"/>
        </w:rPr>
        <w:t>)</w:t>
      </w:r>
    </w:p>
    <w:p w14:paraId="0BC5EDC5" w14:textId="04AA3436" w:rsidR="00E6181E" w:rsidRDefault="00E6181E" w:rsidP="00E6181E">
      <w:pPr>
        <w:ind w:leftChars="200" w:left="480"/>
      </w:pPr>
      <w:r>
        <w:rPr>
          <w:rFonts w:hint="eastAsia"/>
        </w:rPr>
        <w:t>1.</w:t>
      </w:r>
      <w:r w:rsidRPr="00E6181E">
        <w:rPr>
          <w:rFonts w:hint="eastAsia"/>
          <w:b/>
          <w:bCs/>
          <w:color w:val="FF0000"/>
          <w:highlight w:val="green"/>
        </w:rPr>
        <w:t>创建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构造方法中绑定要输出的目的地</w:t>
      </w:r>
    </w:p>
    <w:p w14:paraId="433F4741" w14:textId="45A26A1C" w:rsidR="00E6181E" w:rsidRDefault="00E6181E" w:rsidP="00E6181E">
      <w:pPr>
        <w:ind w:leftChars="200" w:left="480"/>
      </w:pPr>
      <w:r>
        <w:rPr>
          <w:rFonts w:hint="eastAsia"/>
        </w:rPr>
        <w:t>2.</w:t>
      </w:r>
      <w:r w:rsidRPr="00E6181E">
        <w:rPr>
          <w:rFonts w:hint="eastAsia"/>
          <w:b/>
          <w:bCs/>
          <w:color w:val="FF0000"/>
          <w:highlight w:val="green"/>
        </w:rPr>
        <w:t>创建</w:t>
      </w:r>
      <w:proofErr w:type="spellStart"/>
      <w:r>
        <w:rPr>
          <w:rFonts w:hint="eastAsia"/>
        </w:rPr>
        <w:t>BufferedOutputStream</w:t>
      </w:r>
      <w:proofErr w:type="spellEnd"/>
      <w:r>
        <w:rPr>
          <w:rFonts w:hint="eastAsia"/>
        </w:rPr>
        <w:t>对象，构造方法中</w:t>
      </w:r>
      <w:r w:rsidRPr="00E6181E">
        <w:rPr>
          <w:rFonts w:hint="eastAsia"/>
          <w:b/>
          <w:bCs/>
          <w:color w:val="FF0000"/>
          <w:highlight w:val="green"/>
        </w:rPr>
        <w:t>传递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</w:t>
      </w:r>
      <w:proofErr w:type="gramStart"/>
      <w:r>
        <w:rPr>
          <w:rFonts w:hint="eastAsia"/>
        </w:rPr>
        <w:t>对象</w:t>
      </w:r>
      <w:proofErr w:type="gramEnd"/>
      <w:r>
        <w:rPr>
          <w:rFonts w:hint="eastAsia"/>
        </w:rPr>
        <w:t>，提高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对象效率</w:t>
      </w:r>
    </w:p>
    <w:p w14:paraId="6D9D544A" w14:textId="1F36A06D" w:rsidR="00E6181E" w:rsidRDefault="00E6181E" w:rsidP="00E6181E">
      <w:pPr>
        <w:ind w:leftChars="200" w:left="480"/>
      </w:pPr>
      <w:r>
        <w:rPr>
          <w:rFonts w:hint="eastAsia"/>
        </w:rPr>
        <w:t>3.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BufferedOutputStream</w:t>
      </w:r>
      <w:proofErr w:type="spellEnd"/>
      <w:r>
        <w:rPr>
          <w:rFonts w:hint="eastAsia"/>
        </w:rPr>
        <w:t>对象中的</w:t>
      </w:r>
      <w:r w:rsidRPr="00E6181E">
        <w:rPr>
          <w:rFonts w:hint="eastAsia"/>
          <w:b/>
          <w:bCs/>
          <w:color w:val="FF0000"/>
          <w:highlight w:val="green"/>
        </w:rPr>
        <w:t>方法</w:t>
      </w:r>
      <w:r w:rsidRPr="00E6181E">
        <w:rPr>
          <w:rFonts w:hint="eastAsia"/>
          <w:b/>
          <w:bCs/>
          <w:color w:val="FF0000"/>
          <w:highlight w:val="green"/>
        </w:rPr>
        <w:t>write,</w:t>
      </w:r>
      <w:r w:rsidRPr="00E6181E">
        <w:rPr>
          <w:rFonts w:hint="eastAsia"/>
          <w:b/>
          <w:bCs/>
          <w:color w:val="FF0000"/>
          <w:highlight w:val="green"/>
        </w:rPr>
        <w:t>把数据写入</w:t>
      </w:r>
      <w:r>
        <w:rPr>
          <w:rFonts w:hint="eastAsia"/>
        </w:rPr>
        <w:t>到内部缓冲区中</w:t>
      </w:r>
    </w:p>
    <w:p w14:paraId="47B78641" w14:textId="6FD5DD0D" w:rsidR="00E6181E" w:rsidRDefault="00E6181E" w:rsidP="00E6181E">
      <w:pPr>
        <w:ind w:leftChars="200" w:left="480"/>
      </w:pPr>
      <w:r>
        <w:rPr>
          <w:rFonts w:hint="eastAsia"/>
        </w:rPr>
        <w:t>4.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Buffered</w:t>
      </w:r>
      <w:r w:rsidR="00484544">
        <w:rPr>
          <w:rFonts w:hint="eastAsia"/>
        </w:rPr>
        <w:t>O</w:t>
      </w:r>
      <w:r>
        <w:rPr>
          <w:rFonts w:hint="eastAsia"/>
        </w:rPr>
        <w:t>utputStream</w:t>
      </w:r>
      <w:proofErr w:type="spellEnd"/>
      <w:r>
        <w:rPr>
          <w:rFonts w:hint="eastAsia"/>
        </w:rPr>
        <w:t>对象中的方法</w:t>
      </w:r>
      <w:proofErr w:type="spellStart"/>
      <w:r>
        <w:rPr>
          <w:rFonts w:hint="eastAsia"/>
        </w:rPr>
        <w:t>fLush</w:t>
      </w:r>
      <w:proofErr w:type="spellEnd"/>
      <w:r>
        <w:rPr>
          <w:rFonts w:hint="eastAsia"/>
        </w:rPr>
        <w:t>,</w:t>
      </w:r>
      <w:r>
        <w:rPr>
          <w:rFonts w:hint="eastAsia"/>
        </w:rPr>
        <w:t>把内部缓冲区中的数据</w:t>
      </w:r>
      <w:r>
        <w:rPr>
          <w:rFonts w:hint="eastAsia"/>
        </w:rPr>
        <w:t>,</w:t>
      </w:r>
      <w:r>
        <w:rPr>
          <w:rFonts w:hint="eastAsia"/>
        </w:rPr>
        <w:t>刷新到文件中</w:t>
      </w:r>
    </w:p>
    <w:p w14:paraId="233978DC" w14:textId="0DBD19E1" w:rsidR="00E6181E" w:rsidRDefault="00E6181E" w:rsidP="00E6181E">
      <w:pPr>
        <w:ind w:leftChars="200" w:left="480"/>
      </w:pPr>
      <w:r>
        <w:rPr>
          <w:rFonts w:hint="eastAsia"/>
        </w:rPr>
        <w:t>5.</w:t>
      </w:r>
      <w:r w:rsidRPr="00E6181E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  <w:r>
        <w:rPr>
          <w:rFonts w:hint="eastAsia"/>
        </w:rPr>
        <w:t>(</w:t>
      </w:r>
      <w:r>
        <w:rPr>
          <w:rFonts w:hint="eastAsia"/>
        </w:rPr>
        <w:t>会先调用</w:t>
      </w:r>
      <w:r>
        <w:rPr>
          <w:rFonts w:hint="eastAsia"/>
        </w:rPr>
        <w:t>flush</w:t>
      </w:r>
      <w:r>
        <w:rPr>
          <w:rFonts w:hint="eastAsia"/>
        </w:rPr>
        <w:t>方法刷新数据</w:t>
      </w:r>
      <w:r>
        <w:rPr>
          <w:rFonts w:hint="eastAsia"/>
        </w:rPr>
        <w:t>,</w:t>
      </w: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步可以省略</w:t>
      </w:r>
      <w:r>
        <w:rPr>
          <w:rFonts w:hint="eastAsia"/>
        </w:rPr>
        <w:t>)</w:t>
      </w:r>
    </w:p>
    <w:p w14:paraId="2A96950C" w14:textId="21E43DA0" w:rsidR="00484544" w:rsidRDefault="00484544" w:rsidP="00484544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.</w:t>
      </w:r>
      <w:r w:rsidRPr="00484544">
        <w:rPr>
          <w:rFonts w:hint="eastAsia"/>
        </w:rPr>
        <w:t xml:space="preserve"> </w:t>
      </w:r>
      <w:proofErr w:type="spellStart"/>
      <w:r w:rsidRPr="00484544">
        <w:rPr>
          <w:rFonts w:hint="eastAsia"/>
        </w:rPr>
        <w:t>BufferedInputStream</w:t>
      </w:r>
      <w:proofErr w:type="spellEnd"/>
      <w:r w:rsidRPr="00484544">
        <w:rPr>
          <w:rFonts w:hint="eastAsia"/>
        </w:rPr>
        <w:t>字节缓冲输入流</w:t>
      </w:r>
    </w:p>
    <w:p w14:paraId="7201E68B" w14:textId="6D61A531" w:rsidR="00484544" w:rsidRDefault="00484544" w:rsidP="00484544">
      <w:r>
        <w:t xml:space="preserve">java. </w:t>
      </w:r>
      <w:proofErr w:type="spellStart"/>
      <w:r>
        <w:t>io</w:t>
      </w:r>
      <w:proofErr w:type="spellEnd"/>
      <w:r>
        <w:t xml:space="preserve">. </w:t>
      </w:r>
      <w:proofErr w:type="spellStart"/>
      <w:r>
        <w:t>BufferedInputStream</w:t>
      </w:r>
      <w:proofErr w:type="spellEnd"/>
      <w:r>
        <w:t xml:space="preserve"> extends </w:t>
      </w:r>
      <w:proofErr w:type="spellStart"/>
      <w:r>
        <w:t>InputStream</w:t>
      </w:r>
      <w:proofErr w:type="spellEnd"/>
    </w:p>
    <w:p w14:paraId="0F7A7135" w14:textId="109C2D7E" w:rsidR="0075064A" w:rsidRDefault="00484544" w:rsidP="00B83F17">
      <w:pPr>
        <w:widowControl/>
        <w:jc w:val="left"/>
      </w:pPr>
      <w:proofErr w:type="gramStart"/>
      <w:r>
        <w:rPr>
          <w:rFonts w:hint="eastAsia"/>
        </w:rPr>
        <w:t>继承父类</w:t>
      </w:r>
      <w:proofErr w:type="spellStart"/>
      <w:proofErr w:type="gramEnd"/>
      <w:r>
        <w:rPr>
          <w:rFonts w:hint="eastAsia"/>
        </w:rPr>
        <w:t>In</w:t>
      </w:r>
      <w:r w:rsidR="00AF7E16">
        <w:rPr>
          <w:rFonts w:hint="eastAsia"/>
        </w:rPr>
        <w:t>put</w:t>
      </w:r>
      <w:r>
        <w:t>Stream</w:t>
      </w:r>
      <w:proofErr w:type="spellEnd"/>
      <w:r>
        <w:rPr>
          <w:rFonts w:hint="eastAsia"/>
        </w:rPr>
        <w:t>的共性成员方法（见</w:t>
      </w:r>
      <w:r>
        <w:rPr>
          <w:rFonts w:hint="eastAsia"/>
        </w:rPr>
        <w:t>IO</w:t>
      </w:r>
      <w:r>
        <w:rPr>
          <w:rFonts w:hint="eastAsia"/>
        </w:rPr>
        <w:t>流中笔记）</w:t>
      </w:r>
    </w:p>
    <w:p w14:paraId="24DDE9A8" w14:textId="37CA9090" w:rsidR="00B917B7" w:rsidRPr="00B917B7" w:rsidRDefault="00B917B7" w:rsidP="00B917B7">
      <w:pPr>
        <w:rPr>
          <w:rStyle w:val="a7"/>
          <w:rFonts w:cs="Times New Roman"/>
          <w:b w:val="0"/>
          <w:bCs w:val="0"/>
          <w:szCs w:val="24"/>
        </w:rPr>
      </w:pPr>
      <w:r>
        <w:rPr>
          <w:rStyle w:val="a7"/>
          <w:rFonts w:cs="Times New Roman" w:hint="eastAsia"/>
          <w:b w:val="0"/>
          <w:bCs w:val="0"/>
          <w:szCs w:val="24"/>
        </w:rPr>
        <w:t>1</w:t>
      </w:r>
      <w:r>
        <w:rPr>
          <w:rStyle w:val="a7"/>
          <w:rFonts w:cs="Times New Roman" w:hint="eastAsia"/>
          <w:b w:val="0"/>
          <w:bCs w:val="0"/>
          <w:szCs w:val="24"/>
        </w:rPr>
        <w:t>．</w:t>
      </w:r>
      <w:r w:rsidRPr="00B917B7">
        <w:rPr>
          <w:rStyle w:val="a7"/>
          <w:rFonts w:cs="Times New Roman"/>
          <w:b w:val="0"/>
          <w:bCs w:val="0"/>
          <w:szCs w:val="24"/>
        </w:rPr>
        <w:t>构造方法</w:t>
      </w:r>
      <w:r w:rsidRPr="00B917B7">
        <w:rPr>
          <w:rStyle w:val="a7"/>
          <w:rFonts w:cs="Times New Roman"/>
          <w:b w:val="0"/>
          <w:bCs w:val="0"/>
          <w:szCs w:val="24"/>
        </w:rPr>
        <w:t>:</w:t>
      </w:r>
    </w:p>
    <w:p w14:paraId="7059A07B" w14:textId="77777777" w:rsidR="00B917B7" w:rsidRPr="00B917B7" w:rsidRDefault="00B917B7" w:rsidP="0033436A">
      <w:pPr>
        <w:pStyle w:val="a3"/>
        <w:numPr>
          <w:ilvl w:val="0"/>
          <w:numId w:val="50"/>
        </w:numPr>
        <w:ind w:firstLineChars="0"/>
        <w:rPr>
          <w:rStyle w:val="a7"/>
          <w:rFonts w:cs="Times New Roman"/>
          <w:b w:val="0"/>
          <w:bCs w:val="0"/>
          <w:szCs w:val="24"/>
        </w:rPr>
      </w:pP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BufferedInputStream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(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 xml:space="preserve"> in) </w:t>
      </w:r>
      <w:r w:rsidRPr="00B917B7">
        <w:rPr>
          <w:rStyle w:val="a7"/>
          <w:rFonts w:cs="Times New Roman"/>
          <w:b w:val="0"/>
          <w:bCs w:val="0"/>
          <w:szCs w:val="24"/>
        </w:rPr>
        <w:t>创建一个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BufferedInputStream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 xml:space="preserve"> </w:t>
      </w:r>
      <w:r w:rsidRPr="00B917B7">
        <w:rPr>
          <w:rStyle w:val="a7"/>
          <w:rFonts w:cs="Times New Roman"/>
          <w:b w:val="0"/>
          <w:bCs w:val="0"/>
          <w:szCs w:val="24"/>
        </w:rPr>
        <w:t>并保</w:t>
      </w:r>
      <w:r w:rsidRPr="00B917B7">
        <w:rPr>
          <w:rStyle w:val="a7"/>
          <w:rFonts w:cs="Times New Roman"/>
          <w:b w:val="0"/>
          <w:bCs w:val="0"/>
          <w:szCs w:val="24"/>
        </w:rPr>
        <w:lastRenderedPageBreak/>
        <w:t>存其参数，即输入流</w:t>
      </w:r>
      <w:r w:rsidRPr="00B917B7">
        <w:rPr>
          <w:rStyle w:val="a7"/>
          <w:rFonts w:cs="Times New Roman"/>
          <w:b w:val="0"/>
          <w:bCs w:val="0"/>
          <w:szCs w:val="24"/>
        </w:rPr>
        <w:t xml:space="preserve">in, </w:t>
      </w:r>
      <w:r w:rsidRPr="00B917B7">
        <w:rPr>
          <w:rStyle w:val="a7"/>
          <w:rFonts w:cs="Times New Roman"/>
          <w:b w:val="0"/>
          <w:bCs w:val="0"/>
          <w:szCs w:val="24"/>
        </w:rPr>
        <w:t>以便将来使用。</w:t>
      </w:r>
    </w:p>
    <w:p w14:paraId="396E6F58" w14:textId="65DF429B" w:rsidR="00B917B7" w:rsidRPr="00B917B7" w:rsidRDefault="00B917B7" w:rsidP="0033436A">
      <w:pPr>
        <w:pStyle w:val="a3"/>
        <w:numPr>
          <w:ilvl w:val="0"/>
          <w:numId w:val="50"/>
        </w:numPr>
        <w:ind w:firstLineChars="0"/>
        <w:rPr>
          <w:rStyle w:val="a7"/>
          <w:rFonts w:cs="Times New Roman"/>
          <w:b w:val="0"/>
          <w:bCs w:val="0"/>
          <w:szCs w:val="24"/>
        </w:rPr>
      </w:pP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BufferedInputStream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(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 xml:space="preserve"> in, int size) </w:t>
      </w:r>
      <w:r w:rsidRPr="00B917B7">
        <w:rPr>
          <w:rStyle w:val="a7"/>
          <w:rFonts w:cs="Times New Roman"/>
          <w:b w:val="0"/>
          <w:bCs w:val="0"/>
          <w:szCs w:val="24"/>
        </w:rPr>
        <w:t>创建具有指定缓冲区大小的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BufferedInputStream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 xml:space="preserve"> </w:t>
      </w:r>
      <w:r w:rsidRPr="00B917B7">
        <w:rPr>
          <w:rStyle w:val="a7"/>
          <w:rFonts w:cs="Times New Roman"/>
          <w:b w:val="0"/>
          <w:bCs w:val="0"/>
          <w:szCs w:val="24"/>
        </w:rPr>
        <w:t>并保存其参数，即输入流</w:t>
      </w:r>
    </w:p>
    <w:p w14:paraId="5CB242BB" w14:textId="171C4431" w:rsidR="00B917B7" w:rsidRPr="00B917B7" w:rsidRDefault="00B917B7" w:rsidP="00B917B7">
      <w:pPr>
        <w:rPr>
          <w:rStyle w:val="a7"/>
          <w:rFonts w:cs="Times New Roman"/>
          <w:b w:val="0"/>
          <w:bCs w:val="0"/>
          <w:szCs w:val="24"/>
        </w:rPr>
      </w:pPr>
      <w:r>
        <w:rPr>
          <w:rStyle w:val="a7"/>
          <w:rFonts w:cs="Times New Roman" w:hint="eastAsia"/>
          <w:b w:val="0"/>
          <w:bCs w:val="0"/>
          <w:szCs w:val="24"/>
        </w:rPr>
        <w:t>2</w:t>
      </w:r>
      <w:r>
        <w:rPr>
          <w:rStyle w:val="a7"/>
          <w:rFonts w:cs="Times New Roman" w:hint="eastAsia"/>
          <w:b w:val="0"/>
          <w:bCs w:val="0"/>
          <w:szCs w:val="24"/>
        </w:rPr>
        <w:t>．</w:t>
      </w:r>
      <w:r w:rsidRPr="00B917B7">
        <w:rPr>
          <w:rStyle w:val="a7"/>
          <w:rFonts w:cs="Times New Roman"/>
          <w:b w:val="0"/>
          <w:bCs w:val="0"/>
          <w:szCs w:val="24"/>
        </w:rPr>
        <w:t>参数</w:t>
      </w:r>
      <w:r w:rsidRPr="00B917B7">
        <w:rPr>
          <w:rStyle w:val="a7"/>
          <w:rFonts w:cs="Times New Roman"/>
          <w:b w:val="0"/>
          <w:bCs w:val="0"/>
          <w:szCs w:val="24"/>
        </w:rPr>
        <w:t>:</w:t>
      </w:r>
    </w:p>
    <w:p w14:paraId="3DB6EFE0" w14:textId="77777777" w:rsidR="00B917B7" w:rsidRPr="00B917B7" w:rsidRDefault="00B917B7" w:rsidP="00B917B7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 xml:space="preserve"> in:</w:t>
      </w:r>
      <w:r w:rsidRPr="00B917B7">
        <w:rPr>
          <w:rStyle w:val="a7"/>
          <w:rFonts w:cs="Times New Roman"/>
          <w:b w:val="0"/>
          <w:bCs w:val="0"/>
          <w:szCs w:val="24"/>
        </w:rPr>
        <w:t>字节输入流</w:t>
      </w:r>
    </w:p>
    <w:p w14:paraId="2E1D4C74" w14:textId="77777777" w:rsidR="00B917B7" w:rsidRPr="00B917B7" w:rsidRDefault="00B917B7" w:rsidP="00B917B7">
      <w:pPr>
        <w:ind w:leftChars="350" w:left="840"/>
        <w:rPr>
          <w:rStyle w:val="a7"/>
          <w:rFonts w:cs="Times New Roman"/>
          <w:b w:val="0"/>
          <w:bCs w:val="0"/>
          <w:szCs w:val="24"/>
        </w:rPr>
      </w:pPr>
      <w:r w:rsidRPr="00B917B7">
        <w:rPr>
          <w:rStyle w:val="a7"/>
          <w:rFonts w:cs="Times New Roman"/>
          <w:b w:val="0"/>
          <w:bCs w:val="0"/>
          <w:szCs w:val="24"/>
        </w:rPr>
        <w:t>我们可以传递</w:t>
      </w:r>
      <w:proofErr w:type="spellStart"/>
      <w:r w:rsidRPr="00B917B7">
        <w:rPr>
          <w:rStyle w:val="a7"/>
          <w:rFonts w:cs="Times New Roman"/>
          <w:color w:val="FF0000"/>
          <w:szCs w:val="24"/>
          <w:highlight w:val="green"/>
        </w:rPr>
        <w:t>FileInputStream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,</w:t>
      </w:r>
      <w:r w:rsidRPr="00B917B7">
        <w:rPr>
          <w:rStyle w:val="a7"/>
          <w:rFonts w:cs="Times New Roman"/>
          <w:b w:val="0"/>
          <w:bCs w:val="0"/>
          <w:szCs w:val="24"/>
        </w:rPr>
        <w:t>缓冲流会给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FileInputStream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增加一个缓冲区，提高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FileInputStream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的读取效率</w:t>
      </w:r>
    </w:p>
    <w:p w14:paraId="350ABD15" w14:textId="77777777" w:rsidR="00B917B7" w:rsidRPr="00B917B7" w:rsidRDefault="00B917B7" w:rsidP="00B917B7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 w:rsidRPr="00B917B7">
        <w:rPr>
          <w:rStyle w:val="a7"/>
          <w:rFonts w:cs="Times New Roman"/>
          <w:b w:val="0"/>
          <w:bCs w:val="0"/>
          <w:szCs w:val="24"/>
        </w:rPr>
        <w:t>int size:</w:t>
      </w:r>
      <w:r w:rsidRPr="00B917B7">
        <w:rPr>
          <w:rStyle w:val="a7"/>
          <w:rFonts w:cs="Times New Roman"/>
          <w:b w:val="0"/>
          <w:bCs w:val="0"/>
          <w:szCs w:val="24"/>
        </w:rPr>
        <w:t>指定缓冲</w:t>
      </w:r>
      <w:proofErr w:type="gramStart"/>
      <w:r w:rsidRPr="00B917B7">
        <w:rPr>
          <w:rStyle w:val="a7"/>
          <w:rFonts w:cs="Times New Roman"/>
          <w:b w:val="0"/>
          <w:bCs w:val="0"/>
          <w:szCs w:val="24"/>
        </w:rPr>
        <w:t>流内部</w:t>
      </w:r>
      <w:proofErr w:type="gramEnd"/>
      <w:r w:rsidRPr="00B917B7">
        <w:rPr>
          <w:rStyle w:val="a7"/>
          <w:rFonts w:cs="Times New Roman"/>
          <w:b w:val="0"/>
          <w:bCs w:val="0"/>
          <w:szCs w:val="24"/>
        </w:rPr>
        <w:t>缓冲区的大小，不指定默认</w:t>
      </w:r>
    </w:p>
    <w:p w14:paraId="78049848" w14:textId="32295BC6" w:rsidR="00B917B7" w:rsidRPr="00B917B7" w:rsidRDefault="00B917B7" w:rsidP="00B917B7">
      <w:pPr>
        <w:rPr>
          <w:rStyle w:val="a7"/>
          <w:rFonts w:cs="Times New Roman"/>
          <w:color w:val="FF0000"/>
          <w:szCs w:val="24"/>
        </w:rPr>
      </w:pPr>
      <w:r>
        <w:rPr>
          <w:rStyle w:val="a7"/>
          <w:rFonts w:cs="Times New Roman" w:hint="eastAsia"/>
          <w:color w:val="FF0000"/>
          <w:szCs w:val="24"/>
        </w:rPr>
        <w:t>3</w:t>
      </w:r>
      <w:r>
        <w:rPr>
          <w:rStyle w:val="a7"/>
          <w:rFonts w:cs="Times New Roman" w:hint="eastAsia"/>
          <w:color w:val="FF0000"/>
          <w:szCs w:val="24"/>
        </w:rPr>
        <w:t>．</w:t>
      </w:r>
      <w:r w:rsidRPr="00B917B7">
        <w:rPr>
          <w:rStyle w:val="a7"/>
          <w:rFonts w:cs="Times New Roman"/>
          <w:color w:val="FF0000"/>
          <w:szCs w:val="24"/>
        </w:rPr>
        <w:t>使用步骤</w:t>
      </w:r>
      <w:r w:rsidRPr="00B917B7">
        <w:rPr>
          <w:rStyle w:val="a7"/>
          <w:rFonts w:cs="Times New Roman"/>
          <w:color w:val="FF0000"/>
          <w:szCs w:val="24"/>
        </w:rPr>
        <w:t>(</w:t>
      </w:r>
      <w:r w:rsidRPr="00B917B7">
        <w:rPr>
          <w:rStyle w:val="a7"/>
          <w:rFonts w:cs="Times New Roman"/>
          <w:color w:val="FF0000"/>
          <w:szCs w:val="24"/>
        </w:rPr>
        <w:t>重点</w:t>
      </w:r>
      <w:r w:rsidRPr="00B917B7">
        <w:rPr>
          <w:rStyle w:val="a7"/>
          <w:rFonts w:cs="Times New Roman"/>
          <w:color w:val="FF0000"/>
          <w:szCs w:val="24"/>
        </w:rPr>
        <w:t>):</w:t>
      </w:r>
    </w:p>
    <w:p w14:paraId="6352F133" w14:textId="77777777" w:rsidR="00B917B7" w:rsidRPr="00B917B7" w:rsidRDefault="00B917B7" w:rsidP="00B917B7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 w:rsidRPr="00B917B7">
        <w:rPr>
          <w:rStyle w:val="a7"/>
          <w:rFonts w:cs="Times New Roman"/>
          <w:b w:val="0"/>
          <w:bCs w:val="0"/>
          <w:szCs w:val="24"/>
        </w:rPr>
        <w:t>1.</w:t>
      </w:r>
      <w:r w:rsidRPr="00B917B7">
        <w:rPr>
          <w:rStyle w:val="a7"/>
          <w:rFonts w:cs="Times New Roman"/>
          <w:color w:val="FF0000"/>
          <w:szCs w:val="24"/>
          <w:highlight w:val="green"/>
        </w:rPr>
        <w:t>创建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FileInputStream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对象</w:t>
      </w:r>
      <w:r w:rsidRPr="00B917B7">
        <w:rPr>
          <w:rStyle w:val="a7"/>
          <w:rFonts w:cs="Times New Roman"/>
          <w:b w:val="0"/>
          <w:bCs w:val="0"/>
          <w:szCs w:val="24"/>
        </w:rPr>
        <w:t>,</w:t>
      </w:r>
      <w:r w:rsidRPr="00B917B7">
        <w:rPr>
          <w:rStyle w:val="a7"/>
          <w:rFonts w:cs="Times New Roman"/>
          <w:b w:val="0"/>
          <w:bCs w:val="0"/>
          <w:szCs w:val="24"/>
        </w:rPr>
        <w:t>构造方法中</w:t>
      </w:r>
      <w:r w:rsidRPr="00B917B7">
        <w:rPr>
          <w:rStyle w:val="a7"/>
          <w:rFonts w:cs="Times New Roman"/>
          <w:color w:val="FF0000"/>
          <w:szCs w:val="24"/>
          <w:highlight w:val="green"/>
        </w:rPr>
        <w:t>绑定要读取的数据源</w:t>
      </w:r>
    </w:p>
    <w:p w14:paraId="7FFC12DB" w14:textId="77777777" w:rsidR="00B917B7" w:rsidRPr="00B917B7" w:rsidRDefault="00B917B7" w:rsidP="00B917B7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 w:rsidRPr="00B917B7">
        <w:rPr>
          <w:rStyle w:val="a7"/>
          <w:rFonts w:cs="Times New Roman"/>
          <w:b w:val="0"/>
          <w:bCs w:val="0"/>
          <w:szCs w:val="24"/>
        </w:rPr>
        <w:t>2.</w:t>
      </w:r>
      <w:r w:rsidRPr="00B917B7">
        <w:rPr>
          <w:rStyle w:val="a7"/>
          <w:rFonts w:cs="Times New Roman"/>
          <w:color w:val="FF0000"/>
          <w:szCs w:val="24"/>
          <w:highlight w:val="green"/>
        </w:rPr>
        <w:t>创建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BufferedInputStream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对象</w:t>
      </w:r>
      <w:r w:rsidRPr="00B917B7">
        <w:rPr>
          <w:rStyle w:val="a7"/>
          <w:rFonts w:cs="Times New Roman"/>
          <w:b w:val="0"/>
          <w:bCs w:val="0"/>
          <w:szCs w:val="24"/>
        </w:rPr>
        <w:t>,</w:t>
      </w:r>
      <w:r w:rsidRPr="00B917B7">
        <w:rPr>
          <w:rStyle w:val="a7"/>
          <w:rFonts w:cs="Times New Roman"/>
          <w:b w:val="0"/>
          <w:bCs w:val="0"/>
          <w:szCs w:val="24"/>
        </w:rPr>
        <w:t>构造方法中传递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FileInputStream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对象</w:t>
      </w:r>
      <w:r w:rsidRPr="00B917B7">
        <w:rPr>
          <w:rStyle w:val="a7"/>
          <w:rFonts w:cs="Times New Roman"/>
          <w:b w:val="0"/>
          <w:bCs w:val="0"/>
          <w:szCs w:val="24"/>
        </w:rPr>
        <w:t>,</w:t>
      </w:r>
      <w:r w:rsidRPr="00B917B7">
        <w:rPr>
          <w:rStyle w:val="a7"/>
          <w:rFonts w:cs="Times New Roman"/>
          <w:b w:val="0"/>
          <w:bCs w:val="0"/>
          <w:szCs w:val="24"/>
        </w:rPr>
        <w:t>提高</w:t>
      </w:r>
      <w:proofErr w:type="spellStart"/>
      <w:r w:rsidRPr="00B917B7">
        <w:rPr>
          <w:rStyle w:val="a7"/>
          <w:rFonts w:cs="Times New Roman"/>
          <w:b w:val="0"/>
          <w:bCs w:val="0"/>
          <w:szCs w:val="24"/>
        </w:rPr>
        <w:t>FileInputStream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对象的读取效率</w:t>
      </w:r>
    </w:p>
    <w:p w14:paraId="046C59E4" w14:textId="2763A9D0" w:rsidR="00B917B7" w:rsidRPr="00B917B7" w:rsidRDefault="00B917B7" w:rsidP="00B917B7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 w:rsidRPr="00B917B7">
        <w:rPr>
          <w:rStyle w:val="a7"/>
          <w:rFonts w:cs="Times New Roman"/>
          <w:b w:val="0"/>
          <w:bCs w:val="0"/>
          <w:szCs w:val="24"/>
        </w:rPr>
        <w:t>3.</w:t>
      </w:r>
      <w:r w:rsidRPr="00B917B7">
        <w:rPr>
          <w:rStyle w:val="a7"/>
          <w:rFonts w:cs="Times New Roman"/>
          <w:b w:val="0"/>
          <w:bCs w:val="0"/>
          <w:szCs w:val="24"/>
        </w:rPr>
        <w:t>使用</w:t>
      </w:r>
      <w:proofErr w:type="spellStart"/>
      <w:r>
        <w:rPr>
          <w:rStyle w:val="a7"/>
          <w:rFonts w:cs="Times New Roman" w:hint="eastAsia"/>
          <w:b w:val="0"/>
          <w:bCs w:val="0"/>
          <w:szCs w:val="24"/>
        </w:rPr>
        <w:t>B</w:t>
      </w:r>
      <w:r w:rsidRPr="00B917B7">
        <w:rPr>
          <w:rStyle w:val="a7"/>
          <w:rFonts w:cs="Times New Roman"/>
          <w:b w:val="0"/>
          <w:bCs w:val="0"/>
          <w:szCs w:val="24"/>
        </w:rPr>
        <w:t>ufferedInputStream</w:t>
      </w:r>
      <w:proofErr w:type="spellEnd"/>
      <w:r w:rsidRPr="00B917B7">
        <w:rPr>
          <w:rStyle w:val="a7"/>
          <w:rFonts w:cs="Times New Roman"/>
          <w:b w:val="0"/>
          <w:bCs w:val="0"/>
          <w:szCs w:val="24"/>
        </w:rPr>
        <w:t>对象中的</w:t>
      </w:r>
      <w:r w:rsidRPr="00B917B7">
        <w:rPr>
          <w:rStyle w:val="a7"/>
          <w:rFonts w:cs="Times New Roman"/>
          <w:color w:val="FF0000"/>
          <w:szCs w:val="24"/>
          <w:highlight w:val="green"/>
        </w:rPr>
        <w:t>方法</w:t>
      </w:r>
      <w:r w:rsidRPr="00B917B7">
        <w:rPr>
          <w:rStyle w:val="a7"/>
          <w:rFonts w:cs="Times New Roman"/>
          <w:color w:val="FF0000"/>
          <w:szCs w:val="24"/>
          <w:highlight w:val="green"/>
        </w:rPr>
        <w:t>read,</w:t>
      </w:r>
      <w:r w:rsidRPr="00B917B7">
        <w:rPr>
          <w:rStyle w:val="a7"/>
          <w:rFonts w:cs="Times New Roman"/>
          <w:color w:val="FF0000"/>
          <w:szCs w:val="24"/>
          <w:highlight w:val="green"/>
        </w:rPr>
        <w:t>读取文件</w:t>
      </w:r>
    </w:p>
    <w:p w14:paraId="432E0464" w14:textId="77B283D5" w:rsidR="00B917B7" w:rsidRDefault="00B917B7" w:rsidP="00B917B7">
      <w:pPr>
        <w:ind w:leftChars="200" w:left="480"/>
        <w:rPr>
          <w:rStyle w:val="a7"/>
          <w:rFonts w:cs="Times New Roman"/>
          <w:b w:val="0"/>
          <w:bCs w:val="0"/>
          <w:szCs w:val="24"/>
        </w:rPr>
      </w:pPr>
      <w:r w:rsidRPr="00B917B7">
        <w:rPr>
          <w:rStyle w:val="a7"/>
          <w:rFonts w:cs="Times New Roman"/>
          <w:b w:val="0"/>
          <w:bCs w:val="0"/>
          <w:szCs w:val="24"/>
        </w:rPr>
        <w:t>4.</w:t>
      </w:r>
      <w:r w:rsidRPr="00B917B7">
        <w:rPr>
          <w:rStyle w:val="a7"/>
          <w:rFonts w:cs="Times New Roman"/>
          <w:color w:val="FF0000"/>
          <w:szCs w:val="24"/>
          <w:highlight w:val="green"/>
        </w:rPr>
        <w:t>释放</w:t>
      </w:r>
      <w:r w:rsidRPr="00B917B7">
        <w:rPr>
          <w:rStyle w:val="a7"/>
          <w:rFonts w:cs="Times New Roman"/>
          <w:b w:val="0"/>
          <w:bCs w:val="0"/>
          <w:szCs w:val="24"/>
        </w:rPr>
        <w:t>资源</w:t>
      </w:r>
    </w:p>
    <w:p w14:paraId="16787878" w14:textId="73F7407F" w:rsidR="00B917B7" w:rsidRDefault="003A20EE" w:rsidP="003A20EE">
      <w:pPr>
        <w:pStyle w:val="2"/>
        <w:rPr>
          <w:rStyle w:val="a7"/>
          <w:b/>
          <w:bCs/>
          <w:sz w:val="30"/>
        </w:rPr>
      </w:pPr>
      <w:r w:rsidRPr="003A20EE">
        <w:rPr>
          <w:rStyle w:val="a7"/>
          <w:rFonts w:hint="eastAsia"/>
          <w:b/>
          <w:bCs/>
          <w:sz w:val="30"/>
        </w:rPr>
        <w:t>3</w:t>
      </w:r>
      <w:r>
        <w:rPr>
          <w:rStyle w:val="a7"/>
          <w:rFonts w:hint="eastAsia"/>
          <w:b/>
          <w:bCs/>
          <w:sz w:val="30"/>
        </w:rPr>
        <w:t>）</w:t>
      </w:r>
      <w:r>
        <w:rPr>
          <w:rStyle w:val="a7"/>
          <w:rFonts w:hint="eastAsia"/>
          <w:b/>
          <w:bCs/>
          <w:sz w:val="30"/>
        </w:rPr>
        <w:t>.</w:t>
      </w:r>
      <w:proofErr w:type="spellStart"/>
      <w:r>
        <w:rPr>
          <w:rStyle w:val="a7"/>
          <w:rFonts w:hint="eastAsia"/>
          <w:b/>
          <w:bCs/>
          <w:sz w:val="30"/>
        </w:rPr>
        <w:t>BufferedWriter</w:t>
      </w:r>
      <w:proofErr w:type="spellEnd"/>
      <w:r>
        <w:rPr>
          <w:rStyle w:val="a7"/>
          <w:rFonts w:hint="eastAsia"/>
          <w:b/>
          <w:bCs/>
          <w:sz w:val="30"/>
        </w:rPr>
        <w:t>字符缓冲输出流</w:t>
      </w:r>
    </w:p>
    <w:p w14:paraId="5247F59F" w14:textId="4989A436" w:rsidR="00AF7E16" w:rsidRDefault="00AF7E16" w:rsidP="00AF7E16">
      <w:r>
        <w:t xml:space="preserve">java. </w:t>
      </w:r>
      <w:proofErr w:type="spellStart"/>
      <w:r>
        <w:t>io</w:t>
      </w:r>
      <w:proofErr w:type="spellEnd"/>
      <w:r>
        <w:t xml:space="preserve">. </w:t>
      </w:r>
      <w:proofErr w:type="spellStart"/>
      <w:r>
        <w:t>Buffered</w:t>
      </w:r>
      <w:r>
        <w:rPr>
          <w:rFonts w:hint="eastAsia"/>
        </w:rPr>
        <w:t>Writer</w:t>
      </w:r>
      <w:proofErr w:type="spellEnd"/>
      <w:r>
        <w:t xml:space="preserve"> extends </w:t>
      </w:r>
      <w:r>
        <w:rPr>
          <w:rFonts w:hint="eastAsia"/>
        </w:rPr>
        <w:t>Writer</w:t>
      </w:r>
    </w:p>
    <w:p w14:paraId="2DA6BF16" w14:textId="21CD2A09" w:rsidR="00AF7E16" w:rsidRDefault="00AF7E16" w:rsidP="00AF7E16">
      <w:pPr>
        <w:widowControl/>
        <w:jc w:val="left"/>
      </w:pPr>
      <w:proofErr w:type="gramStart"/>
      <w:r>
        <w:rPr>
          <w:rFonts w:hint="eastAsia"/>
        </w:rPr>
        <w:t>继承父类</w:t>
      </w:r>
      <w:proofErr w:type="gramEnd"/>
      <w:r>
        <w:rPr>
          <w:rFonts w:hint="eastAsia"/>
        </w:rPr>
        <w:t>Writer</w:t>
      </w:r>
      <w:r>
        <w:rPr>
          <w:rFonts w:hint="eastAsia"/>
        </w:rPr>
        <w:t>的共性成员方法（见</w:t>
      </w:r>
      <w:r>
        <w:rPr>
          <w:rFonts w:hint="eastAsia"/>
        </w:rPr>
        <w:t>IO</w:t>
      </w:r>
      <w:r>
        <w:rPr>
          <w:rFonts w:hint="eastAsia"/>
        </w:rPr>
        <w:t>流中笔记）</w:t>
      </w:r>
    </w:p>
    <w:p w14:paraId="5E827747" w14:textId="668E9E30" w:rsidR="00AF7E16" w:rsidRPr="00732283" w:rsidRDefault="00AF7E16" w:rsidP="0033436A">
      <w:pPr>
        <w:pStyle w:val="a3"/>
        <w:numPr>
          <w:ilvl w:val="0"/>
          <w:numId w:val="51"/>
        </w:numPr>
        <w:ind w:firstLineChars="0"/>
        <w:rPr>
          <w:rStyle w:val="a7"/>
          <w:rFonts w:cs="Times New Roman"/>
          <w:b w:val="0"/>
          <w:bCs w:val="0"/>
          <w:szCs w:val="24"/>
        </w:rPr>
      </w:pPr>
      <w:r w:rsidRPr="00732283">
        <w:rPr>
          <w:rStyle w:val="a7"/>
          <w:rFonts w:cs="Times New Roman"/>
          <w:b w:val="0"/>
          <w:bCs w:val="0"/>
          <w:szCs w:val="24"/>
        </w:rPr>
        <w:t>构造方法</w:t>
      </w:r>
      <w:r w:rsidRPr="00732283">
        <w:rPr>
          <w:rStyle w:val="a7"/>
          <w:rFonts w:cs="Times New Roman"/>
          <w:b w:val="0"/>
          <w:bCs w:val="0"/>
          <w:szCs w:val="24"/>
        </w:rPr>
        <w:t>:</w:t>
      </w:r>
    </w:p>
    <w:p w14:paraId="73C623FD" w14:textId="6908F858" w:rsidR="00732283" w:rsidRPr="00732283" w:rsidRDefault="00732283" w:rsidP="00CB0BA8">
      <w:pPr>
        <w:pStyle w:val="a3"/>
        <w:ind w:leftChars="250" w:left="600" w:firstLineChars="0" w:firstLine="0"/>
        <w:rPr>
          <w:rStyle w:val="a7"/>
          <w:rFonts w:cs="Times New Roman"/>
          <w:b w:val="0"/>
          <w:bCs w:val="0"/>
          <w:szCs w:val="24"/>
        </w:rPr>
      </w:pPr>
      <w:proofErr w:type="spellStart"/>
      <w:r w:rsidRPr="00732283">
        <w:rPr>
          <w:rStyle w:val="a7"/>
          <w:rFonts w:cs="Times New Roman" w:hint="eastAsia"/>
          <w:b w:val="0"/>
          <w:bCs w:val="0"/>
          <w:szCs w:val="24"/>
        </w:rPr>
        <w:t>Buffered</w:t>
      </w:r>
      <w:r w:rsidR="00CB0BA8">
        <w:rPr>
          <w:rStyle w:val="a7"/>
          <w:rFonts w:cs="Times New Roman"/>
          <w:b w:val="0"/>
          <w:bCs w:val="0"/>
          <w:szCs w:val="24"/>
        </w:rPr>
        <w:t>W</w:t>
      </w:r>
      <w:r w:rsidRPr="00732283">
        <w:rPr>
          <w:rStyle w:val="a7"/>
          <w:rFonts w:cs="Times New Roman" w:hint="eastAsia"/>
          <w:b w:val="0"/>
          <w:bCs w:val="0"/>
          <w:szCs w:val="24"/>
        </w:rPr>
        <w:t>riter</w:t>
      </w:r>
      <w:proofErr w:type="spellEnd"/>
      <w:r w:rsidRPr="00732283">
        <w:rPr>
          <w:rStyle w:val="a7"/>
          <w:rFonts w:cs="Times New Roman" w:hint="eastAsia"/>
          <w:b w:val="0"/>
          <w:bCs w:val="0"/>
          <w:szCs w:val="24"/>
        </w:rPr>
        <w:t xml:space="preserve">(Writer out) </w:t>
      </w:r>
      <w:r w:rsidRPr="00732283">
        <w:rPr>
          <w:rStyle w:val="a7"/>
          <w:rFonts w:cs="Times New Roman" w:hint="eastAsia"/>
          <w:b w:val="0"/>
          <w:bCs w:val="0"/>
          <w:szCs w:val="24"/>
        </w:rPr>
        <w:t>创建一个使用默认大小输出缓冲区的缓冲字符输出流。</w:t>
      </w:r>
    </w:p>
    <w:p w14:paraId="135F8E3C" w14:textId="71CEC036" w:rsidR="00732283" w:rsidRPr="00732283" w:rsidRDefault="00732283" w:rsidP="00CB0BA8">
      <w:pPr>
        <w:pStyle w:val="a3"/>
        <w:ind w:leftChars="250" w:left="600" w:firstLineChars="0" w:firstLine="0"/>
        <w:rPr>
          <w:rStyle w:val="a7"/>
          <w:rFonts w:cs="Times New Roman"/>
          <w:b w:val="0"/>
          <w:bCs w:val="0"/>
          <w:szCs w:val="24"/>
        </w:rPr>
      </w:pPr>
      <w:proofErr w:type="spellStart"/>
      <w:r w:rsidRPr="00732283">
        <w:rPr>
          <w:rStyle w:val="a7"/>
          <w:rFonts w:cs="Times New Roman" w:hint="eastAsia"/>
          <w:b w:val="0"/>
          <w:bCs w:val="0"/>
          <w:szCs w:val="24"/>
        </w:rPr>
        <w:t>Buffered</w:t>
      </w:r>
      <w:r w:rsidR="00CB0BA8">
        <w:rPr>
          <w:rStyle w:val="a7"/>
          <w:rFonts w:cs="Times New Roman"/>
          <w:b w:val="0"/>
          <w:bCs w:val="0"/>
          <w:szCs w:val="24"/>
        </w:rPr>
        <w:t>W</w:t>
      </w:r>
      <w:r w:rsidRPr="00732283">
        <w:rPr>
          <w:rStyle w:val="a7"/>
          <w:rFonts w:cs="Times New Roman" w:hint="eastAsia"/>
          <w:b w:val="0"/>
          <w:bCs w:val="0"/>
          <w:szCs w:val="24"/>
        </w:rPr>
        <w:t>riter</w:t>
      </w:r>
      <w:proofErr w:type="spellEnd"/>
      <w:r w:rsidRPr="00732283">
        <w:rPr>
          <w:rStyle w:val="a7"/>
          <w:rFonts w:cs="Times New Roman" w:hint="eastAsia"/>
          <w:b w:val="0"/>
          <w:bCs w:val="0"/>
          <w:szCs w:val="24"/>
        </w:rPr>
        <w:t xml:space="preserve">(Writer out, int </w:t>
      </w:r>
      <w:proofErr w:type="spellStart"/>
      <w:r w:rsidRPr="00732283">
        <w:rPr>
          <w:rStyle w:val="a7"/>
          <w:rFonts w:cs="Times New Roman" w:hint="eastAsia"/>
          <w:b w:val="0"/>
          <w:bCs w:val="0"/>
          <w:szCs w:val="24"/>
        </w:rPr>
        <w:t>sz</w:t>
      </w:r>
      <w:proofErr w:type="spellEnd"/>
      <w:r w:rsidRPr="00732283">
        <w:rPr>
          <w:rStyle w:val="a7"/>
          <w:rFonts w:cs="Times New Roman" w:hint="eastAsia"/>
          <w:b w:val="0"/>
          <w:bCs w:val="0"/>
          <w:szCs w:val="24"/>
        </w:rPr>
        <w:t xml:space="preserve">) </w:t>
      </w:r>
      <w:r w:rsidRPr="00732283">
        <w:rPr>
          <w:rStyle w:val="a7"/>
          <w:rFonts w:cs="Times New Roman" w:hint="eastAsia"/>
          <w:b w:val="0"/>
          <w:bCs w:val="0"/>
          <w:szCs w:val="24"/>
        </w:rPr>
        <w:t>创建一个使用给定大小输出缓冲区的新缓冲字符输出流。</w:t>
      </w:r>
    </w:p>
    <w:p w14:paraId="53E047DF" w14:textId="77777777" w:rsidR="00732283" w:rsidRPr="00CB0BA8" w:rsidRDefault="00732283" w:rsidP="0033436A">
      <w:pPr>
        <w:pStyle w:val="a3"/>
        <w:numPr>
          <w:ilvl w:val="0"/>
          <w:numId w:val="51"/>
        </w:numPr>
        <w:ind w:firstLineChars="0"/>
        <w:rPr>
          <w:rStyle w:val="a7"/>
          <w:rFonts w:cs="Times New Roman"/>
          <w:b w:val="0"/>
          <w:bCs w:val="0"/>
          <w:szCs w:val="24"/>
        </w:rPr>
      </w:pPr>
      <w:r w:rsidRPr="00CB0BA8">
        <w:rPr>
          <w:rStyle w:val="a7"/>
          <w:rFonts w:cs="Times New Roman" w:hint="eastAsia"/>
          <w:b w:val="0"/>
          <w:bCs w:val="0"/>
          <w:szCs w:val="24"/>
        </w:rPr>
        <w:t>参数</w:t>
      </w:r>
      <w:r w:rsidRPr="00CB0BA8">
        <w:rPr>
          <w:rStyle w:val="a7"/>
          <w:rFonts w:cs="Times New Roman" w:hint="eastAsia"/>
          <w:b w:val="0"/>
          <w:bCs w:val="0"/>
          <w:szCs w:val="24"/>
        </w:rPr>
        <w:t>:</w:t>
      </w:r>
    </w:p>
    <w:p w14:paraId="5E321911" w14:textId="77777777" w:rsidR="00732283" w:rsidRPr="00CB0BA8" w:rsidRDefault="00732283" w:rsidP="00CB0BA8">
      <w:pPr>
        <w:ind w:leftChars="100" w:left="240" w:firstLineChars="175" w:firstLine="420"/>
        <w:rPr>
          <w:rStyle w:val="a7"/>
          <w:rFonts w:cs="Times New Roman"/>
          <w:b w:val="0"/>
          <w:bCs w:val="0"/>
          <w:szCs w:val="24"/>
        </w:rPr>
      </w:pPr>
      <w:r w:rsidRPr="00CB0BA8">
        <w:rPr>
          <w:rStyle w:val="a7"/>
          <w:rFonts w:cs="Times New Roman" w:hint="eastAsia"/>
          <w:b w:val="0"/>
          <w:bCs w:val="0"/>
          <w:szCs w:val="24"/>
        </w:rPr>
        <w:t>Writer out :</w:t>
      </w:r>
      <w:r w:rsidRPr="00CB0BA8">
        <w:rPr>
          <w:rStyle w:val="a7"/>
          <w:rFonts w:cs="Times New Roman" w:hint="eastAsia"/>
          <w:b w:val="0"/>
          <w:bCs w:val="0"/>
          <w:szCs w:val="24"/>
        </w:rPr>
        <w:t>字符输出流</w:t>
      </w:r>
    </w:p>
    <w:p w14:paraId="42F87FF6" w14:textId="27A4F596" w:rsidR="00732283" w:rsidRPr="00732283" w:rsidRDefault="00732283" w:rsidP="00CB0BA8">
      <w:pPr>
        <w:pStyle w:val="a3"/>
        <w:ind w:leftChars="525" w:left="1260" w:firstLineChars="0" w:firstLine="0"/>
        <w:rPr>
          <w:rStyle w:val="a7"/>
          <w:rFonts w:cs="Times New Roman"/>
          <w:b w:val="0"/>
          <w:bCs w:val="0"/>
          <w:szCs w:val="24"/>
        </w:rPr>
      </w:pPr>
      <w:r w:rsidRPr="00732283">
        <w:rPr>
          <w:rStyle w:val="a7"/>
          <w:rFonts w:cs="Times New Roman" w:hint="eastAsia"/>
          <w:b w:val="0"/>
          <w:bCs w:val="0"/>
          <w:szCs w:val="24"/>
        </w:rPr>
        <w:t>我们可以传递</w:t>
      </w:r>
      <w:proofErr w:type="spellStart"/>
      <w:r w:rsidRPr="00CB0BA8">
        <w:rPr>
          <w:rStyle w:val="a7"/>
          <w:rFonts w:cs="Times New Roman" w:hint="eastAsia"/>
          <w:color w:val="FF0000"/>
          <w:szCs w:val="24"/>
          <w:highlight w:val="green"/>
        </w:rPr>
        <w:t>File</w:t>
      </w:r>
      <w:r w:rsidR="00CB0BA8" w:rsidRPr="00CB0BA8">
        <w:rPr>
          <w:rStyle w:val="a7"/>
          <w:rFonts w:cs="Times New Roman"/>
          <w:color w:val="FF0000"/>
          <w:szCs w:val="24"/>
          <w:highlight w:val="green"/>
        </w:rPr>
        <w:t>W</w:t>
      </w:r>
      <w:r w:rsidRPr="00CB0BA8">
        <w:rPr>
          <w:rStyle w:val="a7"/>
          <w:rFonts w:cs="Times New Roman" w:hint="eastAsia"/>
          <w:color w:val="FF0000"/>
          <w:szCs w:val="24"/>
          <w:highlight w:val="green"/>
        </w:rPr>
        <w:t>riter</w:t>
      </w:r>
      <w:proofErr w:type="spellEnd"/>
      <w:r w:rsidRPr="00732283">
        <w:rPr>
          <w:rStyle w:val="a7"/>
          <w:rFonts w:cs="Times New Roman" w:hint="eastAsia"/>
          <w:b w:val="0"/>
          <w:bCs w:val="0"/>
          <w:szCs w:val="24"/>
        </w:rPr>
        <w:t>,</w:t>
      </w:r>
      <w:r w:rsidRPr="00732283">
        <w:rPr>
          <w:rStyle w:val="a7"/>
          <w:rFonts w:cs="Times New Roman" w:hint="eastAsia"/>
          <w:b w:val="0"/>
          <w:bCs w:val="0"/>
          <w:szCs w:val="24"/>
        </w:rPr>
        <w:t>缓冲流会给</w:t>
      </w:r>
      <w:proofErr w:type="spellStart"/>
      <w:r w:rsidRPr="00732283">
        <w:rPr>
          <w:rStyle w:val="a7"/>
          <w:rFonts w:cs="Times New Roman" w:hint="eastAsia"/>
          <w:b w:val="0"/>
          <w:bCs w:val="0"/>
          <w:szCs w:val="24"/>
        </w:rPr>
        <w:t>File</w:t>
      </w:r>
      <w:r w:rsidR="00CB0BA8">
        <w:rPr>
          <w:rStyle w:val="a7"/>
          <w:rFonts w:cs="Times New Roman"/>
          <w:b w:val="0"/>
          <w:bCs w:val="0"/>
          <w:szCs w:val="24"/>
        </w:rPr>
        <w:t>W</w:t>
      </w:r>
      <w:r w:rsidRPr="00732283">
        <w:rPr>
          <w:rStyle w:val="a7"/>
          <w:rFonts w:cs="Times New Roman" w:hint="eastAsia"/>
          <w:b w:val="0"/>
          <w:bCs w:val="0"/>
          <w:szCs w:val="24"/>
        </w:rPr>
        <w:t>riter</w:t>
      </w:r>
      <w:proofErr w:type="spellEnd"/>
      <w:r w:rsidRPr="00732283">
        <w:rPr>
          <w:rStyle w:val="a7"/>
          <w:rFonts w:cs="Times New Roman" w:hint="eastAsia"/>
          <w:b w:val="0"/>
          <w:bCs w:val="0"/>
          <w:szCs w:val="24"/>
        </w:rPr>
        <w:t>增加一个缓冲区</w:t>
      </w:r>
      <w:r w:rsidRPr="00732283">
        <w:rPr>
          <w:rStyle w:val="a7"/>
          <w:rFonts w:cs="Times New Roman" w:hint="eastAsia"/>
          <w:b w:val="0"/>
          <w:bCs w:val="0"/>
          <w:szCs w:val="24"/>
        </w:rPr>
        <w:t>,</w:t>
      </w:r>
      <w:r w:rsidRPr="00732283">
        <w:rPr>
          <w:rStyle w:val="a7"/>
          <w:rFonts w:cs="Times New Roman" w:hint="eastAsia"/>
          <w:b w:val="0"/>
          <w:bCs w:val="0"/>
          <w:szCs w:val="24"/>
        </w:rPr>
        <w:t>提高</w:t>
      </w:r>
      <w:proofErr w:type="spellStart"/>
      <w:r w:rsidRPr="00732283">
        <w:rPr>
          <w:rStyle w:val="a7"/>
          <w:rFonts w:cs="Times New Roman" w:hint="eastAsia"/>
          <w:b w:val="0"/>
          <w:bCs w:val="0"/>
          <w:szCs w:val="24"/>
        </w:rPr>
        <w:t>FileWriter</w:t>
      </w:r>
      <w:proofErr w:type="spellEnd"/>
      <w:r w:rsidRPr="00732283">
        <w:rPr>
          <w:rStyle w:val="a7"/>
          <w:rFonts w:cs="Times New Roman" w:hint="eastAsia"/>
          <w:b w:val="0"/>
          <w:bCs w:val="0"/>
          <w:szCs w:val="24"/>
        </w:rPr>
        <w:t>的写入效率</w:t>
      </w:r>
    </w:p>
    <w:p w14:paraId="1D6C809C" w14:textId="47965169" w:rsidR="00732283" w:rsidRDefault="00732283" w:rsidP="00CB0BA8">
      <w:pPr>
        <w:ind w:left="420" w:firstLineChars="100" w:firstLine="240"/>
        <w:rPr>
          <w:rStyle w:val="a7"/>
          <w:rFonts w:cs="Times New Roman"/>
          <w:b w:val="0"/>
          <w:bCs w:val="0"/>
          <w:szCs w:val="24"/>
        </w:rPr>
      </w:pPr>
      <w:r w:rsidRPr="00CB0BA8">
        <w:rPr>
          <w:rStyle w:val="a7"/>
          <w:rFonts w:cs="Times New Roman" w:hint="eastAsia"/>
          <w:b w:val="0"/>
          <w:bCs w:val="0"/>
          <w:szCs w:val="24"/>
        </w:rPr>
        <w:t xml:space="preserve">int </w:t>
      </w:r>
      <w:proofErr w:type="spellStart"/>
      <w:r w:rsidRPr="00CB0BA8">
        <w:rPr>
          <w:rStyle w:val="a7"/>
          <w:rFonts w:cs="Times New Roman" w:hint="eastAsia"/>
          <w:b w:val="0"/>
          <w:bCs w:val="0"/>
          <w:szCs w:val="24"/>
        </w:rPr>
        <w:t>sz</w:t>
      </w:r>
      <w:proofErr w:type="spellEnd"/>
      <w:r w:rsidRPr="00CB0BA8">
        <w:rPr>
          <w:rStyle w:val="a7"/>
          <w:rFonts w:cs="Times New Roman" w:hint="eastAsia"/>
          <w:b w:val="0"/>
          <w:bCs w:val="0"/>
          <w:szCs w:val="24"/>
        </w:rPr>
        <w:t>:</w:t>
      </w:r>
      <w:r w:rsidRPr="00CB0BA8">
        <w:rPr>
          <w:rStyle w:val="a7"/>
          <w:rFonts w:cs="Times New Roman" w:hint="eastAsia"/>
          <w:b w:val="0"/>
          <w:bCs w:val="0"/>
          <w:szCs w:val="24"/>
        </w:rPr>
        <w:t>指定缓冲区的大小</w:t>
      </w:r>
      <w:r w:rsidRPr="00CB0BA8">
        <w:rPr>
          <w:rStyle w:val="a7"/>
          <w:rFonts w:cs="Times New Roman" w:hint="eastAsia"/>
          <w:b w:val="0"/>
          <w:bCs w:val="0"/>
          <w:szCs w:val="24"/>
        </w:rPr>
        <w:t>,</w:t>
      </w:r>
      <w:r w:rsidRPr="00CB0BA8">
        <w:rPr>
          <w:rStyle w:val="a7"/>
          <w:rFonts w:cs="Times New Roman" w:hint="eastAsia"/>
          <w:b w:val="0"/>
          <w:bCs w:val="0"/>
          <w:szCs w:val="24"/>
        </w:rPr>
        <w:t>不写默认大小</w:t>
      </w:r>
    </w:p>
    <w:p w14:paraId="6CBE02AE" w14:textId="0A493DA8" w:rsidR="00CB0BA8" w:rsidRDefault="00CB0BA8" w:rsidP="0033436A">
      <w:pPr>
        <w:pStyle w:val="a3"/>
        <w:numPr>
          <w:ilvl w:val="0"/>
          <w:numId w:val="51"/>
        </w:numPr>
        <w:ind w:firstLineChars="0"/>
        <w:rPr>
          <w:rStyle w:val="a7"/>
          <w:rFonts w:cs="Times New Roman"/>
          <w:color w:val="FF0000"/>
          <w:szCs w:val="24"/>
        </w:rPr>
      </w:pPr>
      <w:r w:rsidRPr="00CB0BA8">
        <w:rPr>
          <w:rStyle w:val="a7"/>
          <w:rFonts w:cs="Times New Roman" w:hint="eastAsia"/>
          <w:color w:val="FF0000"/>
          <w:szCs w:val="24"/>
        </w:rPr>
        <w:t>特有的成员方法：</w:t>
      </w:r>
    </w:p>
    <w:p w14:paraId="36CF198B" w14:textId="54AE16E4" w:rsidR="00CB0BA8" w:rsidRPr="00CB0BA8" w:rsidRDefault="00CB0BA8" w:rsidP="00CB0BA8">
      <w:pPr>
        <w:pStyle w:val="a3"/>
        <w:ind w:left="840" w:firstLineChars="0" w:firstLine="0"/>
        <w:rPr>
          <w:rStyle w:val="a7"/>
          <w:rFonts w:cs="Times New Roman"/>
          <w:b w:val="0"/>
          <w:bCs w:val="0"/>
          <w:color w:val="000000" w:themeColor="text1"/>
          <w:szCs w:val="24"/>
        </w:rPr>
      </w:pPr>
      <w:r w:rsidRPr="00CB0BA8">
        <w:rPr>
          <w:rStyle w:val="a7"/>
          <w:rFonts w:cs="Times New Roman" w:hint="eastAsia"/>
          <w:b w:val="0"/>
          <w:bCs w:val="0"/>
          <w:color w:val="000000" w:themeColor="text1"/>
          <w:szCs w:val="24"/>
        </w:rPr>
        <w:t xml:space="preserve">void newline() </w:t>
      </w:r>
      <w:r w:rsidRPr="00CB0BA8">
        <w:rPr>
          <w:rStyle w:val="a7"/>
          <w:rFonts w:cs="Times New Roman" w:hint="eastAsia"/>
          <w:b w:val="0"/>
          <w:bCs w:val="0"/>
          <w:color w:val="000000" w:themeColor="text1"/>
          <w:szCs w:val="24"/>
        </w:rPr>
        <w:t>写入一个</w:t>
      </w:r>
      <w:r w:rsidRPr="00CB0BA8">
        <w:rPr>
          <w:rStyle w:val="a7"/>
          <w:rFonts w:cs="Times New Roman" w:hint="eastAsia"/>
          <w:b w:val="0"/>
          <w:bCs w:val="0"/>
          <w:color w:val="FF0000"/>
          <w:szCs w:val="24"/>
        </w:rPr>
        <w:t>行分隔符</w:t>
      </w:r>
      <w:r w:rsidRPr="00CB0BA8">
        <w:rPr>
          <w:rStyle w:val="a7"/>
          <w:rFonts w:cs="Times New Roman" w:hint="eastAsia"/>
          <w:b w:val="0"/>
          <w:bCs w:val="0"/>
          <w:color w:val="000000" w:themeColor="text1"/>
          <w:szCs w:val="24"/>
        </w:rPr>
        <w:t>。会根据不同的操作系统，获取不同的行分隔符</w:t>
      </w:r>
    </w:p>
    <w:p w14:paraId="56D257E3" w14:textId="10F86ECF" w:rsidR="00AF7E16" w:rsidRDefault="00AF7E16" w:rsidP="0033436A">
      <w:pPr>
        <w:pStyle w:val="a3"/>
        <w:numPr>
          <w:ilvl w:val="0"/>
          <w:numId w:val="51"/>
        </w:numPr>
        <w:ind w:firstLineChars="0"/>
        <w:rPr>
          <w:rStyle w:val="a7"/>
          <w:rFonts w:cs="Times New Roman"/>
          <w:color w:val="FF0000"/>
          <w:szCs w:val="24"/>
        </w:rPr>
      </w:pPr>
      <w:r w:rsidRPr="00CB0BA8">
        <w:rPr>
          <w:rStyle w:val="a7"/>
          <w:rFonts w:cs="Times New Roman"/>
          <w:color w:val="FF0000"/>
          <w:szCs w:val="24"/>
        </w:rPr>
        <w:t>使用步骤</w:t>
      </w:r>
      <w:r w:rsidRPr="00CB0BA8">
        <w:rPr>
          <w:rStyle w:val="a7"/>
          <w:rFonts w:cs="Times New Roman"/>
          <w:color w:val="FF0000"/>
          <w:szCs w:val="24"/>
        </w:rPr>
        <w:t>(</w:t>
      </w:r>
      <w:r w:rsidRPr="00CB0BA8">
        <w:rPr>
          <w:rStyle w:val="a7"/>
          <w:rFonts w:cs="Times New Roman"/>
          <w:color w:val="FF0000"/>
          <w:szCs w:val="24"/>
        </w:rPr>
        <w:t>重点</w:t>
      </w:r>
      <w:r w:rsidRPr="00CB0BA8">
        <w:rPr>
          <w:rStyle w:val="a7"/>
          <w:rFonts w:cs="Times New Roman"/>
          <w:color w:val="FF0000"/>
          <w:szCs w:val="24"/>
        </w:rPr>
        <w:t>):</w:t>
      </w:r>
    </w:p>
    <w:p w14:paraId="7870429C" w14:textId="77777777" w:rsidR="00CB0BA8" w:rsidRPr="00CB0BA8" w:rsidRDefault="00CB0BA8" w:rsidP="00CB0BA8">
      <w:pPr>
        <w:ind w:leftChars="300" w:left="720"/>
      </w:pPr>
      <w:r w:rsidRPr="00CB0BA8">
        <w:rPr>
          <w:rFonts w:hint="eastAsia"/>
        </w:rPr>
        <w:t>1.</w:t>
      </w:r>
      <w:r w:rsidRPr="00CB0BA8">
        <w:rPr>
          <w:rFonts w:hint="eastAsia"/>
          <w:b/>
          <w:bCs/>
          <w:color w:val="FF0000"/>
          <w:highlight w:val="green"/>
        </w:rPr>
        <w:t>创建</w:t>
      </w:r>
      <w:r w:rsidRPr="00CB0BA8">
        <w:rPr>
          <w:rFonts w:hint="eastAsia"/>
        </w:rPr>
        <w:t>字符缓冲输出</w:t>
      </w:r>
      <w:proofErr w:type="gramStart"/>
      <w:r w:rsidRPr="00CB0BA8">
        <w:rPr>
          <w:rFonts w:hint="eastAsia"/>
        </w:rPr>
        <w:t>流对象</w:t>
      </w:r>
      <w:proofErr w:type="gramEnd"/>
      <w:r w:rsidRPr="00CB0BA8">
        <w:rPr>
          <w:rFonts w:hint="eastAsia"/>
        </w:rPr>
        <w:t>,</w:t>
      </w:r>
      <w:r w:rsidRPr="00CB0BA8">
        <w:rPr>
          <w:rFonts w:hint="eastAsia"/>
        </w:rPr>
        <w:t>构造方法中传递字符输出流</w:t>
      </w:r>
    </w:p>
    <w:p w14:paraId="05B84633" w14:textId="77777777" w:rsidR="00CB0BA8" w:rsidRPr="00CB0BA8" w:rsidRDefault="00CB0BA8" w:rsidP="00CB0BA8">
      <w:pPr>
        <w:ind w:leftChars="300" w:left="720"/>
      </w:pPr>
      <w:r w:rsidRPr="00CB0BA8">
        <w:rPr>
          <w:rFonts w:hint="eastAsia"/>
        </w:rPr>
        <w:t>2.</w:t>
      </w:r>
      <w:r w:rsidRPr="00CB0BA8">
        <w:rPr>
          <w:rFonts w:hint="eastAsia"/>
        </w:rPr>
        <w:t>调用字符缓冲输出流中的</w:t>
      </w:r>
      <w:r w:rsidRPr="00CB0BA8">
        <w:rPr>
          <w:rFonts w:hint="eastAsia"/>
          <w:b/>
          <w:bCs/>
          <w:color w:val="FF0000"/>
          <w:highlight w:val="green"/>
        </w:rPr>
        <w:t>方法</w:t>
      </w:r>
      <w:r w:rsidRPr="00CB0BA8">
        <w:rPr>
          <w:rFonts w:hint="eastAsia"/>
          <w:b/>
          <w:bCs/>
          <w:color w:val="FF0000"/>
          <w:highlight w:val="green"/>
        </w:rPr>
        <w:t>write ,</w:t>
      </w:r>
      <w:r w:rsidRPr="00CB0BA8">
        <w:rPr>
          <w:rFonts w:hint="eastAsia"/>
          <w:b/>
          <w:bCs/>
          <w:color w:val="FF0000"/>
          <w:highlight w:val="green"/>
        </w:rPr>
        <w:t>把数据写入</w:t>
      </w:r>
      <w:r w:rsidRPr="00CB0BA8">
        <w:rPr>
          <w:rFonts w:hint="eastAsia"/>
        </w:rPr>
        <w:t>到内存缓冲区中</w:t>
      </w:r>
    </w:p>
    <w:p w14:paraId="0969B8D2" w14:textId="77777777" w:rsidR="00CB0BA8" w:rsidRPr="00CB0BA8" w:rsidRDefault="00CB0BA8" w:rsidP="00CB0BA8">
      <w:pPr>
        <w:ind w:leftChars="300" w:left="720"/>
      </w:pPr>
      <w:r w:rsidRPr="00CB0BA8">
        <w:rPr>
          <w:rFonts w:hint="eastAsia"/>
        </w:rPr>
        <w:t>3.</w:t>
      </w:r>
      <w:r w:rsidRPr="00CB0BA8">
        <w:rPr>
          <w:rFonts w:hint="eastAsia"/>
        </w:rPr>
        <w:t>调用字符缓冲输出流中的</w:t>
      </w:r>
      <w:r w:rsidRPr="00CB0BA8">
        <w:rPr>
          <w:rFonts w:hint="eastAsia"/>
          <w:b/>
          <w:bCs/>
          <w:color w:val="FF0000"/>
          <w:highlight w:val="green"/>
        </w:rPr>
        <w:t>方法</w:t>
      </w:r>
      <w:r w:rsidRPr="00CB0BA8">
        <w:rPr>
          <w:rFonts w:hint="eastAsia"/>
          <w:b/>
          <w:bCs/>
          <w:color w:val="FF0000"/>
          <w:highlight w:val="green"/>
        </w:rPr>
        <w:t>flush,</w:t>
      </w:r>
      <w:r w:rsidRPr="00CB0BA8">
        <w:rPr>
          <w:rFonts w:hint="eastAsia"/>
        </w:rPr>
        <w:t>把内存缓冲区中的数据，</w:t>
      </w:r>
      <w:r w:rsidRPr="00CB0BA8">
        <w:rPr>
          <w:rFonts w:hint="eastAsia"/>
          <w:b/>
          <w:bCs/>
          <w:color w:val="FF0000"/>
          <w:highlight w:val="green"/>
        </w:rPr>
        <w:t>刷新</w:t>
      </w:r>
      <w:r w:rsidRPr="00CB0BA8">
        <w:rPr>
          <w:rFonts w:hint="eastAsia"/>
        </w:rPr>
        <w:t>到文件中</w:t>
      </w:r>
    </w:p>
    <w:p w14:paraId="25BFC036" w14:textId="37E3FCCC" w:rsidR="00CB0BA8" w:rsidRPr="00CB0BA8" w:rsidRDefault="00CB0BA8" w:rsidP="00CB0BA8">
      <w:pPr>
        <w:ind w:leftChars="300" w:left="720"/>
      </w:pPr>
      <w:r w:rsidRPr="00CB0BA8">
        <w:rPr>
          <w:rFonts w:hint="eastAsia"/>
        </w:rPr>
        <w:t>4.</w:t>
      </w:r>
      <w:r w:rsidRPr="00CB0BA8">
        <w:rPr>
          <w:rFonts w:hint="eastAsia"/>
          <w:b/>
          <w:bCs/>
          <w:color w:val="FF0000"/>
          <w:highlight w:val="green"/>
        </w:rPr>
        <w:t>释放</w:t>
      </w:r>
      <w:r w:rsidRPr="00CB0BA8">
        <w:rPr>
          <w:rFonts w:hint="eastAsia"/>
        </w:rPr>
        <w:t>资源</w:t>
      </w:r>
    </w:p>
    <w:p w14:paraId="6F7241E5" w14:textId="210B4B58" w:rsidR="00AF7E16" w:rsidRDefault="00AF7E16" w:rsidP="00AF7E16">
      <w:pPr>
        <w:pStyle w:val="2"/>
        <w:rPr>
          <w:rStyle w:val="a7"/>
          <w:b/>
          <w:bCs/>
          <w:sz w:val="30"/>
        </w:rPr>
      </w:pPr>
      <w:r>
        <w:rPr>
          <w:rStyle w:val="a7"/>
          <w:rFonts w:hint="eastAsia"/>
          <w:b/>
          <w:bCs/>
          <w:sz w:val="30"/>
        </w:rPr>
        <w:t>4</w:t>
      </w:r>
      <w:r>
        <w:rPr>
          <w:rStyle w:val="a7"/>
          <w:rFonts w:hint="eastAsia"/>
          <w:b/>
          <w:bCs/>
          <w:sz w:val="30"/>
        </w:rPr>
        <w:t>）</w:t>
      </w:r>
      <w:r>
        <w:rPr>
          <w:rStyle w:val="a7"/>
          <w:rFonts w:hint="eastAsia"/>
          <w:b/>
          <w:bCs/>
          <w:sz w:val="30"/>
        </w:rPr>
        <w:t>.</w:t>
      </w:r>
      <w:proofErr w:type="spellStart"/>
      <w:r>
        <w:rPr>
          <w:rStyle w:val="a7"/>
          <w:rFonts w:hint="eastAsia"/>
          <w:b/>
          <w:bCs/>
          <w:sz w:val="30"/>
        </w:rPr>
        <w:t>BufferedReader</w:t>
      </w:r>
      <w:proofErr w:type="spellEnd"/>
      <w:r>
        <w:rPr>
          <w:rStyle w:val="a7"/>
          <w:rFonts w:hint="eastAsia"/>
          <w:b/>
          <w:bCs/>
          <w:sz w:val="30"/>
        </w:rPr>
        <w:t>字符缓冲输入流</w:t>
      </w:r>
    </w:p>
    <w:p w14:paraId="0AA7A7BE" w14:textId="6A64CA14" w:rsidR="00AF7E16" w:rsidRDefault="00AF7E16" w:rsidP="00AF7E16">
      <w:r>
        <w:t xml:space="preserve">java. </w:t>
      </w:r>
      <w:proofErr w:type="spellStart"/>
      <w:r>
        <w:t>io</w:t>
      </w:r>
      <w:proofErr w:type="spellEnd"/>
      <w:r>
        <w:t xml:space="preserve">. </w:t>
      </w:r>
      <w:proofErr w:type="spellStart"/>
      <w:r>
        <w:t>Buffered</w:t>
      </w:r>
      <w:r w:rsidRPr="00AF7E16">
        <w:t>Reader</w:t>
      </w:r>
      <w:proofErr w:type="spellEnd"/>
      <w:r>
        <w:t xml:space="preserve"> extends </w:t>
      </w:r>
      <w:r w:rsidRPr="00AF7E16">
        <w:t>Reader</w:t>
      </w:r>
    </w:p>
    <w:p w14:paraId="5CDAD4F3" w14:textId="6EBE074E" w:rsidR="00AF7E16" w:rsidRDefault="00AF7E16" w:rsidP="00AF7E16">
      <w:pPr>
        <w:widowControl/>
        <w:jc w:val="left"/>
      </w:pPr>
      <w:proofErr w:type="gramStart"/>
      <w:r>
        <w:rPr>
          <w:rFonts w:hint="eastAsia"/>
        </w:rPr>
        <w:t>继承父类</w:t>
      </w:r>
      <w:proofErr w:type="gramEnd"/>
      <w:r w:rsidRPr="00AF7E16">
        <w:t>Reader</w:t>
      </w:r>
      <w:r>
        <w:rPr>
          <w:rFonts w:hint="eastAsia"/>
        </w:rPr>
        <w:t>的共性成员方法（见</w:t>
      </w:r>
      <w:r>
        <w:rPr>
          <w:rFonts w:hint="eastAsia"/>
        </w:rPr>
        <w:t>IO</w:t>
      </w:r>
      <w:r>
        <w:rPr>
          <w:rFonts w:hint="eastAsia"/>
        </w:rPr>
        <w:t>流中笔记）</w:t>
      </w:r>
    </w:p>
    <w:p w14:paraId="4E26DA80" w14:textId="28CBBBFB" w:rsidR="00AF7E16" w:rsidRPr="000D5D97" w:rsidRDefault="00AF7E16" w:rsidP="0033436A">
      <w:pPr>
        <w:pStyle w:val="a3"/>
        <w:numPr>
          <w:ilvl w:val="0"/>
          <w:numId w:val="52"/>
        </w:numPr>
        <w:ind w:firstLineChars="0"/>
        <w:rPr>
          <w:rStyle w:val="a7"/>
          <w:rFonts w:cs="Times New Roman"/>
          <w:b w:val="0"/>
          <w:bCs w:val="0"/>
          <w:szCs w:val="24"/>
        </w:rPr>
      </w:pPr>
      <w:r w:rsidRPr="000D5D97">
        <w:rPr>
          <w:rStyle w:val="a7"/>
          <w:rFonts w:cs="Times New Roman"/>
          <w:b w:val="0"/>
          <w:bCs w:val="0"/>
          <w:szCs w:val="24"/>
        </w:rPr>
        <w:t>构造方法</w:t>
      </w:r>
      <w:r w:rsidRPr="000D5D97">
        <w:rPr>
          <w:rStyle w:val="a7"/>
          <w:rFonts w:cs="Times New Roman"/>
          <w:b w:val="0"/>
          <w:bCs w:val="0"/>
          <w:szCs w:val="24"/>
        </w:rPr>
        <w:t>:</w:t>
      </w:r>
    </w:p>
    <w:p w14:paraId="0296A3AB" w14:textId="7A14CE91" w:rsidR="000D5D97" w:rsidRPr="000D5D97" w:rsidRDefault="000D5D97" w:rsidP="00B21D3A">
      <w:pPr>
        <w:pStyle w:val="a3"/>
        <w:ind w:leftChars="350" w:left="840" w:firstLineChars="0" w:firstLine="0"/>
        <w:rPr>
          <w:rStyle w:val="a7"/>
          <w:rFonts w:cs="Times New Roman"/>
          <w:b w:val="0"/>
          <w:bCs w:val="0"/>
          <w:szCs w:val="24"/>
        </w:rPr>
      </w:pPr>
      <w:proofErr w:type="spellStart"/>
      <w:r w:rsidRPr="000D5D97">
        <w:rPr>
          <w:rStyle w:val="a7"/>
          <w:rFonts w:cs="Times New Roman" w:hint="eastAsia"/>
          <w:b w:val="0"/>
          <w:bCs w:val="0"/>
          <w:szCs w:val="24"/>
        </w:rPr>
        <w:t>BufferedReader</w:t>
      </w:r>
      <w:proofErr w:type="spellEnd"/>
      <w:r w:rsidRPr="000D5D97">
        <w:rPr>
          <w:rStyle w:val="a7"/>
          <w:rFonts w:cs="Times New Roman" w:hint="eastAsia"/>
          <w:b w:val="0"/>
          <w:bCs w:val="0"/>
          <w:szCs w:val="24"/>
        </w:rPr>
        <w:t>(Reader in)</w:t>
      </w:r>
      <w:r w:rsidRPr="000D5D97">
        <w:rPr>
          <w:rStyle w:val="a7"/>
          <w:rFonts w:cs="Times New Roman" w:hint="eastAsia"/>
          <w:b w:val="0"/>
          <w:bCs w:val="0"/>
          <w:szCs w:val="24"/>
        </w:rPr>
        <w:t>创建一个使用默认大小输入缓冲区的缓冲字符输入流。</w:t>
      </w:r>
    </w:p>
    <w:p w14:paraId="68117B9C" w14:textId="054A0B48" w:rsidR="000D5D97" w:rsidRPr="000D5D97" w:rsidRDefault="000D5D97" w:rsidP="00B21D3A">
      <w:pPr>
        <w:pStyle w:val="a3"/>
        <w:ind w:leftChars="350" w:left="840" w:firstLineChars="0" w:firstLine="0"/>
        <w:rPr>
          <w:rStyle w:val="a7"/>
          <w:rFonts w:cs="Times New Roman"/>
          <w:b w:val="0"/>
          <w:bCs w:val="0"/>
          <w:szCs w:val="24"/>
        </w:rPr>
      </w:pPr>
      <w:proofErr w:type="spellStart"/>
      <w:r w:rsidRPr="000D5D97">
        <w:rPr>
          <w:rStyle w:val="a7"/>
          <w:rFonts w:cs="Times New Roman" w:hint="eastAsia"/>
          <w:b w:val="0"/>
          <w:bCs w:val="0"/>
          <w:szCs w:val="24"/>
        </w:rPr>
        <w:lastRenderedPageBreak/>
        <w:t>BufferedReader</w:t>
      </w:r>
      <w:proofErr w:type="spellEnd"/>
      <w:r w:rsidRPr="000D5D97">
        <w:rPr>
          <w:rStyle w:val="a7"/>
          <w:rFonts w:cs="Times New Roman" w:hint="eastAsia"/>
          <w:b w:val="0"/>
          <w:bCs w:val="0"/>
          <w:szCs w:val="24"/>
        </w:rPr>
        <w:t xml:space="preserve">(Reader in, int </w:t>
      </w:r>
      <w:proofErr w:type="spellStart"/>
      <w:r w:rsidRPr="000D5D97">
        <w:rPr>
          <w:rStyle w:val="a7"/>
          <w:rFonts w:cs="Times New Roman" w:hint="eastAsia"/>
          <w:b w:val="0"/>
          <w:bCs w:val="0"/>
          <w:szCs w:val="24"/>
        </w:rPr>
        <w:t>sz</w:t>
      </w:r>
      <w:proofErr w:type="spellEnd"/>
      <w:r w:rsidRPr="000D5D97">
        <w:rPr>
          <w:rStyle w:val="a7"/>
          <w:rFonts w:cs="Times New Roman" w:hint="eastAsia"/>
          <w:b w:val="0"/>
          <w:bCs w:val="0"/>
          <w:szCs w:val="24"/>
        </w:rPr>
        <w:t>)</w:t>
      </w:r>
      <w:r w:rsidRPr="000D5D97">
        <w:rPr>
          <w:rStyle w:val="a7"/>
          <w:rFonts w:cs="Times New Roman" w:hint="eastAsia"/>
          <w:b w:val="0"/>
          <w:bCs w:val="0"/>
          <w:szCs w:val="24"/>
        </w:rPr>
        <w:t>创建一个使用指定大小输入缓冲区的缓冲字符输入流。</w:t>
      </w:r>
    </w:p>
    <w:p w14:paraId="3571026A" w14:textId="3CF179C2" w:rsidR="00AF7E16" w:rsidRPr="00B21D3A" w:rsidRDefault="00AF7E16" w:rsidP="0033436A">
      <w:pPr>
        <w:pStyle w:val="a3"/>
        <w:numPr>
          <w:ilvl w:val="0"/>
          <w:numId w:val="52"/>
        </w:numPr>
        <w:ind w:firstLineChars="0"/>
        <w:rPr>
          <w:rStyle w:val="a7"/>
          <w:rFonts w:cs="Times New Roman"/>
          <w:b w:val="0"/>
          <w:bCs w:val="0"/>
          <w:szCs w:val="24"/>
        </w:rPr>
      </w:pPr>
      <w:r w:rsidRPr="00B21D3A">
        <w:rPr>
          <w:rStyle w:val="a7"/>
          <w:rFonts w:cs="Times New Roman"/>
          <w:b w:val="0"/>
          <w:bCs w:val="0"/>
          <w:szCs w:val="24"/>
        </w:rPr>
        <w:t>参数</w:t>
      </w:r>
      <w:r w:rsidRPr="00B21D3A">
        <w:rPr>
          <w:rStyle w:val="a7"/>
          <w:rFonts w:cs="Times New Roman"/>
          <w:b w:val="0"/>
          <w:bCs w:val="0"/>
          <w:szCs w:val="24"/>
        </w:rPr>
        <w:t>:</w:t>
      </w:r>
    </w:p>
    <w:p w14:paraId="05027C2C" w14:textId="2CDFF8A4" w:rsidR="00B21D3A" w:rsidRPr="00B21D3A" w:rsidRDefault="00B21D3A" w:rsidP="00B21D3A">
      <w:pPr>
        <w:pStyle w:val="a3"/>
        <w:ind w:left="360" w:firstLine="480"/>
        <w:rPr>
          <w:rStyle w:val="a7"/>
          <w:rFonts w:cs="Times New Roman"/>
          <w:b w:val="0"/>
          <w:bCs w:val="0"/>
          <w:szCs w:val="24"/>
        </w:rPr>
      </w:pPr>
      <w:r w:rsidRPr="00B21D3A">
        <w:rPr>
          <w:rStyle w:val="a7"/>
          <w:rFonts w:cs="Times New Roman" w:hint="eastAsia"/>
          <w:b w:val="0"/>
          <w:bCs w:val="0"/>
          <w:szCs w:val="24"/>
        </w:rPr>
        <w:t>Reader</w:t>
      </w:r>
      <w:r>
        <w:rPr>
          <w:rStyle w:val="a7"/>
          <w:rFonts w:cs="Times New Roman"/>
          <w:b w:val="0"/>
          <w:bCs w:val="0"/>
          <w:szCs w:val="24"/>
        </w:rPr>
        <w:t xml:space="preserve">  </w:t>
      </w:r>
      <w:r w:rsidRPr="00B21D3A">
        <w:rPr>
          <w:rStyle w:val="a7"/>
          <w:rFonts w:cs="Times New Roman" w:hint="eastAsia"/>
          <w:b w:val="0"/>
          <w:bCs w:val="0"/>
          <w:szCs w:val="24"/>
        </w:rPr>
        <w:t>in:</w:t>
      </w:r>
      <w:r w:rsidRPr="00B21D3A">
        <w:rPr>
          <w:rStyle w:val="a7"/>
          <w:rFonts w:cs="Times New Roman" w:hint="eastAsia"/>
          <w:b w:val="0"/>
          <w:bCs w:val="0"/>
          <w:szCs w:val="24"/>
        </w:rPr>
        <w:t>字符输入流</w:t>
      </w:r>
    </w:p>
    <w:p w14:paraId="5443735C" w14:textId="049F7F42" w:rsidR="00B21D3A" w:rsidRDefault="00B21D3A" w:rsidP="00B21D3A">
      <w:pPr>
        <w:pStyle w:val="a3"/>
        <w:ind w:left="1260" w:firstLineChars="0" w:firstLine="0"/>
        <w:rPr>
          <w:rStyle w:val="a7"/>
          <w:rFonts w:cs="Times New Roman"/>
          <w:b w:val="0"/>
          <w:bCs w:val="0"/>
          <w:szCs w:val="24"/>
        </w:rPr>
      </w:pPr>
      <w:r w:rsidRPr="00B21D3A">
        <w:rPr>
          <w:rStyle w:val="a7"/>
          <w:rFonts w:cs="Times New Roman" w:hint="eastAsia"/>
          <w:b w:val="0"/>
          <w:bCs w:val="0"/>
          <w:szCs w:val="24"/>
        </w:rPr>
        <w:t>我们可以传递</w:t>
      </w:r>
      <w:proofErr w:type="spellStart"/>
      <w:r w:rsidRPr="00B21D3A">
        <w:rPr>
          <w:rStyle w:val="a7"/>
          <w:rFonts w:cs="Times New Roman" w:hint="eastAsia"/>
          <w:color w:val="FF0000"/>
          <w:szCs w:val="24"/>
          <w:highlight w:val="green"/>
        </w:rPr>
        <w:t>FileReader</w:t>
      </w:r>
      <w:proofErr w:type="spellEnd"/>
      <w:r w:rsidRPr="00B21D3A">
        <w:rPr>
          <w:rStyle w:val="a7"/>
          <w:rFonts w:cs="Times New Roman" w:hint="eastAsia"/>
          <w:b w:val="0"/>
          <w:bCs w:val="0"/>
          <w:szCs w:val="24"/>
        </w:rPr>
        <w:t>,</w:t>
      </w:r>
      <w:r w:rsidRPr="00B21D3A">
        <w:rPr>
          <w:rStyle w:val="a7"/>
          <w:rFonts w:cs="Times New Roman" w:hint="eastAsia"/>
          <w:b w:val="0"/>
          <w:bCs w:val="0"/>
          <w:szCs w:val="24"/>
        </w:rPr>
        <w:t>缓冲流会给</w:t>
      </w:r>
      <w:proofErr w:type="spellStart"/>
      <w:r w:rsidRPr="00B21D3A">
        <w:rPr>
          <w:rStyle w:val="a7"/>
          <w:rFonts w:cs="Times New Roman" w:hint="eastAsia"/>
          <w:b w:val="0"/>
          <w:bCs w:val="0"/>
          <w:szCs w:val="24"/>
        </w:rPr>
        <w:t>FileReader</w:t>
      </w:r>
      <w:proofErr w:type="spellEnd"/>
      <w:r w:rsidRPr="00B21D3A">
        <w:rPr>
          <w:rStyle w:val="a7"/>
          <w:rFonts w:cs="Times New Roman" w:hint="eastAsia"/>
          <w:b w:val="0"/>
          <w:bCs w:val="0"/>
          <w:szCs w:val="24"/>
        </w:rPr>
        <w:t>增加一个缓冲区</w:t>
      </w:r>
      <w:r w:rsidRPr="00B21D3A">
        <w:rPr>
          <w:rStyle w:val="a7"/>
          <w:rFonts w:cs="Times New Roman" w:hint="eastAsia"/>
          <w:b w:val="0"/>
          <w:bCs w:val="0"/>
          <w:szCs w:val="24"/>
        </w:rPr>
        <w:t>,</w:t>
      </w:r>
      <w:r w:rsidRPr="00B21D3A">
        <w:rPr>
          <w:rStyle w:val="a7"/>
          <w:rFonts w:cs="Times New Roman" w:hint="eastAsia"/>
          <w:b w:val="0"/>
          <w:bCs w:val="0"/>
          <w:szCs w:val="24"/>
        </w:rPr>
        <w:t>提高</w:t>
      </w:r>
      <w:proofErr w:type="spellStart"/>
      <w:r w:rsidRPr="00B21D3A">
        <w:rPr>
          <w:rStyle w:val="a7"/>
          <w:rFonts w:cs="Times New Roman" w:hint="eastAsia"/>
          <w:b w:val="0"/>
          <w:bCs w:val="0"/>
          <w:szCs w:val="24"/>
        </w:rPr>
        <w:t>FileReader</w:t>
      </w:r>
      <w:proofErr w:type="spellEnd"/>
      <w:r w:rsidRPr="00B21D3A">
        <w:rPr>
          <w:rStyle w:val="a7"/>
          <w:rFonts w:cs="Times New Roman" w:hint="eastAsia"/>
          <w:b w:val="0"/>
          <w:bCs w:val="0"/>
          <w:szCs w:val="24"/>
        </w:rPr>
        <w:t>的读取效率</w:t>
      </w:r>
    </w:p>
    <w:p w14:paraId="75E1BFFE" w14:textId="0EEC2140" w:rsidR="00B21D3A" w:rsidRDefault="00B21D3A" w:rsidP="00B21D3A">
      <w:pPr>
        <w:ind w:left="420" w:firstLineChars="100" w:firstLine="240"/>
        <w:rPr>
          <w:rStyle w:val="a7"/>
          <w:rFonts w:cs="Times New Roman"/>
          <w:b w:val="0"/>
          <w:bCs w:val="0"/>
          <w:szCs w:val="24"/>
        </w:rPr>
      </w:pPr>
      <w:r w:rsidRPr="00CB0BA8">
        <w:rPr>
          <w:rStyle w:val="a7"/>
          <w:rFonts w:cs="Times New Roman" w:hint="eastAsia"/>
          <w:b w:val="0"/>
          <w:bCs w:val="0"/>
          <w:szCs w:val="24"/>
        </w:rPr>
        <w:t xml:space="preserve">int </w:t>
      </w:r>
      <w:proofErr w:type="spellStart"/>
      <w:r w:rsidRPr="00CB0BA8">
        <w:rPr>
          <w:rStyle w:val="a7"/>
          <w:rFonts w:cs="Times New Roman" w:hint="eastAsia"/>
          <w:b w:val="0"/>
          <w:bCs w:val="0"/>
          <w:szCs w:val="24"/>
        </w:rPr>
        <w:t>sz</w:t>
      </w:r>
      <w:proofErr w:type="spellEnd"/>
      <w:r w:rsidRPr="00CB0BA8">
        <w:rPr>
          <w:rStyle w:val="a7"/>
          <w:rFonts w:cs="Times New Roman" w:hint="eastAsia"/>
          <w:b w:val="0"/>
          <w:bCs w:val="0"/>
          <w:szCs w:val="24"/>
        </w:rPr>
        <w:t>:</w:t>
      </w:r>
      <w:r w:rsidRPr="00CB0BA8">
        <w:rPr>
          <w:rStyle w:val="a7"/>
          <w:rFonts w:cs="Times New Roman" w:hint="eastAsia"/>
          <w:b w:val="0"/>
          <w:bCs w:val="0"/>
          <w:szCs w:val="24"/>
        </w:rPr>
        <w:t>指定缓冲区的大小</w:t>
      </w:r>
      <w:r w:rsidRPr="00CB0BA8">
        <w:rPr>
          <w:rStyle w:val="a7"/>
          <w:rFonts w:cs="Times New Roman" w:hint="eastAsia"/>
          <w:b w:val="0"/>
          <w:bCs w:val="0"/>
          <w:szCs w:val="24"/>
        </w:rPr>
        <w:t>,</w:t>
      </w:r>
      <w:r w:rsidRPr="00CB0BA8">
        <w:rPr>
          <w:rStyle w:val="a7"/>
          <w:rFonts w:cs="Times New Roman" w:hint="eastAsia"/>
          <w:b w:val="0"/>
          <w:bCs w:val="0"/>
          <w:szCs w:val="24"/>
        </w:rPr>
        <w:t>不写默认大小</w:t>
      </w:r>
    </w:p>
    <w:p w14:paraId="13C446AE" w14:textId="6A6502DC" w:rsidR="00B21D3A" w:rsidRPr="00B21D3A" w:rsidRDefault="00B21D3A" w:rsidP="0033436A">
      <w:pPr>
        <w:pStyle w:val="a3"/>
        <w:numPr>
          <w:ilvl w:val="0"/>
          <w:numId w:val="52"/>
        </w:numPr>
        <w:ind w:firstLineChars="0"/>
        <w:rPr>
          <w:rFonts w:cs="Times New Roman"/>
          <w:color w:val="000000" w:themeColor="text1"/>
          <w:szCs w:val="24"/>
        </w:rPr>
      </w:pPr>
      <w:r w:rsidRPr="00B21D3A">
        <w:rPr>
          <w:rFonts w:cs="Times New Roman" w:hint="eastAsia"/>
          <w:b/>
          <w:bCs/>
          <w:color w:val="FF0000"/>
          <w:szCs w:val="24"/>
        </w:rPr>
        <w:t>特有的成员方法</w:t>
      </w:r>
      <w:r>
        <w:rPr>
          <w:rFonts w:cs="Times New Roman" w:hint="eastAsia"/>
          <w:b/>
          <w:bCs/>
          <w:color w:val="FF0000"/>
          <w:szCs w:val="24"/>
        </w:rPr>
        <w:t>：</w:t>
      </w:r>
      <w:r>
        <w:rPr>
          <w:rFonts w:cs="Times New Roman"/>
          <w:b/>
          <w:bCs/>
          <w:color w:val="FF0000"/>
          <w:szCs w:val="24"/>
        </w:rPr>
        <w:br/>
        <w:t xml:space="preserve">    </w:t>
      </w:r>
      <w:r w:rsidRPr="00B21D3A">
        <w:rPr>
          <w:rFonts w:cs="Times New Roman" w:hint="eastAsia"/>
          <w:color w:val="000000" w:themeColor="text1"/>
          <w:szCs w:val="24"/>
        </w:rPr>
        <w:t xml:space="preserve">String </w:t>
      </w:r>
      <w:proofErr w:type="spellStart"/>
      <w:r w:rsidRPr="00B21D3A">
        <w:rPr>
          <w:rFonts w:cs="Times New Roman" w:hint="eastAsia"/>
          <w:color w:val="000000" w:themeColor="text1"/>
          <w:szCs w:val="24"/>
        </w:rPr>
        <w:t>readLine</w:t>
      </w:r>
      <w:proofErr w:type="spellEnd"/>
      <w:r w:rsidRPr="00B21D3A">
        <w:rPr>
          <w:rFonts w:cs="Times New Roman" w:hint="eastAsia"/>
          <w:color w:val="000000" w:themeColor="text1"/>
          <w:szCs w:val="24"/>
        </w:rPr>
        <w:t xml:space="preserve">() </w:t>
      </w:r>
      <w:r w:rsidRPr="00B21D3A">
        <w:rPr>
          <w:rFonts w:cs="Times New Roman" w:hint="eastAsia"/>
          <w:color w:val="000000" w:themeColor="text1"/>
          <w:szCs w:val="24"/>
        </w:rPr>
        <w:t>读取一个文本行。</w:t>
      </w:r>
    </w:p>
    <w:p w14:paraId="3086C4DF" w14:textId="3912CDFD" w:rsidR="00B21D3A" w:rsidRPr="00B21D3A" w:rsidRDefault="00B21D3A" w:rsidP="00B21D3A">
      <w:pPr>
        <w:pStyle w:val="a3"/>
        <w:ind w:left="1260" w:firstLineChars="0" w:firstLine="0"/>
        <w:rPr>
          <w:rFonts w:cs="Times New Roman"/>
          <w:color w:val="000000" w:themeColor="text1"/>
          <w:szCs w:val="24"/>
        </w:rPr>
      </w:pPr>
      <w:r w:rsidRPr="00B21D3A">
        <w:rPr>
          <w:rFonts w:cs="Times New Roman" w:hint="eastAsia"/>
          <w:color w:val="000000" w:themeColor="text1"/>
          <w:szCs w:val="24"/>
        </w:rPr>
        <w:t>行的终止符号</w:t>
      </w:r>
      <w:r w:rsidRPr="00B21D3A">
        <w:rPr>
          <w:rFonts w:cs="Times New Roman" w:hint="eastAsia"/>
          <w:color w:val="000000" w:themeColor="text1"/>
          <w:szCs w:val="24"/>
        </w:rPr>
        <w:t>:</w:t>
      </w:r>
      <w:r w:rsidRPr="00B21D3A">
        <w:rPr>
          <w:rFonts w:cs="Times New Roman" w:hint="eastAsia"/>
          <w:color w:val="000000" w:themeColor="text1"/>
          <w:szCs w:val="24"/>
        </w:rPr>
        <w:t>通过下列字符之一即可认为某行已终止</w:t>
      </w:r>
      <w:r w:rsidRPr="00B21D3A">
        <w:rPr>
          <w:rFonts w:cs="Times New Roman" w:hint="eastAsia"/>
          <w:color w:val="000000" w:themeColor="text1"/>
          <w:szCs w:val="24"/>
        </w:rPr>
        <w:t xml:space="preserve">: </w:t>
      </w:r>
      <w:r w:rsidRPr="00B21D3A">
        <w:rPr>
          <w:rFonts w:cs="Times New Roman" w:hint="eastAsia"/>
          <w:color w:val="000000" w:themeColor="text1"/>
          <w:szCs w:val="24"/>
        </w:rPr>
        <w:t>换行</w:t>
      </w:r>
      <w:r w:rsidRPr="00B21D3A">
        <w:rPr>
          <w:rFonts w:cs="Times New Roman" w:hint="eastAsia"/>
          <w:color w:val="000000" w:themeColor="text1"/>
          <w:szCs w:val="24"/>
        </w:rPr>
        <w:t>('</w:t>
      </w:r>
      <w:r w:rsidRPr="00B21D3A">
        <w:rPr>
          <w:rFonts w:cs="Times New Roman"/>
          <w:color w:val="000000" w:themeColor="text1"/>
          <w:szCs w:val="24"/>
        </w:rPr>
        <w:t>\</w:t>
      </w:r>
      <w:r w:rsidRPr="00B21D3A">
        <w:rPr>
          <w:rFonts w:cs="Times New Roman" w:hint="eastAsia"/>
          <w:color w:val="000000" w:themeColor="text1"/>
          <w:szCs w:val="24"/>
        </w:rPr>
        <w:t xml:space="preserve">n'). </w:t>
      </w:r>
      <w:r w:rsidRPr="00B21D3A">
        <w:rPr>
          <w:rFonts w:cs="Times New Roman" w:hint="eastAsia"/>
          <w:color w:val="000000" w:themeColor="text1"/>
          <w:szCs w:val="24"/>
        </w:rPr>
        <w:t>回车</w:t>
      </w:r>
      <w:r w:rsidRPr="00B21D3A">
        <w:rPr>
          <w:rFonts w:cs="Times New Roman" w:hint="eastAsia"/>
          <w:color w:val="000000" w:themeColor="text1"/>
          <w:szCs w:val="24"/>
        </w:rPr>
        <w:t xml:space="preserve">('\r') </w:t>
      </w:r>
      <w:r w:rsidRPr="00B21D3A">
        <w:rPr>
          <w:rFonts w:cs="Times New Roman" w:hint="eastAsia"/>
          <w:color w:val="000000" w:themeColor="text1"/>
          <w:szCs w:val="24"/>
        </w:rPr>
        <w:t>或回车后直接跟着换行</w:t>
      </w:r>
      <w:r w:rsidRPr="00B21D3A">
        <w:rPr>
          <w:rFonts w:cs="Times New Roman" w:hint="eastAsia"/>
          <w:color w:val="000000" w:themeColor="text1"/>
          <w:szCs w:val="24"/>
        </w:rPr>
        <w:t>(\r\n)</w:t>
      </w:r>
      <w:r w:rsidRPr="00B21D3A">
        <w:rPr>
          <w:rFonts w:cs="Times New Roman" w:hint="eastAsia"/>
          <w:color w:val="000000" w:themeColor="text1"/>
          <w:szCs w:val="24"/>
        </w:rPr>
        <w:t>。</w:t>
      </w:r>
    </w:p>
    <w:p w14:paraId="3D3B7D0C" w14:textId="77777777" w:rsidR="00B21D3A" w:rsidRPr="00B21D3A" w:rsidRDefault="00B21D3A" w:rsidP="00B21D3A">
      <w:pPr>
        <w:pStyle w:val="a3"/>
        <w:ind w:left="360" w:firstLine="480"/>
        <w:rPr>
          <w:rFonts w:cs="Times New Roman"/>
          <w:color w:val="000000" w:themeColor="text1"/>
          <w:szCs w:val="24"/>
        </w:rPr>
      </w:pPr>
      <w:r w:rsidRPr="00B21D3A">
        <w:rPr>
          <w:rFonts w:cs="Times New Roman" w:hint="eastAsia"/>
          <w:color w:val="000000" w:themeColor="text1"/>
          <w:szCs w:val="24"/>
        </w:rPr>
        <w:t>返回值</w:t>
      </w:r>
      <w:r w:rsidRPr="00B21D3A">
        <w:rPr>
          <w:rFonts w:cs="Times New Roman" w:hint="eastAsia"/>
          <w:color w:val="000000" w:themeColor="text1"/>
          <w:szCs w:val="24"/>
        </w:rPr>
        <w:t>: .</w:t>
      </w:r>
    </w:p>
    <w:p w14:paraId="402BAC21" w14:textId="125234BF" w:rsidR="00B21D3A" w:rsidRPr="00B21D3A" w:rsidRDefault="00B21D3A" w:rsidP="00B21D3A">
      <w:pPr>
        <w:pStyle w:val="a3"/>
        <w:ind w:left="1260" w:firstLineChars="0" w:firstLine="0"/>
        <w:rPr>
          <w:rFonts w:cs="Times New Roman"/>
          <w:color w:val="000000" w:themeColor="text1"/>
          <w:szCs w:val="24"/>
        </w:rPr>
      </w:pPr>
      <w:r w:rsidRPr="00B21D3A">
        <w:rPr>
          <w:rFonts w:cs="Times New Roman" w:hint="eastAsia"/>
          <w:color w:val="000000" w:themeColor="text1"/>
          <w:szCs w:val="24"/>
        </w:rPr>
        <w:t>包含该行内容的字符串，</w:t>
      </w:r>
      <w:r w:rsidRPr="00E92E00">
        <w:rPr>
          <w:rFonts w:cs="Times New Roman" w:hint="eastAsia"/>
          <w:b/>
          <w:bCs/>
          <w:color w:val="FF0000"/>
          <w:szCs w:val="24"/>
          <w:highlight w:val="yellow"/>
        </w:rPr>
        <w:t>不包含任何行终止符</w:t>
      </w:r>
      <w:r w:rsidRPr="00B21D3A">
        <w:rPr>
          <w:rFonts w:cs="Times New Roman" w:hint="eastAsia"/>
          <w:color w:val="000000" w:themeColor="text1"/>
          <w:szCs w:val="24"/>
        </w:rPr>
        <w:t>，如果已到达流末尾，则返回</w:t>
      </w:r>
      <w:r w:rsidRPr="00B21D3A">
        <w:rPr>
          <w:rFonts w:cs="Times New Roman" w:hint="eastAsia"/>
          <w:color w:val="000000" w:themeColor="text1"/>
          <w:szCs w:val="24"/>
        </w:rPr>
        <w:t>null</w:t>
      </w:r>
    </w:p>
    <w:p w14:paraId="49563121" w14:textId="74D5F014" w:rsidR="00AF7E16" w:rsidRPr="00B21D3A" w:rsidRDefault="00AF7E16" w:rsidP="0033436A">
      <w:pPr>
        <w:pStyle w:val="a3"/>
        <w:numPr>
          <w:ilvl w:val="0"/>
          <w:numId w:val="52"/>
        </w:numPr>
        <w:ind w:firstLineChars="0"/>
        <w:rPr>
          <w:rStyle w:val="a7"/>
          <w:rFonts w:cs="Times New Roman"/>
          <w:color w:val="FF0000"/>
          <w:szCs w:val="24"/>
        </w:rPr>
      </w:pPr>
      <w:r w:rsidRPr="00B21D3A">
        <w:rPr>
          <w:rStyle w:val="a7"/>
          <w:rFonts w:cs="Times New Roman"/>
          <w:color w:val="FF0000"/>
          <w:szCs w:val="24"/>
        </w:rPr>
        <w:t>使用步骤</w:t>
      </w:r>
      <w:r w:rsidRPr="00B21D3A">
        <w:rPr>
          <w:rStyle w:val="a7"/>
          <w:rFonts w:cs="Times New Roman"/>
          <w:color w:val="FF0000"/>
          <w:szCs w:val="24"/>
        </w:rPr>
        <w:t>(</w:t>
      </w:r>
      <w:r w:rsidRPr="00B21D3A">
        <w:rPr>
          <w:rStyle w:val="a7"/>
          <w:rFonts w:cs="Times New Roman"/>
          <w:color w:val="FF0000"/>
          <w:szCs w:val="24"/>
        </w:rPr>
        <w:t>重点</w:t>
      </w:r>
      <w:r w:rsidRPr="00B21D3A">
        <w:rPr>
          <w:rStyle w:val="a7"/>
          <w:rFonts w:cs="Times New Roman"/>
          <w:color w:val="FF0000"/>
          <w:szCs w:val="24"/>
        </w:rPr>
        <w:t>):</w:t>
      </w:r>
    </w:p>
    <w:p w14:paraId="485CA03C" w14:textId="77777777" w:rsidR="00B21D3A" w:rsidRPr="00B21D3A" w:rsidRDefault="00B21D3A" w:rsidP="00B21D3A">
      <w:pPr>
        <w:ind w:leftChars="400" w:left="960"/>
        <w:rPr>
          <w:rFonts w:cs="Times New Roman"/>
          <w:color w:val="000000" w:themeColor="text1"/>
          <w:szCs w:val="24"/>
        </w:rPr>
      </w:pPr>
      <w:r w:rsidRPr="00B21D3A">
        <w:rPr>
          <w:rFonts w:cs="Times New Roman"/>
          <w:color w:val="000000" w:themeColor="text1"/>
          <w:szCs w:val="24"/>
        </w:rPr>
        <w:t>1.</w:t>
      </w:r>
      <w:r w:rsidRPr="00B21D3A">
        <w:rPr>
          <w:rFonts w:cs="Times New Roman"/>
          <w:b/>
          <w:bCs/>
          <w:color w:val="FF0000"/>
          <w:szCs w:val="24"/>
          <w:highlight w:val="green"/>
        </w:rPr>
        <w:t>创建</w:t>
      </w:r>
      <w:r w:rsidRPr="00B21D3A">
        <w:rPr>
          <w:rFonts w:cs="Times New Roman"/>
          <w:color w:val="000000" w:themeColor="text1"/>
          <w:szCs w:val="24"/>
        </w:rPr>
        <w:t>字符缓冲输入流对象</w:t>
      </w:r>
      <w:r w:rsidRPr="00B21D3A">
        <w:rPr>
          <w:rFonts w:cs="Times New Roman"/>
          <w:color w:val="000000" w:themeColor="text1"/>
          <w:szCs w:val="24"/>
        </w:rPr>
        <w:t>,</w:t>
      </w:r>
      <w:r w:rsidRPr="00B21D3A">
        <w:rPr>
          <w:rFonts w:cs="Times New Roman"/>
          <w:color w:val="000000" w:themeColor="text1"/>
          <w:szCs w:val="24"/>
        </w:rPr>
        <w:t>构造方法中传递字符输入流</w:t>
      </w:r>
    </w:p>
    <w:p w14:paraId="247BFB03" w14:textId="7B59E96E" w:rsidR="00B21D3A" w:rsidRPr="00B21D3A" w:rsidRDefault="00B21D3A" w:rsidP="00B21D3A">
      <w:pPr>
        <w:ind w:leftChars="400" w:left="960"/>
        <w:rPr>
          <w:rFonts w:cs="Times New Roman"/>
          <w:color w:val="000000" w:themeColor="text1"/>
          <w:szCs w:val="24"/>
        </w:rPr>
      </w:pPr>
      <w:r w:rsidRPr="00B21D3A">
        <w:rPr>
          <w:rFonts w:cs="Times New Roman"/>
          <w:color w:val="000000" w:themeColor="text1"/>
          <w:szCs w:val="24"/>
        </w:rPr>
        <w:t>2.</w:t>
      </w:r>
      <w:r w:rsidRPr="00B21D3A">
        <w:rPr>
          <w:rFonts w:cs="Times New Roman"/>
          <w:color w:val="000000" w:themeColor="text1"/>
          <w:szCs w:val="24"/>
        </w:rPr>
        <w:t>使用字符缓冲输入流对象中的</w:t>
      </w:r>
      <w:r w:rsidRPr="00B21D3A">
        <w:rPr>
          <w:rFonts w:cs="Times New Roman"/>
          <w:b/>
          <w:bCs/>
          <w:color w:val="FF0000"/>
          <w:szCs w:val="24"/>
          <w:highlight w:val="green"/>
        </w:rPr>
        <w:t>方法</w:t>
      </w:r>
      <w:r w:rsidRPr="00B21D3A">
        <w:rPr>
          <w:rFonts w:cs="Times New Roman"/>
          <w:b/>
          <w:bCs/>
          <w:color w:val="FF0000"/>
          <w:szCs w:val="24"/>
          <w:highlight w:val="green"/>
        </w:rPr>
        <w:t>read/</w:t>
      </w:r>
      <w:proofErr w:type="spellStart"/>
      <w:r w:rsidRPr="00B21D3A">
        <w:rPr>
          <w:rFonts w:cs="Times New Roman"/>
          <w:b/>
          <w:bCs/>
          <w:color w:val="FF0000"/>
          <w:szCs w:val="24"/>
          <w:highlight w:val="green"/>
        </w:rPr>
        <w:t>readLine</w:t>
      </w:r>
      <w:proofErr w:type="spellEnd"/>
      <w:r w:rsidRPr="00B21D3A">
        <w:rPr>
          <w:rFonts w:cs="Times New Roman"/>
          <w:b/>
          <w:bCs/>
          <w:color w:val="FF0000"/>
          <w:szCs w:val="24"/>
          <w:highlight w:val="green"/>
        </w:rPr>
        <w:t>读取</w:t>
      </w:r>
      <w:r w:rsidRPr="00B21D3A">
        <w:rPr>
          <w:rFonts w:cs="Times New Roman"/>
          <w:color w:val="000000" w:themeColor="text1"/>
          <w:szCs w:val="24"/>
        </w:rPr>
        <w:t>文本</w:t>
      </w:r>
    </w:p>
    <w:p w14:paraId="0C0D49D4" w14:textId="43595F88" w:rsidR="00B21D3A" w:rsidRPr="00B21D3A" w:rsidRDefault="00B21D3A" w:rsidP="00B21D3A">
      <w:pPr>
        <w:ind w:leftChars="400" w:left="960"/>
        <w:rPr>
          <w:rFonts w:cs="Times New Roman"/>
          <w:color w:val="000000" w:themeColor="text1"/>
          <w:szCs w:val="24"/>
        </w:rPr>
      </w:pPr>
      <w:r w:rsidRPr="00B21D3A">
        <w:rPr>
          <w:rFonts w:cs="Times New Roman"/>
          <w:color w:val="000000" w:themeColor="text1"/>
          <w:szCs w:val="24"/>
        </w:rPr>
        <w:t>3.</w:t>
      </w:r>
      <w:r w:rsidRPr="00B21D3A">
        <w:rPr>
          <w:rFonts w:cs="Times New Roman"/>
          <w:b/>
          <w:bCs/>
          <w:color w:val="FF0000"/>
          <w:szCs w:val="24"/>
          <w:highlight w:val="green"/>
        </w:rPr>
        <w:t>释放</w:t>
      </w:r>
      <w:r w:rsidRPr="00B21D3A">
        <w:rPr>
          <w:rFonts w:cs="Times New Roman"/>
          <w:color w:val="000000" w:themeColor="text1"/>
          <w:szCs w:val="24"/>
        </w:rPr>
        <w:t>资源</w:t>
      </w:r>
    </w:p>
    <w:p w14:paraId="76FC9926" w14:textId="77777777" w:rsidR="0075064A" w:rsidRDefault="0075064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45ADAB75" w14:textId="2E6E2C15" w:rsidR="0032146C" w:rsidRDefault="002B70D3" w:rsidP="0075064A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IO</w:t>
      </w:r>
      <w:r>
        <w:rPr>
          <w:rStyle w:val="a7"/>
          <w:rFonts w:eastAsia="黑体" w:hint="eastAsia"/>
          <w:b/>
          <w:bCs/>
          <w:sz w:val="44"/>
        </w:rPr>
        <w:t>流</w:t>
      </w:r>
    </w:p>
    <w:p w14:paraId="1469CFA9" w14:textId="5C2D65A1" w:rsidR="0075064A" w:rsidRDefault="002B70D3" w:rsidP="0075064A">
      <w:r>
        <w:rPr>
          <w:noProof/>
        </w:rPr>
        <w:drawing>
          <wp:inline distT="0" distB="0" distL="0" distR="0" wp14:anchorId="0686D9EE" wp14:editId="062F35BE">
            <wp:extent cx="6381750" cy="256084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13909" cy="25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C6C0" w14:textId="425DA7BA" w:rsidR="002B70D3" w:rsidRDefault="00C86587" w:rsidP="002D5AF3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.</w:t>
      </w:r>
      <w:r w:rsidR="002B70D3">
        <w:rPr>
          <w:rFonts w:hint="eastAsia"/>
        </w:rPr>
        <w:t>字节</w:t>
      </w:r>
      <w:r w:rsidR="002D5AF3">
        <w:rPr>
          <w:rFonts w:hint="eastAsia"/>
        </w:rPr>
        <w:t>输出</w:t>
      </w:r>
      <w:r w:rsidR="002B70D3">
        <w:rPr>
          <w:rFonts w:hint="eastAsia"/>
        </w:rPr>
        <w:t>流</w:t>
      </w:r>
      <w:proofErr w:type="spellStart"/>
      <w:r w:rsidR="00F72E19">
        <w:rPr>
          <w:rFonts w:hint="eastAsia"/>
        </w:rPr>
        <w:t>OutputStream</w:t>
      </w:r>
      <w:proofErr w:type="spellEnd"/>
    </w:p>
    <w:p w14:paraId="46FBEB73" w14:textId="2FCEB4A2" w:rsidR="002B70D3" w:rsidRDefault="002B70D3" w:rsidP="002B70D3">
      <w:r>
        <w:rPr>
          <w:rFonts w:hint="eastAsia"/>
        </w:rPr>
        <w:t xml:space="preserve">java. 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 xml:space="preserve">. </w:t>
      </w:r>
      <w:proofErr w:type="spellStart"/>
      <w:r w:rsidR="00F72E19">
        <w:rPr>
          <w:rFonts w:hint="eastAsia"/>
        </w:rPr>
        <w:t>OutputStream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字节输出流</w:t>
      </w:r>
    </w:p>
    <w:p w14:paraId="498473B8" w14:textId="599BAEDB" w:rsidR="002B70D3" w:rsidRDefault="002B70D3" w:rsidP="007C26F6">
      <w:pPr>
        <w:ind w:firstLine="420"/>
      </w:pPr>
      <w:r>
        <w:rPr>
          <w:rFonts w:hint="eastAsia"/>
        </w:rPr>
        <w:t>此抽象类是表示输出字节流的所有类的超类。</w:t>
      </w:r>
      <w:r w:rsidR="00C86587">
        <w:rPr>
          <w:rFonts w:hint="eastAsia"/>
        </w:rPr>
        <w:t>定义了所有子类共性的方法。</w:t>
      </w:r>
    </w:p>
    <w:p w14:paraId="7958249E" w14:textId="541CE9F1" w:rsidR="002B70D3" w:rsidRPr="00C86587" w:rsidRDefault="002B70D3" w:rsidP="00C86587">
      <w:pPr>
        <w:pStyle w:val="3"/>
        <w:spacing w:before="156" w:after="156"/>
      </w:pPr>
      <w:r w:rsidRPr="00C86587">
        <w:rPr>
          <w:rStyle w:val="30"/>
          <w:rFonts w:hint="eastAsia"/>
          <w:b/>
          <w:bCs/>
        </w:rPr>
        <w:t>子类共性的成员方法</w:t>
      </w:r>
      <w:r w:rsidRPr="00C86587">
        <w:rPr>
          <w:rFonts w:hint="eastAsia"/>
        </w:rPr>
        <w:t>:</w:t>
      </w:r>
    </w:p>
    <w:p w14:paraId="4581CC3E" w14:textId="0F810283" w:rsidR="002B70D3" w:rsidRDefault="002B70D3" w:rsidP="00583C63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public void close() :</w:t>
      </w:r>
      <w:r>
        <w:rPr>
          <w:rFonts w:hint="eastAsia"/>
        </w:rPr>
        <w:t>关闭此</w:t>
      </w:r>
      <w:proofErr w:type="gramStart"/>
      <w:r>
        <w:rPr>
          <w:rFonts w:hint="eastAsia"/>
        </w:rPr>
        <w:t>输出流并释放</w:t>
      </w:r>
      <w:proofErr w:type="gramEnd"/>
      <w:r>
        <w:rPr>
          <w:rFonts w:hint="eastAsia"/>
        </w:rPr>
        <w:t>与此流相关联的</w:t>
      </w:r>
      <w:r w:rsidR="007C26F6">
        <w:rPr>
          <w:rFonts w:hint="eastAsia"/>
        </w:rPr>
        <w:t>所有</w:t>
      </w:r>
      <w:r>
        <w:rPr>
          <w:rFonts w:hint="eastAsia"/>
        </w:rPr>
        <w:t>系统资源。</w:t>
      </w:r>
    </w:p>
    <w:p w14:paraId="1F853055" w14:textId="58DB0316" w:rsidR="002B70D3" w:rsidRDefault="002B70D3" w:rsidP="00583C63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public void flush() :</w:t>
      </w:r>
      <w:r>
        <w:rPr>
          <w:rFonts w:hint="eastAsia"/>
        </w:rPr>
        <w:t>刷新此</w:t>
      </w:r>
      <w:proofErr w:type="gramStart"/>
      <w:r>
        <w:rPr>
          <w:rFonts w:hint="eastAsia"/>
        </w:rPr>
        <w:t>输出流并强制</w:t>
      </w:r>
      <w:proofErr w:type="gramEnd"/>
      <w:r w:rsidR="007C26F6">
        <w:rPr>
          <w:rFonts w:hint="eastAsia"/>
        </w:rPr>
        <w:t>写出所有</w:t>
      </w:r>
      <w:r>
        <w:rPr>
          <w:rFonts w:hint="eastAsia"/>
        </w:rPr>
        <w:t>缓冲的输出字节。</w:t>
      </w:r>
    </w:p>
    <w:p w14:paraId="539BDD22" w14:textId="00023444" w:rsidR="002B70D3" w:rsidRDefault="002B70D3" w:rsidP="00583C63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public void write(byte[] b):</w:t>
      </w:r>
      <w:r>
        <w:rPr>
          <w:rFonts w:hint="eastAsia"/>
        </w:rPr>
        <w:t>将</w:t>
      </w:r>
      <w:proofErr w:type="spellStart"/>
      <w:r>
        <w:rPr>
          <w:rFonts w:hint="eastAsia"/>
        </w:rPr>
        <w:t>b.length</w:t>
      </w:r>
      <w:proofErr w:type="spellEnd"/>
      <w:r>
        <w:rPr>
          <w:rFonts w:hint="eastAsia"/>
        </w:rPr>
        <w:t>字节从指定的</w:t>
      </w:r>
      <w:r w:rsidRPr="00496769">
        <w:rPr>
          <w:rFonts w:hint="eastAsia"/>
          <w:highlight w:val="yellow"/>
        </w:rPr>
        <w:t>字节数组</w:t>
      </w:r>
      <w:r>
        <w:rPr>
          <w:rFonts w:hint="eastAsia"/>
        </w:rPr>
        <w:t>写入此输出流。</w:t>
      </w:r>
    </w:p>
    <w:p w14:paraId="6F9BCC39" w14:textId="68BDC6A8" w:rsidR="00241BEB" w:rsidRDefault="00241BEB" w:rsidP="00241BEB">
      <w:pPr>
        <w:ind w:left="240"/>
      </w:pPr>
      <w:r>
        <w:rPr>
          <w:rFonts w:hint="eastAsia"/>
        </w:rPr>
        <w:t>=========================================================</w:t>
      </w:r>
    </w:p>
    <w:p w14:paraId="7C33DEED" w14:textId="1D21D39E" w:rsidR="00496769" w:rsidRDefault="00496769" w:rsidP="00496769">
      <w:pPr>
        <w:ind w:firstLineChars="175" w:firstLine="420"/>
      </w:pPr>
      <w:r>
        <w:rPr>
          <w:rFonts w:hint="eastAsia"/>
        </w:rPr>
        <w:t>一次写多个字节时</w:t>
      </w:r>
      <w:r>
        <w:rPr>
          <w:rFonts w:hint="eastAsia"/>
        </w:rPr>
        <w:t>:</w:t>
      </w:r>
    </w:p>
    <w:p w14:paraId="6CFC2713" w14:textId="79C7F954" w:rsidR="00496769" w:rsidRDefault="00496769" w:rsidP="00583C6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如果写的字节是正数</w:t>
      </w:r>
      <w:r>
        <w:rPr>
          <w:rFonts w:hint="eastAsia"/>
        </w:rPr>
        <w:t xml:space="preserve">(0-127), </w:t>
      </w:r>
      <w:r>
        <w:rPr>
          <w:rFonts w:hint="eastAsia"/>
        </w:rPr>
        <w:t>那么显示的时候会查询</w:t>
      </w:r>
      <w:r>
        <w:rPr>
          <w:rFonts w:hint="eastAsia"/>
        </w:rPr>
        <w:t>ASCII</w:t>
      </w:r>
      <w:r>
        <w:rPr>
          <w:rFonts w:hint="eastAsia"/>
        </w:rPr>
        <w:t>表</w:t>
      </w:r>
    </w:p>
    <w:p w14:paraId="5AF1ED86" w14:textId="1266962E" w:rsidR="00496769" w:rsidRDefault="00496769" w:rsidP="00583C6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如果写的字节是</w:t>
      </w:r>
      <w:r w:rsidRPr="001850E5">
        <w:rPr>
          <w:rFonts w:hint="eastAsia"/>
          <w:b/>
          <w:bCs/>
          <w:color w:val="FF0000"/>
          <w:highlight w:val="cyan"/>
        </w:rPr>
        <w:t>负数</w:t>
      </w:r>
      <w:r w:rsidRPr="001850E5">
        <w:rPr>
          <w:rFonts w:hint="eastAsia"/>
          <w:highlight w:val="cyan"/>
        </w:rPr>
        <w:t>。那</w:t>
      </w:r>
      <w:r w:rsidR="00CF10B4" w:rsidRPr="001850E5">
        <w:rPr>
          <w:rFonts w:hint="eastAsia"/>
          <w:highlight w:val="cyan"/>
        </w:rPr>
        <w:t>该</w:t>
      </w:r>
      <w:r w:rsidRPr="001850E5">
        <w:rPr>
          <w:rFonts w:hint="eastAsia"/>
          <w:highlight w:val="cyan"/>
        </w:rPr>
        <w:t>字节会和第二个字节</w:t>
      </w:r>
      <w:r w:rsidRPr="001850E5">
        <w:rPr>
          <w:rFonts w:hint="eastAsia"/>
          <w:highlight w:val="cyan"/>
        </w:rPr>
        <w:t>,</w:t>
      </w:r>
      <w:r w:rsidRPr="001850E5">
        <w:rPr>
          <w:rFonts w:hint="eastAsia"/>
          <w:highlight w:val="cyan"/>
        </w:rPr>
        <w:t>两个字节组成一个</w:t>
      </w:r>
      <w:r w:rsidRPr="001850E5">
        <w:rPr>
          <w:rFonts w:hint="eastAsia"/>
          <w:b/>
          <w:bCs/>
          <w:color w:val="FF0000"/>
          <w:highlight w:val="cyan"/>
        </w:rPr>
        <w:t>中文</w:t>
      </w:r>
      <w:r w:rsidRPr="001850E5">
        <w:rPr>
          <w:rFonts w:hint="eastAsia"/>
          <w:highlight w:val="cyan"/>
        </w:rPr>
        <w:t>显示</w:t>
      </w:r>
      <w:r>
        <w:rPr>
          <w:rFonts w:hint="eastAsia"/>
        </w:rPr>
        <w:t>，查询系统默认码表</w:t>
      </w:r>
      <w:r>
        <w:rPr>
          <w:rFonts w:hint="eastAsia"/>
        </w:rPr>
        <w:t>(GBK)</w:t>
      </w:r>
    </w:p>
    <w:p w14:paraId="049C1751" w14:textId="2D2B4FD4" w:rsidR="00241BEB" w:rsidRDefault="00241BEB" w:rsidP="00241BEB">
      <w:pPr>
        <w:ind w:firstLine="240"/>
      </w:pPr>
      <w:r>
        <w:rPr>
          <w:rFonts w:hint="eastAsia"/>
        </w:rPr>
        <w:t>=========================================================</w:t>
      </w:r>
    </w:p>
    <w:p w14:paraId="1D7F3A4B" w14:textId="67EAC03C" w:rsidR="002B70D3" w:rsidRDefault="002B70D3" w:rsidP="00583C63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 xml:space="preserve">public void write(byte[] b, int off, int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) :</w:t>
      </w:r>
      <w:r w:rsidR="007C26F6">
        <w:rPr>
          <w:rFonts w:hint="eastAsia"/>
        </w:rPr>
        <w:t>将</w:t>
      </w:r>
      <w:r>
        <w:rPr>
          <w:rFonts w:hint="eastAsia"/>
        </w:rPr>
        <w:t>指定的</w:t>
      </w:r>
      <w:r w:rsidRPr="00496769">
        <w:rPr>
          <w:rFonts w:hint="eastAsia"/>
          <w:highlight w:val="yellow"/>
        </w:rPr>
        <w:t>字节数组</w:t>
      </w:r>
      <w:r w:rsidR="007C26F6">
        <w:rPr>
          <w:rFonts w:hint="eastAsia"/>
        </w:rPr>
        <w:t>从偏移量</w:t>
      </w:r>
      <w:r w:rsidR="007C26F6">
        <w:rPr>
          <w:rFonts w:hint="eastAsia"/>
        </w:rPr>
        <w:t>off</w:t>
      </w:r>
      <w:r w:rsidR="007C26F6">
        <w:rPr>
          <w:rFonts w:hint="eastAsia"/>
        </w:rPr>
        <w:t>开始的</w:t>
      </w:r>
      <w:proofErr w:type="spellStart"/>
      <w:r w:rsidR="007C26F6">
        <w:rPr>
          <w:rFonts w:hint="eastAsia"/>
        </w:rPr>
        <w:t>l</w:t>
      </w:r>
      <w:r>
        <w:rPr>
          <w:rFonts w:hint="eastAsia"/>
        </w:rPr>
        <w:t>en</w:t>
      </w:r>
      <w:proofErr w:type="spellEnd"/>
      <w:r>
        <w:rPr>
          <w:rFonts w:hint="eastAsia"/>
        </w:rPr>
        <w:t>字节输出到此输出流。</w:t>
      </w:r>
    </w:p>
    <w:p w14:paraId="19740660" w14:textId="03DD25B6" w:rsidR="00CF10B4" w:rsidRDefault="002B70D3" w:rsidP="00583C63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public abstract void write(int b) :</w:t>
      </w:r>
      <w:r>
        <w:rPr>
          <w:rFonts w:hint="eastAsia"/>
        </w:rPr>
        <w:t>将指定的</w:t>
      </w:r>
      <w:r w:rsidRPr="00496769">
        <w:rPr>
          <w:rFonts w:hint="eastAsia"/>
          <w:highlight w:val="yellow"/>
        </w:rPr>
        <w:t>字节</w:t>
      </w:r>
      <w:r w:rsidR="007C26F6">
        <w:rPr>
          <w:rFonts w:hint="eastAsia"/>
        </w:rPr>
        <w:t>写入此</w:t>
      </w:r>
      <w:r>
        <w:rPr>
          <w:rFonts w:hint="eastAsia"/>
        </w:rPr>
        <w:t>输出流。</w:t>
      </w:r>
    </w:p>
    <w:p w14:paraId="5C2B1E21" w14:textId="55FC78FA" w:rsidR="00496769" w:rsidRDefault="00496769" w:rsidP="00496769">
      <w:pPr>
        <w:pStyle w:val="a3"/>
        <w:ind w:left="660" w:firstLineChars="0" w:firstLine="0"/>
      </w:pPr>
      <w:r>
        <w:rPr>
          <w:noProof/>
        </w:rPr>
        <w:lastRenderedPageBreak/>
        <w:drawing>
          <wp:inline distT="0" distB="0" distL="0" distR="0" wp14:anchorId="0BAA69A5" wp14:editId="23A39903">
            <wp:extent cx="3876675" cy="19050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026B" w14:textId="7033739C" w:rsidR="00CF10B4" w:rsidRPr="00CF10B4" w:rsidRDefault="00CF10B4" w:rsidP="00CF10B4">
      <w:pPr>
        <w:ind w:left="240"/>
        <w:rPr>
          <w:i/>
        </w:rPr>
      </w:pPr>
      <w:r w:rsidRPr="00CF10B4">
        <w:rPr>
          <w:i/>
        </w:rPr>
        <w:t>P</w:t>
      </w:r>
      <w:r w:rsidRPr="00CF10B4">
        <w:rPr>
          <w:rFonts w:hint="eastAsia"/>
          <w:i/>
        </w:rPr>
        <w:t>lus</w:t>
      </w:r>
      <w:r w:rsidRPr="00CF10B4">
        <w:rPr>
          <w:rFonts w:hint="eastAsia"/>
          <w:i/>
        </w:rPr>
        <w:t>：可以使用</w:t>
      </w:r>
      <w:r w:rsidRPr="00CF10B4">
        <w:rPr>
          <w:rFonts w:hint="eastAsia"/>
          <w:i/>
        </w:rPr>
        <w:t>String</w:t>
      </w:r>
      <w:r w:rsidRPr="00CF10B4">
        <w:rPr>
          <w:rFonts w:hint="eastAsia"/>
          <w:i/>
        </w:rPr>
        <w:t>类中的</w:t>
      </w:r>
      <w:proofErr w:type="spellStart"/>
      <w:r w:rsidRPr="00CF10B4">
        <w:rPr>
          <w:i/>
        </w:rPr>
        <w:t>getBytes</w:t>
      </w:r>
      <w:proofErr w:type="spellEnd"/>
      <w:r w:rsidRPr="00CF10B4">
        <w:rPr>
          <w:i/>
        </w:rPr>
        <w:t>()</w:t>
      </w:r>
      <w:r w:rsidRPr="00CF10B4">
        <w:rPr>
          <w:rFonts w:hint="eastAsia"/>
          <w:i/>
        </w:rPr>
        <w:t>方法把字符串，转换为字节数组</w:t>
      </w:r>
    </w:p>
    <w:p w14:paraId="2904FFF9" w14:textId="1EAAC81C" w:rsidR="007C26F6" w:rsidRPr="00C86587" w:rsidRDefault="00C86587" w:rsidP="00C86587">
      <w:pPr>
        <w:pStyle w:val="3"/>
        <w:spacing w:before="156" w:after="156"/>
      </w:pPr>
      <w:r w:rsidRPr="00C86587">
        <w:rPr>
          <w:rFonts w:hint="eastAsia"/>
        </w:rPr>
        <w:t>例：</w:t>
      </w:r>
      <w:proofErr w:type="spellStart"/>
      <w:r w:rsidR="007C26F6" w:rsidRPr="00C86587">
        <w:rPr>
          <w:rFonts w:hint="eastAsia"/>
        </w:rPr>
        <w:t>FileOutputStream</w:t>
      </w:r>
      <w:proofErr w:type="spellEnd"/>
      <w:r w:rsidR="007C26F6" w:rsidRPr="00C86587">
        <w:rPr>
          <w:rFonts w:hint="eastAsia"/>
        </w:rPr>
        <w:t>:</w:t>
      </w:r>
      <w:r w:rsidR="007C26F6" w:rsidRPr="00C86587">
        <w:rPr>
          <w:rFonts w:hint="eastAsia"/>
        </w:rPr>
        <w:t>文件字节输出流</w:t>
      </w:r>
    </w:p>
    <w:p w14:paraId="60AF3CA8" w14:textId="00E71346" w:rsidR="002B70D3" w:rsidRDefault="002B70D3" w:rsidP="002B70D3">
      <w:proofErr w:type="spellStart"/>
      <w:r>
        <w:t>java.io.FileOutputStream</w:t>
      </w:r>
      <w:proofErr w:type="spellEnd"/>
      <w:r>
        <w:t xml:space="preserve"> extends </w:t>
      </w:r>
      <w:proofErr w:type="spellStart"/>
      <w:r>
        <w:t>OutputStream</w:t>
      </w:r>
      <w:proofErr w:type="spellEnd"/>
    </w:p>
    <w:p w14:paraId="3BDB119D" w14:textId="3EFE7A25" w:rsidR="00CF10B4" w:rsidRPr="00CF10B4" w:rsidRDefault="00CF10B4" w:rsidP="00CF10B4">
      <w:pPr>
        <w:pStyle w:val="4"/>
      </w:pPr>
      <w:proofErr w:type="gramStart"/>
      <w:r w:rsidRPr="00CF10B4">
        <w:t>一</w:t>
      </w:r>
      <w:proofErr w:type="gramEnd"/>
      <w:r w:rsidRPr="00CF10B4">
        <w:rPr>
          <w:rFonts w:hint="eastAsia"/>
        </w:rPr>
        <w:t>．写入</w:t>
      </w:r>
      <w:r w:rsidR="002D5AF3">
        <w:rPr>
          <w:rFonts w:hint="eastAsia"/>
        </w:rPr>
        <w:t>及构造方法</w:t>
      </w:r>
    </w:p>
    <w:p w14:paraId="2D1A4046" w14:textId="77777777" w:rsidR="002B70D3" w:rsidRDefault="002B70D3" w:rsidP="00583C6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把内存中的数据写入到硬盘的文件中</w:t>
      </w:r>
    </w:p>
    <w:p w14:paraId="63209A7D" w14:textId="77777777" w:rsidR="002B70D3" w:rsidRDefault="002B70D3" w:rsidP="00583C6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构造方法</w:t>
      </w:r>
      <w:r>
        <w:rPr>
          <w:rFonts w:hint="eastAsia"/>
        </w:rPr>
        <w:t>:</w:t>
      </w:r>
    </w:p>
    <w:p w14:paraId="74D39E2D" w14:textId="7EFC7108" w:rsidR="002B70D3" w:rsidRDefault="002B70D3" w:rsidP="00583C63">
      <w:pPr>
        <w:pStyle w:val="a3"/>
        <w:numPr>
          <w:ilvl w:val="2"/>
          <w:numId w:val="30"/>
        </w:numPr>
        <w:ind w:firstLineChars="0"/>
      </w:pP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(String name)</w:t>
      </w:r>
      <w:r>
        <w:rPr>
          <w:rFonts w:hint="eastAsia"/>
        </w:rPr>
        <w:t>创建一个向具有指定名称的文件中写入数据的输出文件流。</w:t>
      </w:r>
    </w:p>
    <w:p w14:paraId="75680C58" w14:textId="55E9DF77" w:rsidR="002B70D3" w:rsidRDefault="002B70D3" w:rsidP="00583C63">
      <w:pPr>
        <w:pStyle w:val="a3"/>
        <w:numPr>
          <w:ilvl w:val="2"/>
          <w:numId w:val="30"/>
        </w:numPr>
        <w:ind w:firstLineChars="0"/>
      </w:pP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(File file)</w:t>
      </w:r>
      <w:r>
        <w:rPr>
          <w:rFonts w:hint="eastAsia"/>
        </w:rPr>
        <w:t>创建一个向指定</w:t>
      </w:r>
      <w:r>
        <w:rPr>
          <w:rFonts w:hint="eastAsia"/>
        </w:rPr>
        <w:t xml:space="preserve">File </w:t>
      </w:r>
      <w:r>
        <w:rPr>
          <w:rFonts w:hint="eastAsia"/>
        </w:rPr>
        <w:t>对象表示的文件中写入数据的文件输出流。</w:t>
      </w:r>
    </w:p>
    <w:p w14:paraId="33AE90AB" w14:textId="77777777" w:rsidR="002B70D3" w:rsidRDefault="002B70D3" w:rsidP="00583C6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参数</w:t>
      </w:r>
      <w:r>
        <w:rPr>
          <w:rFonts w:hint="eastAsia"/>
        </w:rPr>
        <w:t>:</w:t>
      </w:r>
      <w:r>
        <w:rPr>
          <w:rFonts w:hint="eastAsia"/>
        </w:rPr>
        <w:t>写入数据的目的</w:t>
      </w:r>
    </w:p>
    <w:p w14:paraId="4AF0BDF9" w14:textId="77777777" w:rsidR="002B70D3" w:rsidRDefault="002B70D3" w:rsidP="00583C63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String name :</w:t>
      </w:r>
      <w:r>
        <w:rPr>
          <w:rFonts w:hint="eastAsia"/>
        </w:rPr>
        <w:t>目的地是一个文件的路径</w:t>
      </w:r>
    </w:p>
    <w:p w14:paraId="10B4C8BC" w14:textId="1D516058" w:rsidR="002B70D3" w:rsidRDefault="002B70D3" w:rsidP="00583C63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File file:</w:t>
      </w:r>
      <w:r>
        <w:rPr>
          <w:rFonts w:hint="eastAsia"/>
        </w:rPr>
        <w:t>目的地是</w:t>
      </w:r>
      <w:r w:rsidR="007C26F6">
        <w:rPr>
          <w:rFonts w:hint="eastAsia"/>
        </w:rPr>
        <w:t>一</w:t>
      </w:r>
      <w:r>
        <w:rPr>
          <w:rFonts w:hint="eastAsia"/>
        </w:rPr>
        <w:t>个文件</w:t>
      </w:r>
    </w:p>
    <w:p w14:paraId="02858E85" w14:textId="77777777" w:rsidR="002B70D3" w:rsidRDefault="002B70D3" w:rsidP="00583C6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构造方法的作用</w:t>
      </w:r>
      <w:r>
        <w:rPr>
          <w:rFonts w:hint="eastAsia"/>
        </w:rPr>
        <w:t>:</w:t>
      </w:r>
    </w:p>
    <w:p w14:paraId="58B93CF6" w14:textId="00E4999C" w:rsidR="002B70D3" w:rsidRDefault="002B70D3" w:rsidP="00583C63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创建一个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</w:t>
      </w:r>
    </w:p>
    <w:p w14:paraId="55648F7F" w14:textId="4EF00CA2" w:rsidR="002B70D3" w:rsidRDefault="002B70D3" w:rsidP="00583C63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会根据构造方法中传递的文件</w:t>
      </w:r>
      <w:r>
        <w:rPr>
          <w:rFonts w:hint="eastAsia"/>
        </w:rPr>
        <w:t>/</w:t>
      </w:r>
      <w:r>
        <w:rPr>
          <w:rFonts w:hint="eastAsia"/>
        </w:rPr>
        <w:t>文件路径</w:t>
      </w:r>
      <w:r>
        <w:rPr>
          <w:rFonts w:hint="eastAsia"/>
        </w:rPr>
        <w:t>,</w:t>
      </w:r>
      <w:r w:rsidRPr="00496769">
        <w:rPr>
          <w:rFonts w:hint="eastAsia"/>
          <w:b/>
          <w:bCs/>
          <w:color w:val="FF0000"/>
          <w:highlight w:val="yellow"/>
        </w:rPr>
        <w:t>创建一个空的文件</w:t>
      </w:r>
    </w:p>
    <w:p w14:paraId="260E3CCA" w14:textId="71A23F92" w:rsidR="002B70D3" w:rsidRDefault="002B70D3" w:rsidP="00583C63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会把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对象指向创建好的文件</w:t>
      </w:r>
    </w:p>
    <w:p w14:paraId="1A0E80F3" w14:textId="43220CA3" w:rsidR="00FB0704" w:rsidRPr="00B65A90" w:rsidRDefault="00B65A90" w:rsidP="00B65A90">
      <w:pPr>
        <w:pStyle w:val="4"/>
      </w:pPr>
      <w:r w:rsidRPr="0013566A">
        <w:rPr>
          <w:rFonts w:hint="eastAsia"/>
          <w:color w:val="FF0000"/>
        </w:rPr>
        <w:t>二．</w:t>
      </w:r>
      <w:r w:rsidR="00FB0704" w:rsidRPr="0013566A">
        <w:rPr>
          <w:rFonts w:hint="eastAsia"/>
          <w:color w:val="FF0000"/>
        </w:rPr>
        <w:t>字节输出流的使用步骤</w:t>
      </w:r>
      <w:r w:rsidR="00FB0704" w:rsidRPr="0013566A">
        <w:rPr>
          <w:rFonts w:hint="eastAsia"/>
          <w:color w:val="FF0000"/>
        </w:rPr>
        <w:t>(</w:t>
      </w:r>
      <w:r w:rsidR="00FB0704" w:rsidRPr="0013566A">
        <w:rPr>
          <w:rFonts w:hint="eastAsia"/>
          <w:color w:val="FF0000"/>
        </w:rPr>
        <w:t>重点</w:t>
      </w:r>
      <w:r w:rsidR="00FB0704" w:rsidRPr="0013566A">
        <w:rPr>
          <w:rFonts w:hint="eastAsia"/>
          <w:color w:val="FF0000"/>
        </w:rPr>
        <w:t>):</w:t>
      </w:r>
    </w:p>
    <w:p w14:paraId="3975B236" w14:textId="6F2C9FDF" w:rsidR="00FB0704" w:rsidRDefault="00FB0704" w:rsidP="00FB0704">
      <w:pPr>
        <w:ind w:leftChars="200" w:left="480"/>
      </w:pPr>
      <w:r>
        <w:rPr>
          <w:rFonts w:hint="eastAsia"/>
        </w:rPr>
        <w:t>1.</w:t>
      </w:r>
      <w:r w:rsidRPr="00FB0704">
        <w:rPr>
          <w:rFonts w:hint="eastAsia"/>
          <w:b/>
          <w:bCs/>
          <w:color w:val="FF0000"/>
          <w:highlight w:val="green"/>
        </w:rPr>
        <w:t>创建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对象，</w:t>
      </w:r>
      <w:r>
        <w:rPr>
          <w:rFonts w:hint="eastAsia"/>
        </w:rPr>
        <w:t xml:space="preserve"> </w:t>
      </w:r>
      <w:r>
        <w:rPr>
          <w:rFonts w:hint="eastAsia"/>
        </w:rPr>
        <w:t>构造方法中传递写入数据的目的地</w:t>
      </w:r>
    </w:p>
    <w:p w14:paraId="7342837A" w14:textId="77777777" w:rsidR="00FB0704" w:rsidRDefault="00FB0704" w:rsidP="00FB0704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对象中的</w:t>
      </w:r>
      <w:r w:rsidRPr="00FB0704">
        <w:rPr>
          <w:rFonts w:hint="eastAsia"/>
          <w:b/>
          <w:bCs/>
          <w:color w:val="FF0000"/>
          <w:highlight w:val="green"/>
        </w:rPr>
        <w:t>方法</w:t>
      </w:r>
      <w:r w:rsidRPr="00FB0704">
        <w:rPr>
          <w:rFonts w:hint="eastAsia"/>
          <w:b/>
          <w:bCs/>
          <w:color w:val="FF0000"/>
          <w:highlight w:val="green"/>
        </w:rPr>
        <w:t>write</w:t>
      </w:r>
      <w:r>
        <w:rPr>
          <w:rFonts w:hint="eastAsia"/>
        </w:rPr>
        <w:t>,</w:t>
      </w:r>
      <w:r>
        <w:rPr>
          <w:rFonts w:hint="eastAsia"/>
        </w:rPr>
        <w:t>把数据写入到文件中</w:t>
      </w:r>
    </w:p>
    <w:p w14:paraId="31F6C5B3" w14:textId="75388B36" w:rsidR="00FB0704" w:rsidRDefault="00FB0704" w:rsidP="00FB0704">
      <w:pPr>
        <w:ind w:leftChars="200" w:left="480"/>
      </w:pPr>
      <w:r>
        <w:rPr>
          <w:rFonts w:hint="eastAsia"/>
        </w:rPr>
        <w:t>3.</w:t>
      </w:r>
      <w:r w:rsidRPr="00FB0704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  <w:r>
        <w:rPr>
          <w:rFonts w:hint="eastAsia"/>
        </w:rPr>
        <w:t>(</w:t>
      </w:r>
      <w:proofErr w:type="gramStart"/>
      <w:r>
        <w:rPr>
          <w:rFonts w:hint="eastAsia"/>
        </w:rPr>
        <w:t>流使用</w:t>
      </w:r>
      <w:proofErr w:type="gramEnd"/>
      <w:r>
        <w:rPr>
          <w:rFonts w:hint="eastAsia"/>
        </w:rPr>
        <w:t>会占用一定的内存</w:t>
      </w:r>
      <w:r>
        <w:rPr>
          <w:rFonts w:hint="eastAsia"/>
        </w:rPr>
        <w:t>,</w:t>
      </w:r>
      <w:r>
        <w:rPr>
          <w:rFonts w:hint="eastAsia"/>
        </w:rPr>
        <w:t>使用完毕要把内存清空</w:t>
      </w:r>
      <w:r>
        <w:rPr>
          <w:rFonts w:hint="eastAsia"/>
        </w:rPr>
        <w:t>,</w:t>
      </w:r>
      <w:r>
        <w:rPr>
          <w:rFonts w:hint="eastAsia"/>
        </w:rPr>
        <w:t>提供程序的效率</w:t>
      </w:r>
      <w:r>
        <w:rPr>
          <w:rFonts w:hint="eastAsia"/>
        </w:rPr>
        <w:t>)</w:t>
      </w:r>
    </w:p>
    <w:p w14:paraId="15419938" w14:textId="255C172E" w:rsidR="00496769" w:rsidRDefault="00B65A90" w:rsidP="002D5AF3">
      <w:pPr>
        <w:pStyle w:val="4"/>
      </w:pPr>
      <w:r>
        <w:rPr>
          <w:rFonts w:hint="eastAsia"/>
        </w:rPr>
        <w:t>三</w:t>
      </w:r>
      <w:r w:rsidR="002D5AF3">
        <w:rPr>
          <w:rFonts w:hint="eastAsia"/>
        </w:rPr>
        <w:t>．续写，换行写入</w:t>
      </w:r>
    </w:p>
    <w:p w14:paraId="77498AC5" w14:textId="77777777" w:rsidR="002D5AF3" w:rsidRDefault="002D5AF3" w:rsidP="002D5AF3">
      <w:r>
        <w:rPr>
          <w:rFonts w:hint="eastAsia"/>
        </w:rPr>
        <w:t>追加写</w:t>
      </w:r>
      <w:r>
        <w:rPr>
          <w:rFonts w:hint="eastAsia"/>
        </w:rPr>
        <w:t>/</w:t>
      </w:r>
      <w:r>
        <w:rPr>
          <w:rFonts w:hint="eastAsia"/>
        </w:rPr>
        <w:t>续写</w:t>
      </w:r>
      <w:r>
        <w:rPr>
          <w:rFonts w:hint="eastAsia"/>
        </w:rPr>
        <w:t>:</w:t>
      </w:r>
      <w:r>
        <w:rPr>
          <w:rFonts w:hint="eastAsia"/>
        </w:rPr>
        <w:t>使用两个参数的构造方法</w:t>
      </w:r>
    </w:p>
    <w:p w14:paraId="5B5D9722" w14:textId="77777777" w:rsidR="002D5AF3" w:rsidRDefault="002D5AF3" w:rsidP="002D5AF3">
      <w:pPr>
        <w:ind w:leftChars="100" w:left="240"/>
      </w:pP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 xml:space="preserve">(String name,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append )</w:t>
      </w:r>
      <w:r>
        <w:rPr>
          <w:rFonts w:hint="eastAsia"/>
        </w:rPr>
        <w:t>创建一个向具有指定</w:t>
      </w:r>
      <w:r>
        <w:rPr>
          <w:rFonts w:hint="eastAsia"/>
        </w:rPr>
        <w:t xml:space="preserve">name </w:t>
      </w:r>
      <w:r>
        <w:rPr>
          <w:rFonts w:hint="eastAsia"/>
        </w:rPr>
        <w:t>的文件中写入数据的输出文件流。</w:t>
      </w:r>
    </w:p>
    <w:p w14:paraId="307BDF06" w14:textId="488FD0C6" w:rsidR="002D5AF3" w:rsidRDefault="002D5AF3" w:rsidP="002D5AF3">
      <w:pPr>
        <w:ind w:leftChars="100" w:left="240"/>
      </w:pP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 xml:space="preserve">(File file,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append) </w:t>
      </w:r>
      <w:r>
        <w:rPr>
          <w:rFonts w:hint="eastAsia"/>
        </w:rPr>
        <w:t>创建一个向指定</w:t>
      </w:r>
      <w:r>
        <w:rPr>
          <w:rFonts w:hint="eastAsia"/>
        </w:rPr>
        <w:t xml:space="preserve"> File</w:t>
      </w:r>
      <w:r>
        <w:rPr>
          <w:rFonts w:hint="eastAsia"/>
        </w:rPr>
        <w:t>对象表示的文件中写入数据的文件输出流。</w:t>
      </w:r>
    </w:p>
    <w:p w14:paraId="1B27C3B2" w14:textId="77777777" w:rsidR="002D5AF3" w:rsidRDefault="002D5AF3" w:rsidP="002D5AF3">
      <w:r>
        <w:rPr>
          <w:rFonts w:hint="eastAsia"/>
        </w:rPr>
        <w:t>参数</w:t>
      </w:r>
      <w:r>
        <w:rPr>
          <w:rFonts w:hint="eastAsia"/>
        </w:rPr>
        <w:t>:</w:t>
      </w:r>
    </w:p>
    <w:p w14:paraId="5F8B4753" w14:textId="1F143565" w:rsidR="002D5AF3" w:rsidRDefault="002D5AF3" w:rsidP="002D5AF3">
      <w:pPr>
        <w:ind w:firstLine="420"/>
      </w:pPr>
      <w:r>
        <w:rPr>
          <w:rFonts w:hint="eastAsia"/>
        </w:rPr>
        <w:lastRenderedPageBreak/>
        <w:t>String name</w:t>
      </w:r>
      <w:r>
        <w:rPr>
          <w:rFonts w:hint="eastAsia"/>
        </w:rPr>
        <w:t>，</w:t>
      </w:r>
      <w:r>
        <w:rPr>
          <w:rFonts w:hint="eastAsia"/>
        </w:rPr>
        <w:t>File file:</w:t>
      </w:r>
      <w:r>
        <w:rPr>
          <w:rFonts w:hint="eastAsia"/>
        </w:rPr>
        <w:t>写入数据的目的地</w:t>
      </w:r>
    </w:p>
    <w:p w14:paraId="7D3C15D0" w14:textId="227E270F" w:rsidR="002D5AF3" w:rsidRDefault="002D5AF3" w:rsidP="002D5AF3">
      <w:pPr>
        <w:ind w:firstLine="420"/>
      </w:pP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append:</w:t>
      </w:r>
      <w:r w:rsidRPr="002D5AF3">
        <w:rPr>
          <w:rFonts w:hint="eastAsia"/>
          <w:color w:val="FF0000"/>
        </w:rPr>
        <w:t>续写开关</w:t>
      </w:r>
    </w:p>
    <w:p w14:paraId="051DC487" w14:textId="77777777" w:rsidR="002D5AF3" w:rsidRDefault="002D5AF3" w:rsidP="002D5AF3">
      <w:pPr>
        <w:ind w:leftChars="300" w:left="720"/>
      </w:pPr>
      <w:r>
        <w:rPr>
          <w:rFonts w:hint="eastAsia"/>
        </w:rPr>
        <w:t>true:</w:t>
      </w:r>
      <w:r>
        <w:rPr>
          <w:rFonts w:hint="eastAsia"/>
        </w:rPr>
        <w:t>创建对象不会覆盖源文件</w:t>
      </w:r>
      <w:r>
        <w:rPr>
          <w:rFonts w:hint="eastAsia"/>
        </w:rPr>
        <w:t>,</w:t>
      </w:r>
      <w:r>
        <w:rPr>
          <w:rFonts w:hint="eastAsia"/>
        </w:rPr>
        <w:t>继续在文件的</w:t>
      </w:r>
      <w:r w:rsidRPr="002D5AF3">
        <w:rPr>
          <w:rFonts w:hint="eastAsia"/>
          <w:color w:val="FF0000"/>
        </w:rPr>
        <w:t>末尾追加写数据</w:t>
      </w:r>
    </w:p>
    <w:p w14:paraId="62091B2D" w14:textId="2DAAA25E" w:rsidR="002D5AF3" w:rsidRDefault="002D5AF3" w:rsidP="002D5AF3">
      <w:pPr>
        <w:ind w:leftChars="300" w:left="720"/>
      </w:pPr>
      <w:r>
        <w:rPr>
          <w:rFonts w:hint="eastAsia"/>
        </w:rPr>
        <w:t>false:</w:t>
      </w:r>
      <w:r>
        <w:rPr>
          <w:rFonts w:hint="eastAsia"/>
        </w:rPr>
        <w:t>创建一个新文件</w:t>
      </w:r>
      <w:r>
        <w:rPr>
          <w:rFonts w:hint="eastAsia"/>
        </w:rPr>
        <w:t xml:space="preserve">, </w:t>
      </w:r>
      <w:r>
        <w:rPr>
          <w:rFonts w:hint="eastAsia"/>
        </w:rPr>
        <w:t>覆盖源文件</w:t>
      </w:r>
    </w:p>
    <w:p w14:paraId="126466AA" w14:textId="77777777" w:rsidR="002D5AF3" w:rsidRDefault="002D5AF3" w:rsidP="002D5AF3">
      <w:r>
        <w:rPr>
          <w:rFonts w:hint="eastAsia"/>
        </w:rPr>
        <w:t>写换行</w:t>
      </w:r>
      <w:r>
        <w:rPr>
          <w:rFonts w:hint="eastAsia"/>
        </w:rPr>
        <w:t>:</w:t>
      </w:r>
      <w:r>
        <w:rPr>
          <w:rFonts w:hint="eastAsia"/>
        </w:rPr>
        <w:t>写换行符号</w:t>
      </w:r>
    </w:p>
    <w:p w14:paraId="30C34F04" w14:textId="027657B3" w:rsidR="002D5AF3" w:rsidRDefault="002D5AF3" w:rsidP="002D5AF3">
      <w:pPr>
        <w:ind w:leftChars="200" w:left="480"/>
      </w:pPr>
      <w:r>
        <w:t>windows: \r\n</w:t>
      </w:r>
    </w:p>
    <w:p w14:paraId="4FBB1C53" w14:textId="0C6584F7" w:rsidR="002D5AF3" w:rsidRDefault="002D5AF3" w:rsidP="002D5AF3">
      <w:pPr>
        <w:ind w:leftChars="200" w:left="480"/>
      </w:pPr>
      <w:r>
        <w:t>Linux:/n</w:t>
      </w:r>
    </w:p>
    <w:p w14:paraId="7F0D0C08" w14:textId="6859ABC3" w:rsidR="00F61EF6" w:rsidRDefault="002D5AF3" w:rsidP="00F61EF6">
      <w:pPr>
        <w:ind w:leftChars="200" w:left="480"/>
      </w:pPr>
      <w:r>
        <w:t>mac:/r</w:t>
      </w:r>
    </w:p>
    <w:p w14:paraId="531F36FF" w14:textId="77777777" w:rsidR="00E601EF" w:rsidRDefault="00E601EF" w:rsidP="00E601EF"/>
    <w:p w14:paraId="00B07FD3" w14:textId="1DF8666F" w:rsidR="002D5AF3" w:rsidRDefault="00C86587" w:rsidP="002D5AF3">
      <w:pPr>
        <w:pStyle w:val="2"/>
        <w:rPr>
          <w:rStyle w:val="a7"/>
          <w:b/>
          <w:bCs/>
          <w:sz w:val="30"/>
        </w:rPr>
      </w:pPr>
      <w:r>
        <w:rPr>
          <w:rStyle w:val="a7"/>
          <w:rFonts w:hint="eastAsia"/>
          <w:b/>
          <w:bCs/>
          <w:sz w:val="30"/>
        </w:rPr>
        <w:t>2</w:t>
      </w:r>
      <w:r>
        <w:rPr>
          <w:rStyle w:val="a7"/>
          <w:rFonts w:hint="eastAsia"/>
          <w:b/>
          <w:bCs/>
          <w:sz w:val="30"/>
        </w:rPr>
        <w:t>）</w:t>
      </w:r>
      <w:r>
        <w:rPr>
          <w:rStyle w:val="a7"/>
          <w:rFonts w:hint="eastAsia"/>
          <w:b/>
          <w:bCs/>
          <w:sz w:val="30"/>
        </w:rPr>
        <w:t>.</w:t>
      </w:r>
      <w:r w:rsidR="002D5AF3" w:rsidRPr="002D5AF3">
        <w:rPr>
          <w:rStyle w:val="a7"/>
          <w:b/>
          <w:bCs/>
          <w:sz w:val="30"/>
        </w:rPr>
        <w:t>字节</w:t>
      </w:r>
      <w:r w:rsidR="002D5AF3">
        <w:rPr>
          <w:rStyle w:val="a7"/>
          <w:rFonts w:hint="eastAsia"/>
          <w:b/>
          <w:bCs/>
          <w:sz w:val="30"/>
        </w:rPr>
        <w:t>输入流</w:t>
      </w:r>
      <w:proofErr w:type="spellStart"/>
      <w:r w:rsidR="00F72E19">
        <w:rPr>
          <w:rFonts w:hint="eastAsia"/>
        </w:rPr>
        <w:t>Inputstream</w:t>
      </w:r>
      <w:proofErr w:type="spellEnd"/>
    </w:p>
    <w:p w14:paraId="347A7B25" w14:textId="77777777" w:rsidR="002D5AF3" w:rsidRDefault="002D5AF3" w:rsidP="002D5AF3">
      <w:r>
        <w:rPr>
          <w:rFonts w:hint="eastAsia"/>
        </w:rPr>
        <w:t xml:space="preserve">java. 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:</w:t>
      </w:r>
      <w:r>
        <w:rPr>
          <w:rFonts w:hint="eastAsia"/>
        </w:rPr>
        <w:t>字节输入流</w:t>
      </w:r>
    </w:p>
    <w:p w14:paraId="59D30AC3" w14:textId="647D45A2" w:rsidR="002D5AF3" w:rsidRDefault="002D5AF3" w:rsidP="002D5AF3">
      <w:pPr>
        <w:ind w:firstLine="420"/>
      </w:pPr>
      <w:r>
        <w:rPr>
          <w:rFonts w:hint="eastAsia"/>
        </w:rPr>
        <w:t>此抽象类是表示字节输入流的所有类的超类。</w:t>
      </w:r>
      <w:r w:rsidR="00C86587">
        <w:rPr>
          <w:rFonts w:hint="eastAsia"/>
        </w:rPr>
        <w:t>定义了所有子类共性的方法。</w:t>
      </w:r>
    </w:p>
    <w:p w14:paraId="1050D041" w14:textId="24D2924C" w:rsidR="002D5AF3" w:rsidRPr="00C86587" w:rsidRDefault="002D5AF3" w:rsidP="00C86587">
      <w:pPr>
        <w:pStyle w:val="3"/>
        <w:spacing w:before="156" w:after="156"/>
      </w:pPr>
      <w:r w:rsidRPr="00C86587">
        <w:rPr>
          <w:rFonts w:hint="eastAsia"/>
        </w:rPr>
        <w:t>子类共性的</w:t>
      </w:r>
      <w:r w:rsidR="00C86587" w:rsidRPr="00C86587">
        <w:rPr>
          <w:rFonts w:hint="eastAsia"/>
        </w:rPr>
        <w:t>成员</w:t>
      </w:r>
      <w:r w:rsidRPr="00C86587">
        <w:rPr>
          <w:rFonts w:hint="eastAsia"/>
        </w:rPr>
        <w:t>方法</w:t>
      </w:r>
      <w:r w:rsidRPr="00C86587">
        <w:rPr>
          <w:rFonts w:hint="eastAsia"/>
        </w:rPr>
        <w:t>:</w:t>
      </w:r>
    </w:p>
    <w:p w14:paraId="0752194B" w14:textId="01A4F915" w:rsidR="002D5AF3" w:rsidRDefault="002D5AF3" w:rsidP="00583C63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int read()</w:t>
      </w:r>
      <w:r>
        <w:rPr>
          <w:rFonts w:hint="eastAsia"/>
        </w:rPr>
        <w:t>从输入流中读取数据的下一个字节。</w:t>
      </w:r>
    </w:p>
    <w:p w14:paraId="73A11741" w14:textId="762EA024" w:rsidR="002D5AF3" w:rsidRDefault="002D5AF3" w:rsidP="00583C63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int read(byte[] b)</w:t>
      </w:r>
      <w:r>
        <w:rPr>
          <w:rFonts w:hint="eastAsia"/>
        </w:rPr>
        <w:t>从输入流中读取一定数量的字节，并将其存储在缓冲区数组</w:t>
      </w:r>
      <w:r>
        <w:rPr>
          <w:rFonts w:hint="eastAsia"/>
        </w:rPr>
        <w:t>b</w:t>
      </w:r>
      <w:r>
        <w:rPr>
          <w:rFonts w:hint="eastAsia"/>
        </w:rPr>
        <w:t>中。</w:t>
      </w:r>
    </w:p>
    <w:p w14:paraId="75C269EE" w14:textId="6437DF52" w:rsidR="00241BEB" w:rsidRDefault="00241BEB" w:rsidP="00241BEB">
      <w:pPr>
        <w:ind w:left="480"/>
      </w:pPr>
      <w:r>
        <w:rPr>
          <w:rFonts w:hint="eastAsia"/>
        </w:rPr>
        <w:t>=========================================================</w:t>
      </w:r>
    </w:p>
    <w:p w14:paraId="15AA1CC5" w14:textId="77777777" w:rsidR="00F72E19" w:rsidRDefault="00F72E19" w:rsidP="00F72E19">
      <w:pPr>
        <w:ind w:left="420" w:firstLineChars="175" w:firstLine="420"/>
      </w:pPr>
      <w:r>
        <w:rPr>
          <w:rFonts w:hint="eastAsia"/>
        </w:rPr>
        <w:t>明确两件事情</w:t>
      </w:r>
      <w:r>
        <w:rPr>
          <w:rFonts w:hint="eastAsia"/>
        </w:rPr>
        <w:t>:</w:t>
      </w:r>
    </w:p>
    <w:p w14:paraId="3A1E6FAF" w14:textId="1458CDE9" w:rsidR="00F72E19" w:rsidRDefault="00F72E19" w:rsidP="00F72E19">
      <w:pPr>
        <w:pStyle w:val="a3"/>
        <w:ind w:left="900" w:firstLine="480"/>
      </w:pPr>
      <w:r>
        <w:rPr>
          <w:rFonts w:hint="eastAsia"/>
        </w:rPr>
        <w:t>1.</w:t>
      </w:r>
      <w:r>
        <w:rPr>
          <w:rFonts w:hint="eastAsia"/>
        </w:rPr>
        <w:t>方法的参数</w:t>
      </w:r>
      <w:r>
        <w:rPr>
          <w:rFonts w:hint="eastAsia"/>
        </w:rPr>
        <w:t>byte[ ]</w:t>
      </w:r>
      <w:r>
        <w:rPr>
          <w:rFonts w:hint="eastAsia"/>
        </w:rPr>
        <w:t>的作用</w:t>
      </w:r>
      <w:r>
        <w:rPr>
          <w:rFonts w:hint="eastAsia"/>
        </w:rPr>
        <w:t>?</w:t>
      </w:r>
    </w:p>
    <w:p w14:paraId="07C85E97" w14:textId="77777777" w:rsidR="00F00FDC" w:rsidRDefault="00F00FDC" w:rsidP="00583C63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起到缓冲作用，存储每次读取到的多个字节</w:t>
      </w:r>
    </w:p>
    <w:p w14:paraId="2DE020B6" w14:textId="2CE16ABF" w:rsidR="00F00FDC" w:rsidRPr="00F00FDC" w:rsidRDefault="00F00FDC" w:rsidP="00583C63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数组的</w:t>
      </w:r>
      <w:r w:rsidRPr="00F00FDC">
        <w:rPr>
          <w:rFonts w:hint="eastAsia"/>
          <w:color w:val="FF0000"/>
        </w:rPr>
        <w:t>长度</w:t>
      </w:r>
      <w:r>
        <w:rPr>
          <w:rFonts w:hint="eastAsia"/>
        </w:rPr>
        <w:t>一把定义为</w:t>
      </w:r>
      <w:r w:rsidRPr="00F00FDC">
        <w:rPr>
          <w:rFonts w:hint="eastAsia"/>
          <w:color w:val="FF0000"/>
        </w:rPr>
        <w:t>1024</w:t>
      </w:r>
      <w:r>
        <w:rPr>
          <w:rFonts w:hint="eastAsia"/>
        </w:rPr>
        <w:t>(1kb)</w:t>
      </w:r>
      <w:r>
        <w:rPr>
          <w:rFonts w:hint="eastAsia"/>
        </w:rPr>
        <w:t>或者</w:t>
      </w:r>
      <w:r>
        <w:rPr>
          <w:rFonts w:hint="eastAsia"/>
        </w:rPr>
        <w:t xml:space="preserve"> 1024</w:t>
      </w:r>
      <w:r>
        <w:rPr>
          <w:rFonts w:hint="eastAsia"/>
        </w:rPr>
        <w:t>的整数倍</w:t>
      </w:r>
    </w:p>
    <w:p w14:paraId="3CAF564E" w14:textId="796823DB" w:rsidR="00F72E19" w:rsidRDefault="00F72E19" w:rsidP="00F72E19">
      <w:pPr>
        <w:pStyle w:val="a3"/>
        <w:ind w:left="900" w:firstLine="480"/>
      </w:pPr>
      <w:r>
        <w:rPr>
          <w:rFonts w:hint="eastAsia"/>
        </w:rPr>
        <w:t>2.</w:t>
      </w:r>
      <w:r>
        <w:rPr>
          <w:rFonts w:hint="eastAsia"/>
        </w:rPr>
        <w:t>方法的返回值</w:t>
      </w:r>
      <w:r>
        <w:rPr>
          <w:rFonts w:hint="eastAsia"/>
        </w:rPr>
        <w:t>int</w:t>
      </w:r>
      <w:r>
        <w:rPr>
          <w:rFonts w:hint="eastAsia"/>
        </w:rPr>
        <w:t>是什么</w:t>
      </w:r>
      <w:r>
        <w:rPr>
          <w:rFonts w:hint="eastAsia"/>
        </w:rPr>
        <w:t>?</w:t>
      </w:r>
    </w:p>
    <w:p w14:paraId="2B348EFB" w14:textId="26900AD6" w:rsidR="00F00FDC" w:rsidRPr="00F00FDC" w:rsidRDefault="00F00FDC" w:rsidP="00F72E19">
      <w:pPr>
        <w:pStyle w:val="a3"/>
        <w:ind w:left="900" w:firstLine="480"/>
      </w:pPr>
      <w:r>
        <w:tab/>
      </w:r>
      <w:r>
        <w:rPr>
          <w:rFonts w:hint="eastAsia"/>
        </w:rPr>
        <w:t>每次读取到的有效字节个数</w:t>
      </w:r>
    </w:p>
    <w:p w14:paraId="581B499B" w14:textId="39751EC4" w:rsidR="00F72E19" w:rsidRPr="00F72E19" w:rsidRDefault="00F72E19" w:rsidP="00F72E19">
      <w:pPr>
        <w:ind w:leftChars="175" w:left="420"/>
        <w:rPr>
          <w:i/>
        </w:rPr>
      </w:pPr>
      <w:r w:rsidRPr="00F72E19">
        <w:rPr>
          <w:rFonts w:hint="eastAsia"/>
          <w:i/>
        </w:rPr>
        <w:t>可以使用</w:t>
      </w:r>
      <w:r w:rsidRPr="00F72E19">
        <w:rPr>
          <w:rFonts w:hint="eastAsia"/>
          <w:i/>
        </w:rPr>
        <w:t>String</w:t>
      </w:r>
      <w:r w:rsidRPr="00F72E19">
        <w:rPr>
          <w:rFonts w:hint="eastAsia"/>
          <w:i/>
        </w:rPr>
        <w:t>类的构造方法</w:t>
      </w:r>
      <w:r w:rsidRPr="00F72E19">
        <w:rPr>
          <w:rFonts w:hint="eastAsia"/>
          <w:i/>
        </w:rPr>
        <w:t>String(byte[] bytes)</w:t>
      </w:r>
      <w:r>
        <w:rPr>
          <w:rFonts w:hint="eastAsia"/>
          <w:i/>
        </w:rPr>
        <w:t>：</w:t>
      </w:r>
      <w:r w:rsidRPr="00F72E19">
        <w:rPr>
          <w:rFonts w:hint="eastAsia"/>
          <w:i/>
        </w:rPr>
        <w:t>把字节数组转换为字符串</w:t>
      </w:r>
    </w:p>
    <w:p w14:paraId="24F089A4" w14:textId="6CC4E169" w:rsidR="00F72E19" w:rsidRDefault="00F72E19" w:rsidP="00F72E19">
      <w:pPr>
        <w:ind w:leftChars="175" w:left="420"/>
        <w:rPr>
          <w:i/>
        </w:rPr>
      </w:pPr>
      <w:r w:rsidRPr="00F72E19">
        <w:rPr>
          <w:rFonts w:hint="eastAsia"/>
          <w:i/>
        </w:rPr>
        <w:t>String(byte[] bytes, int offset</w:t>
      </w:r>
      <w:r w:rsidRPr="00F72E19">
        <w:rPr>
          <w:rFonts w:hint="eastAsia"/>
          <w:i/>
        </w:rPr>
        <w:t>，</w:t>
      </w:r>
      <w:r w:rsidRPr="00F72E19">
        <w:rPr>
          <w:rFonts w:hint="eastAsia"/>
          <w:i/>
        </w:rPr>
        <w:t xml:space="preserve"> int length)</w:t>
      </w:r>
      <w:r>
        <w:rPr>
          <w:rFonts w:hint="eastAsia"/>
          <w:i/>
        </w:rPr>
        <w:t>：</w:t>
      </w:r>
      <w:r w:rsidRPr="00F72E19">
        <w:rPr>
          <w:rFonts w:hint="eastAsia"/>
          <w:i/>
        </w:rPr>
        <w:t>把字节数组的一部分转换为字符串，</w:t>
      </w:r>
      <w:r w:rsidRPr="00F72E19">
        <w:rPr>
          <w:rFonts w:hint="eastAsia"/>
          <w:i/>
        </w:rPr>
        <w:t>offset :</w:t>
      </w:r>
      <w:r w:rsidRPr="00F72E19">
        <w:rPr>
          <w:rFonts w:hint="eastAsia"/>
          <w:i/>
        </w:rPr>
        <w:t>数组的开始索引</w:t>
      </w:r>
      <w:r w:rsidRPr="00F72E19">
        <w:rPr>
          <w:rFonts w:hint="eastAsia"/>
          <w:i/>
        </w:rPr>
        <w:t>length:</w:t>
      </w:r>
      <w:r w:rsidRPr="00F72E19">
        <w:rPr>
          <w:rFonts w:hint="eastAsia"/>
          <w:i/>
        </w:rPr>
        <w:t>转换的字节个数</w:t>
      </w:r>
    </w:p>
    <w:p w14:paraId="58086F75" w14:textId="50D35D55" w:rsidR="00241BEB" w:rsidRPr="00241BEB" w:rsidRDefault="00241BEB" w:rsidP="00F72E19">
      <w:pPr>
        <w:ind w:leftChars="175" w:left="420"/>
      </w:pPr>
      <w:r>
        <w:rPr>
          <w:rFonts w:hint="eastAsia"/>
        </w:rPr>
        <w:t>==========================================================</w:t>
      </w:r>
    </w:p>
    <w:p w14:paraId="249D9667" w14:textId="0605FD9F" w:rsidR="002D5AF3" w:rsidRPr="002D5AF3" w:rsidRDefault="002D5AF3" w:rsidP="00583C63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 xml:space="preserve">void close() </w:t>
      </w:r>
      <w:r>
        <w:rPr>
          <w:rFonts w:hint="eastAsia"/>
        </w:rPr>
        <w:t>关闭此输入流并释放与该流关联的所有系统资源。</w:t>
      </w:r>
    </w:p>
    <w:p w14:paraId="7636251B" w14:textId="4ECC6E39" w:rsidR="002D5AF3" w:rsidRDefault="00C86587" w:rsidP="002D5AF3">
      <w:pPr>
        <w:pStyle w:val="3"/>
        <w:spacing w:before="156" w:after="156"/>
      </w:pPr>
      <w:r>
        <w:rPr>
          <w:rFonts w:hint="eastAsia"/>
        </w:rPr>
        <w:t>例：</w:t>
      </w:r>
      <w:proofErr w:type="spellStart"/>
      <w:r w:rsidR="001850E5" w:rsidRPr="001850E5">
        <w:rPr>
          <w:rFonts w:hint="eastAsia"/>
        </w:rPr>
        <w:t>FileInputStream</w:t>
      </w:r>
      <w:proofErr w:type="spellEnd"/>
      <w:r w:rsidR="001850E5" w:rsidRPr="001850E5">
        <w:rPr>
          <w:rFonts w:hint="eastAsia"/>
        </w:rPr>
        <w:t>:</w:t>
      </w:r>
      <w:r w:rsidR="001850E5" w:rsidRPr="001850E5">
        <w:rPr>
          <w:rFonts w:hint="eastAsia"/>
        </w:rPr>
        <w:t>文件字节输入流</w:t>
      </w:r>
    </w:p>
    <w:p w14:paraId="6EA41D08" w14:textId="11775F31" w:rsidR="001850E5" w:rsidRDefault="001850E5" w:rsidP="001850E5">
      <w:r>
        <w:t xml:space="preserve">java. </w:t>
      </w:r>
      <w:proofErr w:type="spellStart"/>
      <w:r>
        <w:t>io</w:t>
      </w:r>
      <w:proofErr w:type="spellEnd"/>
      <w:r>
        <w:t xml:space="preserve">. </w:t>
      </w:r>
      <w:proofErr w:type="spellStart"/>
      <w:r>
        <w:t>FileInputStream</w:t>
      </w:r>
      <w:proofErr w:type="spellEnd"/>
      <w:r>
        <w:t xml:space="preserve"> extends </w:t>
      </w:r>
      <w:proofErr w:type="spellStart"/>
      <w:r>
        <w:t>InputStream</w:t>
      </w:r>
      <w:proofErr w:type="spellEnd"/>
    </w:p>
    <w:p w14:paraId="2B8B8D74" w14:textId="4EC9ED3A" w:rsidR="00F72E19" w:rsidRDefault="00F72E19" w:rsidP="00F72E19">
      <w:pPr>
        <w:pStyle w:val="4"/>
      </w:pPr>
      <w:proofErr w:type="gramStart"/>
      <w:r w:rsidRPr="00CF10B4">
        <w:t>一</w:t>
      </w:r>
      <w:proofErr w:type="gramEnd"/>
      <w:r w:rsidRPr="00CF10B4">
        <w:rPr>
          <w:rFonts w:hint="eastAsia"/>
        </w:rPr>
        <w:t>．</w:t>
      </w:r>
      <w:r>
        <w:rPr>
          <w:rFonts w:hint="eastAsia"/>
        </w:rPr>
        <w:t>读取及构造方法</w:t>
      </w:r>
    </w:p>
    <w:p w14:paraId="28FA9CA4" w14:textId="77777777" w:rsidR="001850E5" w:rsidRDefault="001850E5" w:rsidP="00583C63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把硬盘文件中的数据</w:t>
      </w:r>
      <w:r>
        <w:rPr>
          <w:rFonts w:hint="eastAsia"/>
        </w:rPr>
        <w:t>,</w:t>
      </w:r>
      <w:r>
        <w:rPr>
          <w:rFonts w:hint="eastAsia"/>
        </w:rPr>
        <w:t>读取到内存中使用</w:t>
      </w:r>
    </w:p>
    <w:p w14:paraId="3158063D" w14:textId="77777777" w:rsidR="001850E5" w:rsidRDefault="001850E5" w:rsidP="00583C63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</w:t>
      </w:r>
      <w:r>
        <w:rPr>
          <w:rFonts w:hint="eastAsia"/>
        </w:rPr>
        <w:t>:</w:t>
      </w:r>
    </w:p>
    <w:p w14:paraId="18F410A7" w14:textId="77777777" w:rsidR="001850E5" w:rsidRDefault="001850E5" w:rsidP="00583C63">
      <w:pPr>
        <w:pStyle w:val="a3"/>
        <w:numPr>
          <w:ilvl w:val="2"/>
          <w:numId w:val="34"/>
        </w:numPr>
        <w:ind w:firstLineChars="0"/>
      </w:pPr>
      <w:proofErr w:type="spellStart"/>
      <w:r>
        <w:t>FileInputStream</w:t>
      </w:r>
      <w:proofErr w:type="spellEnd"/>
      <w:r>
        <w:t>(String name)</w:t>
      </w:r>
    </w:p>
    <w:p w14:paraId="662F9CE0" w14:textId="77777777" w:rsidR="001850E5" w:rsidRDefault="001850E5" w:rsidP="00583C63">
      <w:pPr>
        <w:pStyle w:val="a3"/>
        <w:numPr>
          <w:ilvl w:val="2"/>
          <w:numId w:val="34"/>
        </w:numPr>
        <w:ind w:firstLineChars="0"/>
      </w:pPr>
      <w:proofErr w:type="spellStart"/>
      <w:r>
        <w:t>FileInputStream</w:t>
      </w:r>
      <w:proofErr w:type="spellEnd"/>
      <w:r>
        <w:t>(File file)</w:t>
      </w:r>
    </w:p>
    <w:p w14:paraId="4BA21EC8" w14:textId="77777777" w:rsidR="001850E5" w:rsidRDefault="001850E5" w:rsidP="00583C63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参数</w:t>
      </w:r>
      <w:r>
        <w:rPr>
          <w:rFonts w:hint="eastAsia"/>
        </w:rPr>
        <w:t>:</w:t>
      </w:r>
      <w:r>
        <w:rPr>
          <w:rFonts w:hint="eastAsia"/>
        </w:rPr>
        <w:t>读取文件的数据源</w:t>
      </w:r>
    </w:p>
    <w:p w14:paraId="2583BD98" w14:textId="77777777" w:rsidR="001850E5" w:rsidRDefault="001850E5" w:rsidP="00583C63">
      <w:pPr>
        <w:pStyle w:val="a3"/>
        <w:numPr>
          <w:ilvl w:val="2"/>
          <w:numId w:val="34"/>
        </w:numPr>
        <w:ind w:firstLineChars="0"/>
      </w:pPr>
      <w:r>
        <w:rPr>
          <w:rFonts w:hint="eastAsia"/>
        </w:rPr>
        <w:t>String name :</w:t>
      </w:r>
      <w:r>
        <w:rPr>
          <w:rFonts w:hint="eastAsia"/>
        </w:rPr>
        <w:t>文件的路径</w:t>
      </w:r>
    </w:p>
    <w:p w14:paraId="4A0D2904" w14:textId="77777777" w:rsidR="001850E5" w:rsidRDefault="001850E5" w:rsidP="00583C63">
      <w:pPr>
        <w:pStyle w:val="a3"/>
        <w:numPr>
          <w:ilvl w:val="2"/>
          <w:numId w:val="34"/>
        </w:numPr>
        <w:ind w:firstLineChars="0"/>
      </w:pPr>
      <w:r>
        <w:rPr>
          <w:rFonts w:hint="eastAsia"/>
        </w:rPr>
        <w:t>File file:</w:t>
      </w:r>
      <w:r>
        <w:rPr>
          <w:rFonts w:hint="eastAsia"/>
        </w:rPr>
        <w:t>文件</w:t>
      </w:r>
    </w:p>
    <w:p w14:paraId="75EB4C27" w14:textId="77777777" w:rsidR="001850E5" w:rsidRDefault="001850E5" w:rsidP="00583C63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构造方法的作用</w:t>
      </w:r>
      <w:r>
        <w:rPr>
          <w:rFonts w:hint="eastAsia"/>
        </w:rPr>
        <w:t>:</w:t>
      </w:r>
    </w:p>
    <w:p w14:paraId="5ED55BDE" w14:textId="7CF5958D" w:rsidR="001850E5" w:rsidRDefault="001850E5" w:rsidP="001850E5">
      <w:pPr>
        <w:ind w:leftChars="200" w:left="480"/>
      </w:pPr>
      <w:r>
        <w:rPr>
          <w:rFonts w:hint="eastAsia"/>
        </w:rPr>
        <w:t>1.</w:t>
      </w:r>
      <w:r>
        <w:rPr>
          <w:rFonts w:hint="eastAsia"/>
        </w:rPr>
        <w:t>会创建一个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>对象</w:t>
      </w:r>
    </w:p>
    <w:p w14:paraId="0E4F3796" w14:textId="13CA3CA8" w:rsidR="001850E5" w:rsidRDefault="001850E5" w:rsidP="001850E5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会把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>对象指定构造方法中要读取的文件</w:t>
      </w:r>
    </w:p>
    <w:p w14:paraId="6E752B27" w14:textId="63D07B52" w:rsidR="001850E5" w:rsidRPr="0013566A" w:rsidRDefault="00B65A90" w:rsidP="00B65A90">
      <w:pPr>
        <w:pStyle w:val="4"/>
        <w:rPr>
          <w:color w:val="FF0000"/>
        </w:rPr>
      </w:pPr>
      <w:r w:rsidRPr="0013566A">
        <w:rPr>
          <w:color w:val="FF0000"/>
        </w:rPr>
        <w:t>二</w:t>
      </w:r>
      <w:r w:rsidRPr="0013566A">
        <w:rPr>
          <w:rFonts w:hint="eastAsia"/>
          <w:color w:val="FF0000"/>
        </w:rPr>
        <w:t>．</w:t>
      </w:r>
      <w:r w:rsidR="001850E5" w:rsidRPr="0013566A">
        <w:rPr>
          <w:rFonts w:hint="eastAsia"/>
          <w:color w:val="FF0000"/>
        </w:rPr>
        <w:t>字节输入流的使用步骤</w:t>
      </w:r>
      <w:r w:rsidR="001850E5" w:rsidRPr="0013566A">
        <w:rPr>
          <w:rFonts w:hint="eastAsia"/>
          <w:color w:val="FF0000"/>
        </w:rPr>
        <w:t>(</w:t>
      </w:r>
      <w:r w:rsidR="001850E5" w:rsidRPr="0013566A">
        <w:rPr>
          <w:rFonts w:hint="eastAsia"/>
          <w:color w:val="FF0000"/>
        </w:rPr>
        <w:t>重点</w:t>
      </w:r>
      <w:r w:rsidR="001850E5" w:rsidRPr="0013566A">
        <w:rPr>
          <w:rFonts w:hint="eastAsia"/>
          <w:color w:val="FF0000"/>
        </w:rPr>
        <w:t>):</w:t>
      </w:r>
    </w:p>
    <w:p w14:paraId="200557C1" w14:textId="77777777" w:rsidR="001850E5" w:rsidRDefault="001850E5" w:rsidP="001850E5">
      <w:pPr>
        <w:ind w:leftChars="200" w:left="480"/>
      </w:pPr>
      <w:r>
        <w:rPr>
          <w:rFonts w:hint="eastAsia"/>
        </w:rPr>
        <w:t>1.</w:t>
      </w:r>
      <w:r w:rsidRPr="001850E5">
        <w:rPr>
          <w:rFonts w:hint="eastAsia"/>
          <w:b/>
          <w:bCs/>
          <w:color w:val="FF0000"/>
          <w:highlight w:val="green"/>
        </w:rPr>
        <w:t>创建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构造方法中绑定要读取的数据源</w:t>
      </w:r>
    </w:p>
    <w:p w14:paraId="08043FD6" w14:textId="77777777" w:rsidR="001850E5" w:rsidRDefault="001850E5" w:rsidP="001850E5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>对象中的</w:t>
      </w:r>
      <w:r w:rsidRPr="001850E5">
        <w:rPr>
          <w:rFonts w:hint="eastAsia"/>
          <w:b/>
          <w:bCs/>
          <w:color w:val="FF0000"/>
          <w:highlight w:val="green"/>
        </w:rPr>
        <w:t>方法</w:t>
      </w:r>
      <w:r w:rsidRPr="001850E5">
        <w:rPr>
          <w:rFonts w:hint="eastAsia"/>
          <w:b/>
          <w:bCs/>
          <w:color w:val="FF0000"/>
          <w:highlight w:val="green"/>
        </w:rPr>
        <w:t>read,</w:t>
      </w:r>
      <w:r w:rsidRPr="001850E5">
        <w:rPr>
          <w:rFonts w:hint="eastAsia"/>
          <w:b/>
          <w:bCs/>
          <w:color w:val="FF0000"/>
          <w:highlight w:val="green"/>
        </w:rPr>
        <w:t>读取</w:t>
      </w:r>
      <w:r>
        <w:rPr>
          <w:rFonts w:hint="eastAsia"/>
        </w:rPr>
        <w:t>文件</w:t>
      </w:r>
    </w:p>
    <w:p w14:paraId="4A623B1C" w14:textId="13FE5206" w:rsidR="00241BEB" w:rsidRDefault="001850E5" w:rsidP="00241BEB">
      <w:pPr>
        <w:ind w:leftChars="200" w:left="480"/>
      </w:pPr>
      <w:r>
        <w:rPr>
          <w:rFonts w:hint="eastAsia"/>
        </w:rPr>
        <w:t>3.</w:t>
      </w:r>
      <w:r w:rsidRPr="001850E5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</w:p>
    <w:p w14:paraId="1E9D6036" w14:textId="55D7BE90" w:rsidR="00241BEB" w:rsidRDefault="00B65A90" w:rsidP="00241BEB">
      <w:pPr>
        <w:pStyle w:val="4"/>
      </w:pPr>
      <w:r>
        <w:rPr>
          <w:rFonts w:hint="eastAsia"/>
        </w:rPr>
        <w:t>三</w:t>
      </w:r>
      <w:r w:rsidR="0026286C">
        <w:rPr>
          <w:rFonts w:hint="eastAsia"/>
        </w:rPr>
        <w:t>．</w:t>
      </w:r>
      <w:r w:rsidR="00241BEB">
        <w:rPr>
          <w:rFonts w:hint="eastAsia"/>
        </w:rPr>
        <w:t>读取中文的问题</w:t>
      </w:r>
    </w:p>
    <w:p w14:paraId="7F83C36D" w14:textId="5A89CF44" w:rsidR="00C86587" w:rsidRDefault="00241BEB" w:rsidP="00241BEB">
      <w:r>
        <w:rPr>
          <w:rFonts w:hint="eastAsia"/>
        </w:rPr>
        <w:t>中文一般由多个字节组成，若一次读一个字节，再把字节转换成字符，会出现乱码。</w:t>
      </w:r>
    </w:p>
    <w:p w14:paraId="3D5609BC" w14:textId="77777777" w:rsidR="0013566A" w:rsidRDefault="0013566A" w:rsidP="00241BEB"/>
    <w:p w14:paraId="05E67D09" w14:textId="14654416" w:rsidR="00F61EF6" w:rsidRDefault="00F61EF6" w:rsidP="00F61EF6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.</w:t>
      </w:r>
      <w:r>
        <w:rPr>
          <w:rFonts w:hint="eastAsia"/>
        </w:rPr>
        <w:t>字符输出流</w:t>
      </w:r>
      <w:r>
        <w:rPr>
          <w:rFonts w:hint="eastAsia"/>
        </w:rPr>
        <w:t>Writer</w:t>
      </w:r>
    </w:p>
    <w:p w14:paraId="76577AFD" w14:textId="77777777" w:rsidR="00F61EF6" w:rsidRDefault="00F61EF6" w:rsidP="00F61EF6">
      <w:r>
        <w:rPr>
          <w:rFonts w:hint="eastAsia"/>
        </w:rPr>
        <w:t xml:space="preserve">java. 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. Writer :</w:t>
      </w:r>
      <w:r>
        <w:rPr>
          <w:rFonts w:hint="eastAsia"/>
        </w:rPr>
        <w:t>字符输出流</w:t>
      </w:r>
      <w:r>
        <w:rPr>
          <w:rFonts w:hint="eastAsia"/>
        </w:rPr>
        <w:t>,</w:t>
      </w:r>
      <w:r>
        <w:rPr>
          <w:rFonts w:hint="eastAsia"/>
        </w:rPr>
        <w:t>是所有字符输出流的最顶层</w:t>
      </w:r>
      <w:proofErr w:type="gramStart"/>
      <w:r>
        <w:rPr>
          <w:rFonts w:hint="eastAsia"/>
        </w:rPr>
        <w:t>的父类</w:t>
      </w:r>
      <w:proofErr w:type="gramEnd"/>
      <w:r>
        <w:rPr>
          <w:rFonts w:hint="eastAsia"/>
        </w:rPr>
        <w:t>,</w:t>
      </w:r>
      <w:r>
        <w:rPr>
          <w:rFonts w:hint="eastAsia"/>
        </w:rPr>
        <w:t>是一个抽象类</w:t>
      </w:r>
    </w:p>
    <w:p w14:paraId="15162902" w14:textId="77777777" w:rsidR="00F61EF6" w:rsidRDefault="00F61EF6" w:rsidP="00F61EF6">
      <w:pPr>
        <w:pStyle w:val="3"/>
        <w:spacing w:before="156" w:after="156"/>
      </w:pPr>
      <w:r>
        <w:rPr>
          <w:rFonts w:hint="eastAsia"/>
        </w:rPr>
        <w:t>子类共性的成员方法</w:t>
      </w:r>
      <w:r>
        <w:rPr>
          <w:rFonts w:hint="eastAsia"/>
        </w:rPr>
        <w:t>:</w:t>
      </w:r>
    </w:p>
    <w:p w14:paraId="0E2FF730" w14:textId="77777777" w:rsidR="00F61EF6" w:rsidRDefault="00F61EF6" w:rsidP="00583C63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void flush( )</w:t>
      </w:r>
      <w:r>
        <w:rPr>
          <w:rFonts w:hint="eastAsia"/>
        </w:rPr>
        <w:t>：刷新该流的缓冲。</w:t>
      </w:r>
    </w:p>
    <w:p w14:paraId="612AAE86" w14:textId="26721790" w:rsidR="00F61EF6" w:rsidRPr="0013566A" w:rsidRDefault="00F61EF6" w:rsidP="00583C63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void close(</w:t>
      </w:r>
      <w:r w:rsidR="0013566A">
        <w:t xml:space="preserve"> </w:t>
      </w:r>
      <w:r>
        <w:rPr>
          <w:rFonts w:hint="eastAsia"/>
        </w:rPr>
        <w:t>)</w:t>
      </w:r>
      <w:r>
        <w:rPr>
          <w:rFonts w:hint="eastAsia"/>
        </w:rPr>
        <w:t>：</w:t>
      </w:r>
      <w:r w:rsidRPr="00F61EF6">
        <w:rPr>
          <w:rFonts w:hint="eastAsia"/>
          <w:b/>
          <w:bCs/>
          <w:color w:val="FF0000"/>
          <w:highlight w:val="green"/>
        </w:rPr>
        <w:t>关闭此流，但要先刷新它。</w:t>
      </w:r>
    </w:p>
    <w:p w14:paraId="19FABE2D" w14:textId="49DF9288" w:rsidR="0013566A" w:rsidRDefault="0013566A" w:rsidP="0013566A">
      <w:pPr>
        <w:pStyle w:val="a3"/>
        <w:ind w:left="660" w:firstLineChars="0" w:firstLine="0"/>
      </w:pPr>
      <w:r>
        <w:rPr>
          <w:rFonts w:hint="eastAsia"/>
        </w:rPr>
        <w:t>（</w:t>
      </w:r>
      <w:r w:rsidRPr="0013566A">
        <w:rPr>
          <w:rFonts w:hint="eastAsia"/>
        </w:rPr>
        <w:t>会自动刷新，无需调用</w:t>
      </w:r>
      <w:r w:rsidRPr="0013566A">
        <w:rPr>
          <w:rFonts w:hint="eastAsia"/>
        </w:rPr>
        <w:t>flush</w:t>
      </w:r>
      <w:r>
        <w:rPr>
          <w:rFonts w:hint="eastAsia"/>
        </w:rPr>
        <w:t>（）</w:t>
      </w:r>
      <w:r w:rsidRPr="0013566A">
        <w:rPr>
          <w:rFonts w:hint="eastAsia"/>
        </w:rPr>
        <w:t>方法</w:t>
      </w:r>
      <w:r>
        <w:rPr>
          <w:rFonts w:hint="eastAsia"/>
        </w:rPr>
        <w:t>）</w:t>
      </w:r>
    </w:p>
    <w:p w14:paraId="21053F08" w14:textId="713975E5" w:rsidR="00E601EF" w:rsidRDefault="00E601EF" w:rsidP="00E601EF">
      <w:r>
        <w:rPr>
          <w:rFonts w:hint="eastAsia"/>
        </w:rPr>
        <w:t>============================================================</w:t>
      </w:r>
    </w:p>
    <w:p w14:paraId="1E7B8DD7" w14:textId="77777777" w:rsidR="00E601EF" w:rsidRPr="00E601EF" w:rsidRDefault="00E601EF" w:rsidP="00E601EF">
      <w:pPr>
        <w:rPr>
          <w:i/>
        </w:rPr>
      </w:pPr>
      <w:r w:rsidRPr="00E601EF">
        <w:rPr>
          <w:rFonts w:hint="eastAsia"/>
          <w:i/>
        </w:rPr>
        <w:t>flush</w:t>
      </w:r>
      <w:r w:rsidRPr="00E601EF">
        <w:rPr>
          <w:rFonts w:hint="eastAsia"/>
          <w:i/>
        </w:rPr>
        <w:t>方法和</w:t>
      </w:r>
      <w:r w:rsidRPr="00E601EF">
        <w:rPr>
          <w:rFonts w:hint="eastAsia"/>
          <w:i/>
        </w:rPr>
        <w:t>close</w:t>
      </w:r>
      <w:r w:rsidRPr="00E601EF">
        <w:rPr>
          <w:rFonts w:hint="eastAsia"/>
          <w:i/>
        </w:rPr>
        <w:t>方法的区别</w:t>
      </w:r>
    </w:p>
    <w:p w14:paraId="04FD3908" w14:textId="12552247" w:rsidR="00E601EF" w:rsidRPr="00E601EF" w:rsidRDefault="00E601EF" w:rsidP="00E601EF">
      <w:pPr>
        <w:ind w:leftChars="200" w:left="480"/>
        <w:rPr>
          <w:i/>
        </w:rPr>
      </w:pPr>
      <w:r w:rsidRPr="00E601EF">
        <w:rPr>
          <w:rFonts w:hint="eastAsia"/>
          <w:i/>
        </w:rPr>
        <w:t>flush :</w:t>
      </w:r>
      <w:r w:rsidRPr="00E601EF">
        <w:rPr>
          <w:rFonts w:hint="eastAsia"/>
          <w:i/>
        </w:rPr>
        <w:t>刷新缓冲区，</w:t>
      </w:r>
      <w:proofErr w:type="gramStart"/>
      <w:r w:rsidRPr="00E601EF">
        <w:rPr>
          <w:rFonts w:hint="eastAsia"/>
          <w:i/>
        </w:rPr>
        <w:t>流对象</w:t>
      </w:r>
      <w:proofErr w:type="gramEnd"/>
      <w:r w:rsidRPr="00E601EF">
        <w:rPr>
          <w:rFonts w:hint="eastAsia"/>
          <w:i/>
        </w:rPr>
        <w:t>可以</w:t>
      </w:r>
      <w:r w:rsidRPr="00E601EF">
        <w:rPr>
          <w:rFonts w:hint="eastAsia"/>
          <w:i/>
          <w:color w:val="FF0000"/>
        </w:rPr>
        <w:t>继续使用</w:t>
      </w:r>
      <w:r w:rsidRPr="00E601EF">
        <w:rPr>
          <w:rFonts w:hint="eastAsia"/>
          <w:i/>
        </w:rPr>
        <w:t>。</w:t>
      </w:r>
    </w:p>
    <w:p w14:paraId="446CC668" w14:textId="39266DF5" w:rsidR="00E601EF" w:rsidRPr="00E601EF" w:rsidRDefault="00E601EF" w:rsidP="00E601EF">
      <w:pPr>
        <w:ind w:leftChars="200" w:left="480"/>
        <w:rPr>
          <w:i/>
        </w:rPr>
      </w:pPr>
      <w:r w:rsidRPr="00E601EF">
        <w:rPr>
          <w:i/>
        </w:rPr>
        <w:t>close:</w:t>
      </w:r>
      <w:r w:rsidRPr="00E601EF">
        <w:rPr>
          <w:rFonts w:hint="eastAsia"/>
          <w:i/>
        </w:rPr>
        <w:t>先刷新缓冲区，然后通知系统释放资源。</w:t>
      </w:r>
      <w:proofErr w:type="gramStart"/>
      <w:r w:rsidRPr="00E601EF">
        <w:rPr>
          <w:rFonts w:hint="eastAsia"/>
          <w:i/>
        </w:rPr>
        <w:t>流对象</w:t>
      </w:r>
      <w:proofErr w:type="gramEnd"/>
      <w:r w:rsidRPr="00E601EF">
        <w:rPr>
          <w:rFonts w:hint="eastAsia"/>
          <w:i/>
          <w:color w:val="FF0000"/>
        </w:rPr>
        <w:t>不可以再被使用</w:t>
      </w:r>
      <w:r w:rsidRPr="00E601EF">
        <w:rPr>
          <w:rFonts w:hint="eastAsia"/>
          <w:i/>
        </w:rPr>
        <w:t>了。</w:t>
      </w:r>
    </w:p>
    <w:p w14:paraId="439AF105" w14:textId="003E4DC0" w:rsidR="00E601EF" w:rsidRDefault="00E601EF" w:rsidP="00E601EF">
      <w:r>
        <w:rPr>
          <w:rFonts w:hint="eastAsia"/>
        </w:rPr>
        <w:t>============================================================</w:t>
      </w:r>
    </w:p>
    <w:p w14:paraId="3D762C76" w14:textId="77777777" w:rsidR="00F61EF6" w:rsidRDefault="00F61EF6" w:rsidP="00583C63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void write(int c)</w:t>
      </w:r>
      <w:r>
        <w:rPr>
          <w:rFonts w:hint="eastAsia"/>
        </w:rPr>
        <w:t>：写入单个字符。</w:t>
      </w:r>
    </w:p>
    <w:p w14:paraId="79948647" w14:textId="77777777" w:rsidR="00F61EF6" w:rsidRDefault="00F61EF6" w:rsidP="00583C63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 xml:space="preserve">void write(char[] </w:t>
      </w:r>
      <w:proofErr w:type="spellStart"/>
      <w:r>
        <w:rPr>
          <w:rFonts w:hint="eastAsia"/>
        </w:rPr>
        <w:t>cbuf</w:t>
      </w:r>
      <w:proofErr w:type="spellEnd"/>
      <w:r>
        <w:rPr>
          <w:rFonts w:hint="eastAsia"/>
        </w:rPr>
        <w:t>)</w:t>
      </w:r>
      <w:r>
        <w:rPr>
          <w:rFonts w:hint="eastAsia"/>
        </w:rPr>
        <w:t>：写入字符数组。</w:t>
      </w:r>
    </w:p>
    <w:p w14:paraId="51F042B6" w14:textId="77777777" w:rsidR="00F61EF6" w:rsidRDefault="00F61EF6" w:rsidP="00583C63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 xml:space="preserve">abstract void write(char[] </w:t>
      </w:r>
      <w:proofErr w:type="spellStart"/>
      <w:r>
        <w:rPr>
          <w:rFonts w:hint="eastAsia"/>
        </w:rPr>
        <w:t>cbuf</w:t>
      </w:r>
      <w:proofErr w:type="spellEnd"/>
      <w:r>
        <w:rPr>
          <w:rFonts w:hint="eastAsia"/>
        </w:rPr>
        <w:t xml:space="preserve">, int off, int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)</w:t>
      </w:r>
      <w:r>
        <w:rPr>
          <w:rFonts w:hint="eastAsia"/>
        </w:rPr>
        <w:t>：写入字符数组的某一部分</w:t>
      </w:r>
      <w:r>
        <w:rPr>
          <w:rFonts w:hint="eastAsia"/>
        </w:rPr>
        <w:t>, off</w:t>
      </w:r>
      <w:r>
        <w:rPr>
          <w:rFonts w:hint="eastAsia"/>
        </w:rPr>
        <w:t>数组的开始索引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写的字符个数。</w:t>
      </w:r>
    </w:p>
    <w:p w14:paraId="093C0FC5" w14:textId="77777777" w:rsidR="00F61EF6" w:rsidRDefault="00F61EF6" w:rsidP="00583C63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void write(String str)</w:t>
      </w:r>
      <w:r>
        <w:rPr>
          <w:rFonts w:hint="eastAsia"/>
        </w:rPr>
        <w:t>：写入字符串。</w:t>
      </w:r>
    </w:p>
    <w:p w14:paraId="6035AF43" w14:textId="77777777" w:rsidR="00F61EF6" w:rsidRDefault="00F61EF6" w:rsidP="00583C63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 xml:space="preserve">void write(String str, int off, int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)</w:t>
      </w:r>
      <w:r>
        <w:rPr>
          <w:rFonts w:hint="eastAsia"/>
        </w:rPr>
        <w:t>：写入字符串的某一部分</w:t>
      </w:r>
      <w:r>
        <w:rPr>
          <w:rFonts w:hint="eastAsia"/>
        </w:rPr>
        <w:t>, off</w:t>
      </w:r>
      <w:r>
        <w:rPr>
          <w:rFonts w:hint="eastAsia"/>
        </w:rPr>
        <w:t>字符串的开始索引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写的字符个数。</w:t>
      </w:r>
    </w:p>
    <w:p w14:paraId="3121AEB4" w14:textId="064F76B1" w:rsidR="00C86587" w:rsidRDefault="00F61EF6" w:rsidP="00F61EF6">
      <w:pPr>
        <w:pStyle w:val="3"/>
        <w:spacing w:before="156" w:after="156"/>
      </w:pPr>
      <w:r>
        <w:rPr>
          <w:rFonts w:hint="eastAsia"/>
        </w:rPr>
        <w:t>例：</w:t>
      </w:r>
      <w:proofErr w:type="spellStart"/>
      <w:r w:rsidRPr="00F61EF6">
        <w:rPr>
          <w:rFonts w:hint="eastAsia"/>
        </w:rPr>
        <w:t>Filewriter</w:t>
      </w:r>
      <w:proofErr w:type="spellEnd"/>
      <w:r w:rsidRPr="00F61EF6">
        <w:rPr>
          <w:rFonts w:hint="eastAsia"/>
        </w:rPr>
        <w:t xml:space="preserve"> :</w:t>
      </w:r>
      <w:r w:rsidRPr="00F61EF6">
        <w:rPr>
          <w:rFonts w:hint="eastAsia"/>
        </w:rPr>
        <w:t>文件字符输出流</w:t>
      </w:r>
    </w:p>
    <w:p w14:paraId="0E98DD6F" w14:textId="31892424" w:rsidR="00F61EF6" w:rsidRDefault="00F61EF6" w:rsidP="00F61EF6">
      <w:r>
        <w:t xml:space="preserve">java. </w:t>
      </w:r>
      <w:proofErr w:type="spellStart"/>
      <w:r>
        <w:t>io</w:t>
      </w:r>
      <w:proofErr w:type="spellEnd"/>
      <w:r>
        <w:t xml:space="preserve">. </w:t>
      </w:r>
      <w:proofErr w:type="spellStart"/>
      <w:r>
        <w:t>FileWriter</w:t>
      </w:r>
      <w:proofErr w:type="spellEnd"/>
      <w:r>
        <w:t xml:space="preserve"> extends </w:t>
      </w:r>
      <w:proofErr w:type="spellStart"/>
      <w:r>
        <w:t>outputStreamwriter</w:t>
      </w:r>
      <w:proofErr w:type="spellEnd"/>
      <w:r>
        <w:t xml:space="preserve"> extends Writer</w:t>
      </w:r>
    </w:p>
    <w:p w14:paraId="753C551F" w14:textId="339C184E" w:rsidR="00F61EF6" w:rsidRPr="00F61EF6" w:rsidRDefault="00F61EF6" w:rsidP="00F61EF6">
      <w:pPr>
        <w:pStyle w:val="4"/>
      </w:pPr>
      <w:proofErr w:type="gramStart"/>
      <w:r w:rsidRPr="00F61EF6">
        <w:t>一</w:t>
      </w:r>
      <w:proofErr w:type="gramEnd"/>
      <w:r w:rsidRPr="00F61EF6">
        <w:rPr>
          <w:rFonts w:hint="eastAsia"/>
        </w:rPr>
        <w:t>．</w:t>
      </w:r>
      <w:r w:rsidRPr="00F61EF6">
        <w:t>写入</w:t>
      </w:r>
      <w:r w:rsidRPr="00F61EF6">
        <w:rPr>
          <w:rFonts w:hint="eastAsia"/>
        </w:rPr>
        <w:t>及构造方法</w:t>
      </w:r>
    </w:p>
    <w:p w14:paraId="01FF22E7" w14:textId="77777777" w:rsidR="00F61EF6" w:rsidRDefault="00F61EF6" w:rsidP="00F61EF6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把内存中字符数据写入到文件中</w:t>
      </w:r>
    </w:p>
    <w:p w14:paraId="33EA9AB0" w14:textId="77777777" w:rsidR="00F61EF6" w:rsidRDefault="00F61EF6" w:rsidP="00F61EF6">
      <w:r>
        <w:rPr>
          <w:rFonts w:hint="eastAsia"/>
        </w:rPr>
        <w:t>构造方法</w:t>
      </w:r>
      <w:r>
        <w:rPr>
          <w:rFonts w:hint="eastAsia"/>
        </w:rPr>
        <w:t>:</w:t>
      </w:r>
    </w:p>
    <w:p w14:paraId="4A3D1034" w14:textId="6D88530C" w:rsidR="00F61EF6" w:rsidRDefault="00F61EF6" w:rsidP="00F61EF6">
      <w:pPr>
        <w:ind w:leftChars="200" w:left="480"/>
      </w:pPr>
      <w:proofErr w:type="spellStart"/>
      <w:r>
        <w:rPr>
          <w:rFonts w:hint="eastAsia"/>
        </w:rPr>
        <w:t>FileWriter</w:t>
      </w:r>
      <w:proofErr w:type="spellEnd"/>
      <w:r>
        <w:rPr>
          <w:rFonts w:hint="eastAsia"/>
        </w:rPr>
        <w:t>(File file)</w:t>
      </w:r>
      <w:r>
        <w:rPr>
          <w:rFonts w:hint="eastAsia"/>
        </w:rPr>
        <w:t>：根据给定的</w:t>
      </w:r>
      <w:r>
        <w:rPr>
          <w:rFonts w:hint="eastAsia"/>
        </w:rPr>
        <w:t>File</w:t>
      </w:r>
      <w:r>
        <w:rPr>
          <w:rFonts w:hint="eastAsia"/>
        </w:rPr>
        <w:t>对象构造</w:t>
      </w:r>
      <w:r w:rsidR="00711CB0">
        <w:rPr>
          <w:rFonts w:hint="eastAsia"/>
        </w:rPr>
        <w:t>一</w:t>
      </w:r>
      <w:r>
        <w:rPr>
          <w:rFonts w:hint="eastAsia"/>
        </w:rPr>
        <w:t>个</w:t>
      </w:r>
      <w:proofErr w:type="spellStart"/>
      <w:r>
        <w:rPr>
          <w:rFonts w:hint="eastAsia"/>
        </w:rPr>
        <w:t>FileWriter</w:t>
      </w:r>
      <w:proofErr w:type="spellEnd"/>
      <w:r>
        <w:rPr>
          <w:rFonts w:hint="eastAsia"/>
        </w:rPr>
        <w:t>对象。</w:t>
      </w:r>
    </w:p>
    <w:p w14:paraId="23A38990" w14:textId="0D223E7D" w:rsidR="00F61EF6" w:rsidRDefault="00F61EF6" w:rsidP="00F61EF6">
      <w:pPr>
        <w:ind w:leftChars="200" w:left="480"/>
      </w:pPr>
      <w:proofErr w:type="spellStart"/>
      <w:r>
        <w:rPr>
          <w:rFonts w:hint="eastAsia"/>
        </w:rPr>
        <w:t>FileWriter</w:t>
      </w:r>
      <w:proofErr w:type="spellEnd"/>
      <w:r>
        <w:rPr>
          <w:rFonts w:hint="eastAsia"/>
        </w:rPr>
        <w:t xml:space="preserve">(String </w:t>
      </w:r>
      <w:proofErr w:type="spellStart"/>
      <w:r>
        <w:rPr>
          <w:rFonts w:hint="eastAsia"/>
        </w:rPr>
        <w:t>fileName</w:t>
      </w:r>
      <w:proofErr w:type="spellEnd"/>
      <w:r>
        <w:rPr>
          <w:rFonts w:hint="eastAsia"/>
        </w:rPr>
        <w:t>)</w:t>
      </w:r>
      <w:r>
        <w:rPr>
          <w:rFonts w:hint="eastAsia"/>
        </w:rPr>
        <w:t>：根据给定的文件名构造一个</w:t>
      </w:r>
      <w:proofErr w:type="spellStart"/>
      <w:r>
        <w:rPr>
          <w:rFonts w:hint="eastAsia"/>
        </w:rPr>
        <w:t>File</w:t>
      </w:r>
      <w:r w:rsidR="00711CB0">
        <w:rPr>
          <w:rFonts w:hint="eastAsia"/>
        </w:rPr>
        <w:t>W</w:t>
      </w:r>
      <w:r>
        <w:rPr>
          <w:rFonts w:hint="eastAsia"/>
        </w:rPr>
        <w:t>riter</w:t>
      </w:r>
      <w:proofErr w:type="spellEnd"/>
      <w:r>
        <w:rPr>
          <w:rFonts w:hint="eastAsia"/>
        </w:rPr>
        <w:t>对象。</w:t>
      </w:r>
    </w:p>
    <w:p w14:paraId="53E117A7" w14:textId="77777777" w:rsidR="00F61EF6" w:rsidRDefault="00F61EF6" w:rsidP="00F61EF6">
      <w:r>
        <w:rPr>
          <w:rFonts w:hint="eastAsia"/>
        </w:rPr>
        <w:lastRenderedPageBreak/>
        <w:t>参数</w:t>
      </w:r>
      <w:r>
        <w:rPr>
          <w:rFonts w:hint="eastAsia"/>
        </w:rPr>
        <w:t>:</w:t>
      </w:r>
      <w:r>
        <w:rPr>
          <w:rFonts w:hint="eastAsia"/>
        </w:rPr>
        <w:t>写入数据的目的地</w:t>
      </w:r>
    </w:p>
    <w:p w14:paraId="7D55404D" w14:textId="77777777" w:rsidR="00F61EF6" w:rsidRDefault="00F61EF6" w:rsidP="00F61EF6">
      <w:pPr>
        <w:ind w:leftChars="200" w:left="480"/>
      </w:pPr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fileName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文件的路径</w:t>
      </w:r>
    </w:p>
    <w:p w14:paraId="4A90B39F" w14:textId="3833C9DC" w:rsidR="00F61EF6" w:rsidRDefault="00F61EF6" w:rsidP="00F61EF6">
      <w:pPr>
        <w:ind w:leftChars="200" w:left="480"/>
      </w:pPr>
      <w:r>
        <w:rPr>
          <w:rFonts w:hint="eastAsia"/>
        </w:rPr>
        <w:t>File file:</w:t>
      </w:r>
      <w:r>
        <w:rPr>
          <w:rFonts w:hint="eastAsia"/>
        </w:rPr>
        <w:t>是一个文件</w:t>
      </w:r>
    </w:p>
    <w:p w14:paraId="2C47B919" w14:textId="77777777" w:rsidR="00F61EF6" w:rsidRDefault="00F61EF6" w:rsidP="00F61EF6">
      <w:r>
        <w:rPr>
          <w:rFonts w:hint="eastAsia"/>
        </w:rPr>
        <w:t>构造方法的作用</w:t>
      </w:r>
      <w:r>
        <w:rPr>
          <w:rFonts w:hint="eastAsia"/>
        </w:rPr>
        <w:t>:</w:t>
      </w:r>
    </w:p>
    <w:p w14:paraId="5694C1DB" w14:textId="69F6EEF8" w:rsidR="00F61EF6" w:rsidRDefault="00F61EF6" w:rsidP="00711CB0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会创建一个</w:t>
      </w:r>
      <w:proofErr w:type="spellStart"/>
      <w:r>
        <w:rPr>
          <w:rFonts w:hint="eastAsia"/>
        </w:rPr>
        <w:t>File</w:t>
      </w:r>
      <w:r w:rsidR="00711CB0">
        <w:rPr>
          <w:rFonts w:hint="eastAsia"/>
        </w:rPr>
        <w:t>W</w:t>
      </w:r>
      <w:r>
        <w:rPr>
          <w:rFonts w:hint="eastAsia"/>
        </w:rPr>
        <w:t>riter</w:t>
      </w:r>
      <w:proofErr w:type="spellEnd"/>
      <w:r>
        <w:rPr>
          <w:rFonts w:hint="eastAsia"/>
        </w:rPr>
        <w:t>对象</w:t>
      </w:r>
    </w:p>
    <w:p w14:paraId="23DDDD3B" w14:textId="5688D640" w:rsidR="00F61EF6" w:rsidRDefault="00F61EF6" w:rsidP="00F61EF6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会根据构造方法中传递的文件</w:t>
      </w:r>
      <w:r>
        <w:rPr>
          <w:rFonts w:hint="eastAsia"/>
        </w:rPr>
        <w:t>/</w:t>
      </w:r>
      <w:r>
        <w:rPr>
          <w:rFonts w:hint="eastAsia"/>
        </w:rPr>
        <w:t>文件的路径，</w:t>
      </w:r>
      <w:r w:rsidRPr="00F61EF6">
        <w:rPr>
          <w:rFonts w:hint="eastAsia"/>
          <w:b/>
          <w:bCs/>
          <w:color w:val="FF0000"/>
          <w:highlight w:val="yellow"/>
        </w:rPr>
        <w:t>创建文件</w:t>
      </w:r>
    </w:p>
    <w:p w14:paraId="7A8A7EE4" w14:textId="490A3838" w:rsidR="00F61EF6" w:rsidRDefault="00F61EF6" w:rsidP="00F61EF6">
      <w:pPr>
        <w:ind w:leftChars="200" w:left="480"/>
      </w:pPr>
      <w:r>
        <w:rPr>
          <w:rFonts w:hint="eastAsia"/>
        </w:rPr>
        <w:t>3.</w:t>
      </w:r>
      <w:r>
        <w:rPr>
          <w:rFonts w:hint="eastAsia"/>
        </w:rPr>
        <w:t>会把</w:t>
      </w:r>
      <w:proofErr w:type="spellStart"/>
      <w:r>
        <w:rPr>
          <w:rFonts w:hint="eastAsia"/>
        </w:rPr>
        <w:t>File</w:t>
      </w:r>
      <w:r w:rsidR="00711CB0">
        <w:rPr>
          <w:rFonts w:hint="eastAsia"/>
        </w:rPr>
        <w:t>W</w:t>
      </w:r>
      <w:r>
        <w:rPr>
          <w:rFonts w:hint="eastAsia"/>
        </w:rPr>
        <w:t>riter</w:t>
      </w:r>
      <w:proofErr w:type="spellEnd"/>
      <w:r>
        <w:rPr>
          <w:rFonts w:hint="eastAsia"/>
        </w:rPr>
        <w:t>对象指向创建好的文件</w:t>
      </w:r>
    </w:p>
    <w:p w14:paraId="67DE7D5D" w14:textId="14C25B7A" w:rsidR="00F61EF6" w:rsidRDefault="00F61EF6" w:rsidP="00F61EF6">
      <w:pPr>
        <w:pStyle w:val="4"/>
      </w:pPr>
      <w:r w:rsidRPr="0013566A">
        <w:rPr>
          <w:rFonts w:hint="eastAsia"/>
          <w:color w:val="FF0000"/>
        </w:rPr>
        <w:t>二．字符输出流的使用步骤</w:t>
      </w:r>
      <w:r w:rsidRPr="0013566A">
        <w:rPr>
          <w:rFonts w:hint="eastAsia"/>
          <w:color w:val="FF0000"/>
        </w:rPr>
        <w:t>(</w:t>
      </w:r>
      <w:r w:rsidRPr="0013566A">
        <w:rPr>
          <w:rFonts w:hint="eastAsia"/>
          <w:color w:val="FF0000"/>
        </w:rPr>
        <w:t>重点</w:t>
      </w:r>
      <w:r w:rsidRPr="0013566A">
        <w:rPr>
          <w:rFonts w:hint="eastAsia"/>
          <w:color w:val="FF0000"/>
        </w:rPr>
        <w:t>)</w:t>
      </w:r>
      <w:r w:rsidRPr="0013566A">
        <w:rPr>
          <w:color w:val="FF0000"/>
        </w:rPr>
        <w:t>:</w:t>
      </w:r>
    </w:p>
    <w:p w14:paraId="211C035A" w14:textId="69348140" w:rsidR="00F61EF6" w:rsidRDefault="00F61EF6" w:rsidP="00583C63">
      <w:pPr>
        <w:pStyle w:val="a3"/>
        <w:numPr>
          <w:ilvl w:val="0"/>
          <w:numId w:val="39"/>
        </w:numPr>
        <w:ind w:firstLineChars="0"/>
      </w:pPr>
      <w:r w:rsidRPr="0013566A">
        <w:rPr>
          <w:rFonts w:hint="eastAsia"/>
          <w:b/>
          <w:bCs/>
          <w:color w:val="FF0000"/>
          <w:highlight w:val="green"/>
        </w:rPr>
        <w:t>创建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对象，构造方法中传递写入数据的目的地</w:t>
      </w:r>
    </w:p>
    <w:p w14:paraId="0319A41B" w14:textId="69221896" w:rsidR="0013566A" w:rsidRPr="0013566A" w:rsidRDefault="00F61EF6" w:rsidP="00583C63">
      <w:pPr>
        <w:pStyle w:val="a3"/>
        <w:numPr>
          <w:ilvl w:val="0"/>
          <w:numId w:val="39"/>
        </w:numPr>
        <w:ind w:firstLineChars="0"/>
        <w:rPr>
          <w:b/>
          <w:bCs/>
          <w:color w:val="7030A0"/>
        </w:rPr>
      </w:pPr>
      <w:r>
        <w:rPr>
          <w:rFonts w:hint="eastAsia"/>
        </w:rPr>
        <w:t>调用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对象中的</w:t>
      </w:r>
      <w:r w:rsidRPr="0013566A">
        <w:rPr>
          <w:rFonts w:hint="eastAsia"/>
          <w:b/>
          <w:bCs/>
          <w:color w:val="FF0000"/>
          <w:highlight w:val="green"/>
        </w:rPr>
        <w:t>方法</w:t>
      </w:r>
      <w:r w:rsidRPr="0013566A">
        <w:rPr>
          <w:rFonts w:hint="eastAsia"/>
          <w:b/>
          <w:bCs/>
          <w:color w:val="FF0000"/>
          <w:highlight w:val="green"/>
        </w:rPr>
        <w:t>write</w:t>
      </w:r>
      <w:r>
        <w:rPr>
          <w:rFonts w:hint="eastAsia"/>
        </w:rPr>
        <w:t>,</w:t>
      </w:r>
      <w:r>
        <w:rPr>
          <w:rFonts w:hint="eastAsia"/>
        </w:rPr>
        <w:t>把数据写入到</w:t>
      </w:r>
      <w:r w:rsidR="0013566A" w:rsidRPr="0013566A">
        <w:rPr>
          <w:rFonts w:hint="eastAsia"/>
          <w:b/>
          <w:bCs/>
          <w:color w:val="FF0000"/>
        </w:rPr>
        <w:t>内存缓冲区中</w:t>
      </w:r>
      <w:r w:rsidR="0013566A" w:rsidRPr="0013566A">
        <w:rPr>
          <w:rFonts w:hint="eastAsia"/>
          <w:b/>
          <w:bCs/>
          <w:color w:val="7030A0"/>
          <w:highlight w:val="yellow"/>
        </w:rPr>
        <w:t>（字符转换成字节的过程）</w:t>
      </w:r>
    </w:p>
    <w:p w14:paraId="23D9EF79" w14:textId="0523DD8F" w:rsidR="0013566A" w:rsidRDefault="0013566A" w:rsidP="00583C63">
      <w:pPr>
        <w:pStyle w:val="a3"/>
        <w:numPr>
          <w:ilvl w:val="0"/>
          <w:numId w:val="39"/>
        </w:numPr>
        <w:ind w:firstLineChars="0"/>
      </w:pPr>
      <w:r w:rsidRPr="0013566A">
        <w:rPr>
          <w:rFonts w:hint="eastAsia"/>
        </w:rPr>
        <w:t>使用</w:t>
      </w:r>
      <w:proofErr w:type="spellStart"/>
      <w:r w:rsidRPr="0013566A">
        <w:rPr>
          <w:rFonts w:hint="eastAsia"/>
        </w:rPr>
        <w:t>File</w:t>
      </w:r>
      <w:r w:rsidR="00711CB0">
        <w:rPr>
          <w:rFonts w:hint="eastAsia"/>
        </w:rPr>
        <w:t>W</w:t>
      </w:r>
      <w:r w:rsidRPr="0013566A">
        <w:rPr>
          <w:rFonts w:hint="eastAsia"/>
        </w:rPr>
        <w:t>riter</w:t>
      </w:r>
      <w:proofErr w:type="spellEnd"/>
      <w:r w:rsidRPr="0013566A">
        <w:rPr>
          <w:rFonts w:hint="eastAsia"/>
        </w:rPr>
        <w:t>中的</w:t>
      </w:r>
      <w:r w:rsidRPr="0013566A">
        <w:rPr>
          <w:rFonts w:hint="eastAsia"/>
          <w:b/>
          <w:bCs/>
          <w:color w:val="FF0000"/>
          <w:highlight w:val="green"/>
        </w:rPr>
        <w:t>方法</w:t>
      </w:r>
      <w:r w:rsidRPr="0013566A">
        <w:rPr>
          <w:rFonts w:hint="eastAsia"/>
          <w:b/>
          <w:bCs/>
          <w:color w:val="FF0000"/>
          <w:highlight w:val="green"/>
        </w:rPr>
        <w:t>flush,</w:t>
      </w:r>
      <w:r w:rsidRPr="0013566A">
        <w:rPr>
          <w:rFonts w:hint="eastAsia"/>
        </w:rPr>
        <w:t>把内存缓冲区中的数据</w:t>
      </w:r>
      <w:r w:rsidRPr="0013566A">
        <w:rPr>
          <w:rFonts w:hint="eastAsia"/>
        </w:rPr>
        <w:t>,</w:t>
      </w:r>
      <w:r w:rsidRPr="0013566A">
        <w:rPr>
          <w:rFonts w:hint="eastAsia"/>
          <w:b/>
          <w:bCs/>
          <w:color w:val="FF0000"/>
          <w:highlight w:val="green"/>
        </w:rPr>
        <w:t>刷新到文件中</w:t>
      </w:r>
    </w:p>
    <w:p w14:paraId="609A0B3C" w14:textId="55498C91" w:rsidR="0013566A" w:rsidRPr="00711CB0" w:rsidRDefault="0013566A" w:rsidP="00583C63">
      <w:pPr>
        <w:pStyle w:val="a3"/>
        <w:numPr>
          <w:ilvl w:val="0"/>
          <w:numId w:val="39"/>
        </w:numPr>
        <w:ind w:firstLineChars="0"/>
        <w:rPr>
          <w:b/>
          <w:bCs/>
          <w:color w:val="7030A0"/>
        </w:rPr>
      </w:pPr>
      <w:r w:rsidRPr="0013566A">
        <w:rPr>
          <w:rFonts w:hint="eastAsia"/>
          <w:b/>
          <w:bCs/>
          <w:color w:val="FF0000"/>
          <w:highlight w:val="green"/>
        </w:rPr>
        <w:t>释放</w:t>
      </w:r>
      <w:r w:rsidRPr="0013566A">
        <w:rPr>
          <w:rFonts w:hint="eastAsia"/>
        </w:rPr>
        <w:t>资源</w:t>
      </w:r>
      <w:r w:rsidRPr="0013566A">
        <w:rPr>
          <w:rFonts w:hint="eastAsia"/>
        </w:rPr>
        <w:t>(</w:t>
      </w:r>
      <w:r w:rsidRPr="0013566A">
        <w:rPr>
          <w:rFonts w:hint="eastAsia"/>
        </w:rPr>
        <w:t>会先把内存缓冲区中的数据刷新到文件中</w:t>
      </w:r>
      <w:r w:rsidRPr="0013566A">
        <w:rPr>
          <w:rFonts w:hint="eastAsia"/>
        </w:rPr>
        <w:t>)</w:t>
      </w:r>
    </w:p>
    <w:p w14:paraId="01A26B33" w14:textId="2490ACC4" w:rsidR="00711CB0" w:rsidRDefault="00711CB0" w:rsidP="00711CB0">
      <w:pPr>
        <w:pStyle w:val="4"/>
      </w:pPr>
      <w:r>
        <w:rPr>
          <w:rFonts w:hint="eastAsia"/>
        </w:rPr>
        <w:t>三．续写，换行写入</w:t>
      </w:r>
    </w:p>
    <w:p w14:paraId="1C3247F2" w14:textId="77777777" w:rsidR="00711CB0" w:rsidRDefault="00711CB0" w:rsidP="00711CB0">
      <w:r>
        <w:rPr>
          <w:rFonts w:hint="eastAsia"/>
        </w:rPr>
        <w:t>追加写</w:t>
      </w:r>
      <w:r>
        <w:rPr>
          <w:rFonts w:hint="eastAsia"/>
        </w:rPr>
        <w:t>/</w:t>
      </w:r>
      <w:r>
        <w:rPr>
          <w:rFonts w:hint="eastAsia"/>
        </w:rPr>
        <w:t>续写</w:t>
      </w:r>
      <w:r>
        <w:rPr>
          <w:rFonts w:hint="eastAsia"/>
        </w:rPr>
        <w:t>:</w:t>
      </w:r>
      <w:r>
        <w:rPr>
          <w:rFonts w:hint="eastAsia"/>
        </w:rPr>
        <w:t>使用两个参数的构造方法</w:t>
      </w:r>
    </w:p>
    <w:p w14:paraId="4FFECC34" w14:textId="62D4CF38" w:rsidR="00711CB0" w:rsidRDefault="00711CB0" w:rsidP="00711CB0">
      <w:pPr>
        <w:ind w:leftChars="100" w:left="240"/>
      </w:pPr>
      <w:proofErr w:type="spellStart"/>
      <w:r>
        <w:rPr>
          <w:rFonts w:hint="eastAsia"/>
        </w:rPr>
        <w:t>FileWriter</w:t>
      </w:r>
      <w:proofErr w:type="spellEnd"/>
      <w:r>
        <w:rPr>
          <w:rFonts w:hint="eastAsia"/>
        </w:rPr>
        <w:t xml:space="preserve">(String name,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append )</w:t>
      </w:r>
      <w:r>
        <w:rPr>
          <w:rFonts w:hint="eastAsia"/>
        </w:rPr>
        <w:t>创建一个向具有指定</w:t>
      </w:r>
      <w:r>
        <w:rPr>
          <w:rFonts w:hint="eastAsia"/>
        </w:rPr>
        <w:t xml:space="preserve">name </w:t>
      </w:r>
      <w:r>
        <w:rPr>
          <w:rFonts w:hint="eastAsia"/>
        </w:rPr>
        <w:t>的文件中写入数据的输出文件流。</w:t>
      </w:r>
    </w:p>
    <w:p w14:paraId="7CECD70E" w14:textId="4B63B38D" w:rsidR="00711CB0" w:rsidRDefault="00711CB0" w:rsidP="00711CB0">
      <w:pPr>
        <w:ind w:leftChars="100" w:left="240"/>
      </w:pPr>
      <w:proofErr w:type="spellStart"/>
      <w:r>
        <w:rPr>
          <w:rFonts w:hint="eastAsia"/>
        </w:rPr>
        <w:t>FileWriter</w:t>
      </w:r>
      <w:proofErr w:type="spellEnd"/>
      <w:r>
        <w:rPr>
          <w:rFonts w:hint="eastAsia"/>
        </w:rPr>
        <w:t xml:space="preserve">(File file,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append) </w:t>
      </w:r>
      <w:r>
        <w:rPr>
          <w:rFonts w:hint="eastAsia"/>
        </w:rPr>
        <w:t>创建一个向指定</w:t>
      </w:r>
      <w:r>
        <w:rPr>
          <w:rFonts w:hint="eastAsia"/>
        </w:rPr>
        <w:t xml:space="preserve"> File</w:t>
      </w:r>
      <w:r>
        <w:rPr>
          <w:rFonts w:hint="eastAsia"/>
        </w:rPr>
        <w:t>对象表示的文件中写入数据的文件输出流。</w:t>
      </w:r>
    </w:p>
    <w:p w14:paraId="25033111" w14:textId="77777777" w:rsidR="00711CB0" w:rsidRDefault="00711CB0" w:rsidP="00711CB0">
      <w:r>
        <w:rPr>
          <w:rFonts w:hint="eastAsia"/>
        </w:rPr>
        <w:t>参数</w:t>
      </w:r>
      <w:r>
        <w:rPr>
          <w:rFonts w:hint="eastAsia"/>
        </w:rPr>
        <w:t>:</w:t>
      </w:r>
    </w:p>
    <w:p w14:paraId="067E321F" w14:textId="77777777" w:rsidR="00711CB0" w:rsidRDefault="00711CB0" w:rsidP="00711CB0">
      <w:pPr>
        <w:ind w:firstLine="420"/>
      </w:pPr>
      <w:r>
        <w:rPr>
          <w:rFonts w:hint="eastAsia"/>
        </w:rPr>
        <w:t>String name</w:t>
      </w:r>
      <w:r>
        <w:rPr>
          <w:rFonts w:hint="eastAsia"/>
        </w:rPr>
        <w:t>，</w:t>
      </w:r>
      <w:r>
        <w:rPr>
          <w:rFonts w:hint="eastAsia"/>
        </w:rPr>
        <w:t>File file:</w:t>
      </w:r>
      <w:r>
        <w:rPr>
          <w:rFonts w:hint="eastAsia"/>
        </w:rPr>
        <w:t>写入数据的目的地</w:t>
      </w:r>
    </w:p>
    <w:p w14:paraId="325573AE" w14:textId="77777777" w:rsidR="00711CB0" w:rsidRDefault="00711CB0" w:rsidP="00711CB0">
      <w:pPr>
        <w:ind w:firstLine="420"/>
      </w:pP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append:</w:t>
      </w:r>
      <w:r w:rsidRPr="002D5AF3">
        <w:rPr>
          <w:rFonts w:hint="eastAsia"/>
          <w:color w:val="FF0000"/>
        </w:rPr>
        <w:t>续写开关</w:t>
      </w:r>
    </w:p>
    <w:p w14:paraId="13439854" w14:textId="77777777" w:rsidR="00711CB0" w:rsidRDefault="00711CB0" w:rsidP="00711CB0">
      <w:pPr>
        <w:ind w:leftChars="300" w:left="720"/>
      </w:pPr>
      <w:r>
        <w:rPr>
          <w:rFonts w:hint="eastAsia"/>
        </w:rPr>
        <w:t>true:</w:t>
      </w:r>
      <w:r>
        <w:rPr>
          <w:rFonts w:hint="eastAsia"/>
        </w:rPr>
        <w:t>创建对象不会覆盖源文件</w:t>
      </w:r>
      <w:r>
        <w:rPr>
          <w:rFonts w:hint="eastAsia"/>
        </w:rPr>
        <w:t>,</w:t>
      </w:r>
      <w:r>
        <w:rPr>
          <w:rFonts w:hint="eastAsia"/>
        </w:rPr>
        <w:t>继续在文件的</w:t>
      </w:r>
      <w:r w:rsidRPr="002D5AF3">
        <w:rPr>
          <w:rFonts w:hint="eastAsia"/>
          <w:color w:val="FF0000"/>
        </w:rPr>
        <w:t>末尾追加写数据</w:t>
      </w:r>
    </w:p>
    <w:p w14:paraId="2337983F" w14:textId="77777777" w:rsidR="00711CB0" w:rsidRDefault="00711CB0" w:rsidP="00711CB0">
      <w:pPr>
        <w:ind w:leftChars="300" w:left="720"/>
      </w:pPr>
      <w:r>
        <w:rPr>
          <w:rFonts w:hint="eastAsia"/>
        </w:rPr>
        <w:t>false:</w:t>
      </w:r>
      <w:r>
        <w:rPr>
          <w:rFonts w:hint="eastAsia"/>
        </w:rPr>
        <w:t>创建一个新文件</w:t>
      </w:r>
      <w:r>
        <w:rPr>
          <w:rFonts w:hint="eastAsia"/>
        </w:rPr>
        <w:t xml:space="preserve">, </w:t>
      </w:r>
      <w:r>
        <w:rPr>
          <w:rFonts w:hint="eastAsia"/>
        </w:rPr>
        <w:t>覆盖源文件</w:t>
      </w:r>
    </w:p>
    <w:p w14:paraId="26D8788A" w14:textId="77777777" w:rsidR="00711CB0" w:rsidRDefault="00711CB0" w:rsidP="00711CB0">
      <w:r>
        <w:rPr>
          <w:rFonts w:hint="eastAsia"/>
        </w:rPr>
        <w:t>写换行</w:t>
      </w:r>
      <w:r>
        <w:rPr>
          <w:rFonts w:hint="eastAsia"/>
        </w:rPr>
        <w:t>:</w:t>
      </w:r>
      <w:r>
        <w:rPr>
          <w:rFonts w:hint="eastAsia"/>
        </w:rPr>
        <w:t>写换行符号</w:t>
      </w:r>
    </w:p>
    <w:p w14:paraId="5994FCD4" w14:textId="77777777" w:rsidR="00711CB0" w:rsidRDefault="00711CB0" w:rsidP="00711CB0">
      <w:pPr>
        <w:ind w:leftChars="200" w:left="480"/>
      </w:pPr>
      <w:r>
        <w:t>windows: \r\n</w:t>
      </w:r>
    </w:p>
    <w:p w14:paraId="43B441C8" w14:textId="77777777" w:rsidR="00711CB0" w:rsidRDefault="00711CB0" w:rsidP="00711CB0">
      <w:pPr>
        <w:ind w:leftChars="200" w:left="480"/>
      </w:pPr>
      <w:r>
        <w:t>Linux:/n</w:t>
      </w:r>
    </w:p>
    <w:p w14:paraId="5D40B0B2" w14:textId="127D745E" w:rsidR="00711CB0" w:rsidRPr="00711CB0" w:rsidRDefault="00711CB0" w:rsidP="00711CB0">
      <w:pPr>
        <w:ind w:leftChars="200" w:left="480"/>
      </w:pPr>
      <w:r>
        <w:t>mac:/r</w:t>
      </w:r>
    </w:p>
    <w:p w14:paraId="08F71884" w14:textId="77777777" w:rsidR="00E601EF" w:rsidRPr="00E601EF" w:rsidRDefault="00E601EF" w:rsidP="00E601EF">
      <w:pPr>
        <w:rPr>
          <w:b/>
          <w:bCs/>
          <w:color w:val="7030A0"/>
        </w:rPr>
      </w:pPr>
    </w:p>
    <w:p w14:paraId="7BB9C089" w14:textId="2FB2274A" w:rsidR="00241BEB" w:rsidRDefault="00F61EF6" w:rsidP="0013566A">
      <w:pPr>
        <w:pStyle w:val="2"/>
      </w:pPr>
      <w:r>
        <w:rPr>
          <w:rFonts w:hint="eastAsia"/>
        </w:rPr>
        <w:t>4</w:t>
      </w:r>
      <w:r w:rsidR="00C86587">
        <w:rPr>
          <w:rFonts w:hint="eastAsia"/>
        </w:rPr>
        <w:t>）</w:t>
      </w:r>
      <w:r w:rsidR="00C86587">
        <w:rPr>
          <w:rFonts w:hint="eastAsia"/>
        </w:rPr>
        <w:t>.</w:t>
      </w:r>
      <w:r w:rsidR="00241BEB" w:rsidRPr="00241BEB">
        <w:rPr>
          <w:rFonts w:hint="eastAsia"/>
        </w:rPr>
        <w:t>字符输</w:t>
      </w:r>
      <w:r w:rsidR="00B65A90">
        <w:rPr>
          <w:rFonts w:hint="eastAsia"/>
        </w:rPr>
        <w:t>入</w:t>
      </w:r>
      <w:r w:rsidR="00241BEB" w:rsidRPr="00241BEB">
        <w:rPr>
          <w:rFonts w:hint="eastAsia"/>
        </w:rPr>
        <w:t>流</w:t>
      </w:r>
      <w:r w:rsidR="00C86587">
        <w:rPr>
          <w:rFonts w:hint="eastAsia"/>
        </w:rPr>
        <w:t>Reader</w:t>
      </w:r>
    </w:p>
    <w:p w14:paraId="034E8B12" w14:textId="7E3CD015" w:rsidR="00C86587" w:rsidRDefault="00C86587" w:rsidP="00C86587">
      <w:r>
        <w:rPr>
          <w:rFonts w:hint="eastAsia"/>
        </w:rPr>
        <w:t xml:space="preserve">java. 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. Reader:</w:t>
      </w:r>
      <w:r>
        <w:rPr>
          <w:rFonts w:hint="eastAsia"/>
        </w:rPr>
        <w:t>字符输入流，是字符输入流的最顶层</w:t>
      </w:r>
      <w:proofErr w:type="gramStart"/>
      <w:r>
        <w:rPr>
          <w:rFonts w:hint="eastAsia"/>
        </w:rPr>
        <w:t>的父类</w:t>
      </w:r>
      <w:proofErr w:type="gramEnd"/>
      <w:r>
        <w:rPr>
          <w:rFonts w:hint="eastAsia"/>
        </w:rPr>
        <w:t>,</w:t>
      </w:r>
      <w:r>
        <w:rPr>
          <w:rFonts w:hint="eastAsia"/>
        </w:rPr>
        <w:t>定义了一些共性的成员方法</w:t>
      </w:r>
      <w:r>
        <w:rPr>
          <w:rFonts w:hint="eastAsia"/>
        </w:rPr>
        <w:t>,</w:t>
      </w:r>
      <w:r>
        <w:rPr>
          <w:rFonts w:hint="eastAsia"/>
        </w:rPr>
        <w:t>是一个抽象类</w:t>
      </w:r>
    </w:p>
    <w:p w14:paraId="7739E7DC" w14:textId="7FEDFFC4" w:rsidR="00C86587" w:rsidRDefault="0026286C" w:rsidP="00C86587">
      <w:pPr>
        <w:pStyle w:val="3"/>
        <w:spacing w:before="156" w:after="156"/>
      </w:pPr>
      <w:r>
        <w:rPr>
          <w:rFonts w:hint="eastAsia"/>
        </w:rPr>
        <w:t>子类</w:t>
      </w:r>
      <w:r w:rsidR="00C86587">
        <w:rPr>
          <w:rFonts w:hint="eastAsia"/>
        </w:rPr>
        <w:t>共性的成员方法</w:t>
      </w:r>
      <w:r w:rsidR="00C86587">
        <w:rPr>
          <w:rFonts w:hint="eastAsia"/>
        </w:rPr>
        <w:t>:</w:t>
      </w:r>
    </w:p>
    <w:p w14:paraId="0380D738" w14:textId="53A07E03" w:rsidR="00C86587" w:rsidRDefault="00C86587" w:rsidP="00583C63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int read()</w:t>
      </w:r>
      <w:r>
        <w:rPr>
          <w:rFonts w:hint="eastAsia"/>
        </w:rPr>
        <w:t>：读取单个字符并返回。</w:t>
      </w:r>
    </w:p>
    <w:p w14:paraId="00CD1FF1" w14:textId="2E49F70A" w:rsidR="00C86587" w:rsidRDefault="00C86587" w:rsidP="00583C63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int read(</w:t>
      </w:r>
      <w:r w:rsidRPr="00C86587">
        <w:rPr>
          <w:rFonts w:hint="eastAsia"/>
          <w:b/>
          <w:bCs/>
          <w:color w:val="FF0000"/>
        </w:rPr>
        <w:t>char[]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cbuf</w:t>
      </w:r>
      <w:proofErr w:type="spellEnd"/>
      <w:r>
        <w:rPr>
          <w:rFonts w:hint="eastAsia"/>
        </w:rPr>
        <w:t>)</w:t>
      </w:r>
      <w:r>
        <w:rPr>
          <w:rFonts w:hint="eastAsia"/>
        </w:rPr>
        <w:t>：一次读取多个字符，将字符读入字符数组。</w:t>
      </w:r>
    </w:p>
    <w:p w14:paraId="66970A34" w14:textId="329220CE" w:rsidR="00B65A90" w:rsidRDefault="00B65A90" w:rsidP="00B65A90">
      <w:pPr>
        <w:ind w:left="480"/>
      </w:pPr>
      <w:r>
        <w:rPr>
          <w:rFonts w:hint="eastAsia"/>
        </w:rPr>
        <w:t>=</w:t>
      </w:r>
      <w:r>
        <w:t>========================================================</w:t>
      </w:r>
    </w:p>
    <w:p w14:paraId="75492151" w14:textId="77777777" w:rsidR="00B65A90" w:rsidRPr="00B65A90" w:rsidRDefault="00B65A90" w:rsidP="00B65A90">
      <w:pPr>
        <w:ind w:left="480"/>
      </w:pPr>
      <w:r w:rsidRPr="00B65A90">
        <w:tab/>
      </w:r>
      <w:r w:rsidRPr="00B65A90">
        <w:rPr>
          <w:rFonts w:hint="eastAsia"/>
        </w:rPr>
        <w:t>明确两件事情</w:t>
      </w:r>
      <w:r w:rsidRPr="00B65A90">
        <w:rPr>
          <w:rFonts w:hint="eastAsia"/>
        </w:rPr>
        <w:t>:</w:t>
      </w:r>
    </w:p>
    <w:p w14:paraId="11901AA3" w14:textId="33377EB9" w:rsidR="00B65A90" w:rsidRPr="00B65A90" w:rsidRDefault="00B65A90" w:rsidP="00B65A90">
      <w:pPr>
        <w:ind w:left="900" w:firstLine="360"/>
      </w:pPr>
      <w:r w:rsidRPr="00B65A90">
        <w:rPr>
          <w:rFonts w:hint="eastAsia"/>
        </w:rPr>
        <w:t>1.</w:t>
      </w:r>
      <w:r w:rsidRPr="00B65A90">
        <w:rPr>
          <w:rFonts w:hint="eastAsia"/>
        </w:rPr>
        <w:t>方法的参数</w:t>
      </w:r>
      <w:r w:rsidRPr="00B65A90">
        <w:t>char[]</w:t>
      </w:r>
      <w:r w:rsidRPr="00B65A90">
        <w:rPr>
          <w:rFonts w:hint="eastAsia"/>
        </w:rPr>
        <w:t>的作用</w:t>
      </w:r>
      <w:r w:rsidRPr="00B65A90">
        <w:rPr>
          <w:rFonts w:hint="eastAsia"/>
        </w:rPr>
        <w:t>?</w:t>
      </w:r>
    </w:p>
    <w:p w14:paraId="605A9C94" w14:textId="3843362D" w:rsidR="00B65A90" w:rsidRPr="00B65A90" w:rsidRDefault="00B65A90" w:rsidP="00B65A90">
      <w:pPr>
        <w:ind w:leftChars="700" w:left="1680"/>
      </w:pPr>
      <w:r w:rsidRPr="00B65A90">
        <w:rPr>
          <w:rFonts w:hint="eastAsia"/>
        </w:rPr>
        <w:t>a)</w:t>
      </w:r>
      <w:r w:rsidRPr="00B65A90">
        <w:rPr>
          <w:rFonts w:hint="eastAsia"/>
        </w:rPr>
        <w:tab/>
      </w:r>
      <w:r w:rsidRPr="00B65A90">
        <w:rPr>
          <w:rFonts w:hint="eastAsia"/>
        </w:rPr>
        <w:t>起到缓冲作用，存储每次读取到的多个字</w:t>
      </w:r>
      <w:r>
        <w:rPr>
          <w:rFonts w:hint="eastAsia"/>
        </w:rPr>
        <w:t>符</w:t>
      </w:r>
    </w:p>
    <w:p w14:paraId="0F35D0E8" w14:textId="2368E847" w:rsidR="00B65A90" w:rsidRPr="00B65A90" w:rsidRDefault="00B65A90" w:rsidP="00B65A90">
      <w:pPr>
        <w:ind w:leftChars="700" w:left="1680"/>
      </w:pPr>
      <w:r w:rsidRPr="00B65A90">
        <w:rPr>
          <w:rFonts w:hint="eastAsia"/>
        </w:rPr>
        <w:lastRenderedPageBreak/>
        <w:t>b)</w:t>
      </w:r>
      <w:r w:rsidRPr="00B65A90">
        <w:rPr>
          <w:rFonts w:hint="eastAsia"/>
        </w:rPr>
        <w:tab/>
      </w:r>
      <w:r w:rsidRPr="00B65A90">
        <w:rPr>
          <w:rFonts w:hint="eastAsia"/>
        </w:rPr>
        <w:t>数组的长度一把定义为</w:t>
      </w:r>
      <w:r w:rsidRPr="00B65A90">
        <w:rPr>
          <w:rFonts w:hint="eastAsia"/>
        </w:rPr>
        <w:t>1024</w:t>
      </w:r>
      <w:r w:rsidRPr="00B65A90">
        <w:rPr>
          <w:rFonts w:hint="eastAsia"/>
        </w:rPr>
        <w:t>或者</w:t>
      </w:r>
      <w:r w:rsidRPr="00B65A90">
        <w:rPr>
          <w:rFonts w:hint="eastAsia"/>
        </w:rPr>
        <w:t xml:space="preserve"> 1024</w:t>
      </w:r>
      <w:r w:rsidRPr="00B65A90">
        <w:rPr>
          <w:rFonts w:hint="eastAsia"/>
        </w:rPr>
        <w:t>的整数倍</w:t>
      </w:r>
    </w:p>
    <w:p w14:paraId="1E9C006B" w14:textId="77777777" w:rsidR="00B65A90" w:rsidRPr="00B65A90" w:rsidRDefault="00B65A90" w:rsidP="00B65A90">
      <w:pPr>
        <w:ind w:left="900" w:firstLine="360"/>
      </w:pPr>
      <w:r w:rsidRPr="00B65A90">
        <w:rPr>
          <w:rFonts w:hint="eastAsia"/>
        </w:rPr>
        <w:t>2.</w:t>
      </w:r>
      <w:r w:rsidRPr="00B65A90">
        <w:rPr>
          <w:rFonts w:hint="eastAsia"/>
        </w:rPr>
        <w:t>方法的返回值</w:t>
      </w:r>
      <w:r w:rsidRPr="00B65A90">
        <w:rPr>
          <w:rFonts w:hint="eastAsia"/>
        </w:rPr>
        <w:t>int</w:t>
      </w:r>
      <w:r w:rsidRPr="00B65A90">
        <w:rPr>
          <w:rFonts w:hint="eastAsia"/>
        </w:rPr>
        <w:t>是什么</w:t>
      </w:r>
      <w:r w:rsidRPr="00B65A90">
        <w:rPr>
          <w:rFonts w:hint="eastAsia"/>
        </w:rPr>
        <w:t>?</w:t>
      </w:r>
    </w:p>
    <w:p w14:paraId="2586C5D0" w14:textId="4B595CD8" w:rsidR="00B65A90" w:rsidRPr="00B65A90" w:rsidRDefault="00B65A90" w:rsidP="00B65A90">
      <w:pPr>
        <w:ind w:left="480"/>
      </w:pPr>
      <w:r w:rsidRPr="00B65A90">
        <w:rPr>
          <w:rFonts w:hint="eastAsia"/>
        </w:rPr>
        <w:tab/>
      </w:r>
      <w:r>
        <w:tab/>
      </w:r>
      <w:r>
        <w:tab/>
      </w:r>
      <w:r w:rsidRPr="00B65A90">
        <w:rPr>
          <w:rFonts w:hint="eastAsia"/>
        </w:rPr>
        <w:t>每次读取到的有效字</w:t>
      </w:r>
      <w:r>
        <w:rPr>
          <w:rFonts w:hint="eastAsia"/>
        </w:rPr>
        <w:t>符</w:t>
      </w:r>
      <w:r w:rsidRPr="00B65A90">
        <w:rPr>
          <w:rFonts w:hint="eastAsia"/>
        </w:rPr>
        <w:t>个数</w:t>
      </w:r>
    </w:p>
    <w:p w14:paraId="5825C5CB" w14:textId="6CAC3554" w:rsidR="00B65A90" w:rsidRPr="00B65A90" w:rsidRDefault="00B65A90" w:rsidP="00B65A90">
      <w:pPr>
        <w:ind w:left="480"/>
        <w:rPr>
          <w:i/>
        </w:rPr>
      </w:pPr>
      <w:r>
        <w:rPr>
          <w:rFonts w:hint="eastAsia"/>
          <w:i/>
        </w:rPr>
        <w:t>可以使用</w:t>
      </w:r>
      <w:r w:rsidRPr="00B65A90">
        <w:rPr>
          <w:rFonts w:hint="eastAsia"/>
          <w:i/>
        </w:rPr>
        <w:t>String</w:t>
      </w:r>
      <w:r w:rsidRPr="00B65A90">
        <w:rPr>
          <w:rFonts w:hint="eastAsia"/>
          <w:i/>
        </w:rPr>
        <w:t>类的构造方法</w:t>
      </w:r>
      <w:r w:rsidRPr="00B65A90">
        <w:rPr>
          <w:rFonts w:hint="eastAsia"/>
          <w:i/>
        </w:rPr>
        <w:t xml:space="preserve">String(char[] value) </w:t>
      </w:r>
      <w:r w:rsidRPr="00B65A90">
        <w:rPr>
          <w:rFonts w:hint="eastAsia"/>
          <w:i/>
        </w:rPr>
        <w:t>把字符数组转换为字符串</w:t>
      </w:r>
    </w:p>
    <w:p w14:paraId="2B015441" w14:textId="3E4BABBA" w:rsidR="00B65A90" w:rsidRPr="00B65A90" w:rsidRDefault="00B65A90" w:rsidP="00B65A90">
      <w:pPr>
        <w:ind w:left="480"/>
        <w:rPr>
          <w:i/>
        </w:rPr>
      </w:pPr>
      <w:r w:rsidRPr="00B65A90">
        <w:rPr>
          <w:rFonts w:hint="eastAsia"/>
          <w:i/>
        </w:rPr>
        <w:t>String(char[] value, int offset, int count)</w:t>
      </w:r>
      <w:r w:rsidRPr="00B65A90">
        <w:rPr>
          <w:rFonts w:hint="eastAsia"/>
          <w:i/>
        </w:rPr>
        <w:t>把字符数组的一部分转换为字符串，</w:t>
      </w:r>
      <w:r w:rsidRPr="00B65A90">
        <w:rPr>
          <w:rFonts w:hint="eastAsia"/>
          <w:i/>
        </w:rPr>
        <w:t>offset</w:t>
      </w:r>
      <w:r w:rsidRPr="00B65A90">
        <w:rPr>
          <w:rFonts w:hint="eastAsia"/>
          <w:i/>
        </w:rPr>
        <w:t>数组的开始索引，</w:t>
      </w:r>
      <w:r w:rsidRPr="00B65A90">
        <w:rPr>
          <w:rFonts w:hint="eastAsia"/>
          <w:i/>
        </w:rPr>
        <w:t>count</w:t>
      </w:r>
      <w:r w:rsidRPr="00B65A90">
        <w:rPr>
          <w:rFonts w:hint="eastAsia"/>
          <w:i/>
        </w:rPr>
        <w:t>转换的个数</w:t>
      </w:r>
    </w:p>
    <w:p w14:paraId="685918B8" w14:textId="6318340F" w:rsidR="00B65A90" w:rsidRDefault="00B65A90" w:rsidP="00B65A90">
      <w:pPr>
        <w:ind w:left="480"/>
      </w:pPr>
      <w:r>
        <w:rPr>
          <w:rFonts w:hint="eastAsia"/>
        </w:rPr>
        <w:t>=</w:t>
      </w:r>
      <w:r>
        <w:t>========================================================</w:t>
      </w:r>
    </w:p>
    <w:p w14:paraId="760C0E9F" w14:textId="0D6CF228" w:rsidR="00C86587" w:rsidRDefault="00C86587" w:rsidP="00583C63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void close()</w:t>
      </w:r>
      <w:r>
        <w:rPr>
          <w:rFonts w:hint="eastAsia"/>
        </w:rPr>
        <w:t>：关闭</w:t>
      </w:r>
      <w:proofErr w:type="gramStart"/>
      <w:r>
        <w:rPr>
          <w:rFonts w:hint="eastAsia"/>
        </w:rPr>
        <w:t>该流并释放</w:t>
      </w:r>
      <w:proofErr w:type="gramEnd"/>
      <w:r>
        <w:rPr>
          <w:rFonts w:hint="eastAsia"/>
        </w:rPr>
        <w:t>与之关联的所有资源。</w:t>
      </w:r>
    </w:p>
    <w:p w14:paraId="27928E00" w14:textId="1E21AF30" w:rsidR="00C86587" w:rsidRDefault="00C86587" w:rsidP="00C86587">
      <w:pPr>
        <w:pStyle w:val="3"/>
        <w:spacing w:before="156" w:after="156"/>
      </w:pPr>
      <w:r>
        <w:rPr>
          <w:rFonts w:hint="eastAsia"/>
        </w:rPr>
        <w:t>例：</w:t>
      </w:r>
      <w:proofErr w:type="spellStart"/>
      <w:r w:rsidRPr="00C86587">
        <w:rPr>
          <w:rFonts w:hint="eastAsia"/>
        </w:rPr>
        <w:t>FileReader</w:t>
      </w:r>
      <w:proofErr w:type="spellEnd"/>
      <w:r w:rsidRPr="00C86587">
        <w:rPr>
          <w:rFonts w:hint="eastAsia"/>
        </w:rPr>
        <w:t>:</w:t>
      </w:r>
      <w:r w:rsidRPr="00C86587">
        <w:rPr>
          <w:rFonts w:hint="eastAsia"/>
        </w:rPr>
        <w:t>文件字符输入流</w:t>
      </w:r>
    </w:p>
    <w:p w14:paraId="7600ABED" w14:textId="02C86BEE" w:rsidR="00C86587" w:rsidRDefault="00C86587" w:rsidP="00C86587">
      <w:pPr>
        <w:rPr>
          <w:color w:val="FF0000"/>
        </w:rPr>
      </w:pPr>
      <w:r w:rsidRPr="0026286C">
        <w:rPr>
          <w:color w:val="FF0000"/>
        </w:rPr>
        <w:t xml:space="preserve">java. </w:t>
      </w:r>
      <w:proofErr w:type="spellStart"/>
      <w:r w:rsidRPr="0026286C">
        <w:rPr>
          <w:color w:val="FF0000"/>
        </w:rPr>
        <w:t>io</w:t>
      </w:r>
      <w:proofErr w:type="spellEnd"/>
      <w:r w:rsidRPr="0026286C">
        <w:rPr>
          <w:color w:val="FF0000"/>
        </w:rPr>
        <w:t xml:space="preserve">. </w:t>
      </w:r>
      <w:proofErr w:type="spellStart"/>
      <w:r w:rsidRPr="0026286C">
        <w:rPr>
          <w:color w:val="FF0000"/>
        </w:rPr>
        <w:t>FileReader</w:t>
      </w:r>
      <w:proofErr w:type="spellEnd"/>
      <w:r w:rsidRPr="0026286C">
        <w:rPr>
          <w:color w:val="FF0000"/>
        </w:rPr>
        <w:t xml:space="preserve"> </w:t>
      </w:r>
      <w:r w:rsidRPr="0026286C">
        <w:rPr>
          <w:color w:val="FF0000"/>
          <w:highlight w:val="green"/>
        </w:rPr>
        <w:t xml:space="preserve">extends </w:t>
      </w:r>
      <w:proofErr w:type="spellStart"/>
      <w:r w:rsidRPr="0026286C">
        <w:rPr>
          <w:color w:val="FF0000"/>
          <w:highlight w:val="green"/>
        </w:rPr>
        <w:t>InputStreamReader</w:t>
      </w:r>
      <w:proofErr w:type="spellEnd"/>
      <w:r w:rsidRPr="0026286C">
        <w:rPr>
          <w:color w:val="FF0000"/>
        </w:rPr>
        <w:t xml:space="preserve"> </w:t>
      </w:r>
      <w:r w:rsidRPr="0026286C">
        <w:rPr>
          <w:color w:val="FF0000"/>
          <w:highlight w:val="green"/>
        </w:rPr>
        <w:t>extends Reader</w:t>
      </w:r>
    </w:p>
    <w:p w14:paraId="5DE14746" w14:textId="409EA331" w:rsidR="0026286C" w:rsidRPr="00C86587" w:rsidRDefault="0026286C" w:rsidP="0026286C">
      <w:pPr>
        <w:pStyle w:val="4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F61EF6">
        <w:rPr>
          <w:rFonts w:hint="eastAsia"/>
        </w:rPr>
        <w:t>读取</w:t>
      </w:r>
      <w:r>
        <w:rPr>
          <w:rFonts w:hint="eastAsia"/>
        </w:rPr>
        <w:t>及构造方法</w:t>
      </w:r>
    </w:p>
    <w:p w14:paraId="6635B3D3" w14:textId="77777777" w:rsidR="00C86587" w:rsidRDefault="00C86587" w:rsidP="00583C63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把硬盘文件中的数据以字符的方式读取到内存中</w:t>
      </w:r>
    </w:p>
    <w:p w14:paraId="35409931" w14:textId="77777777" w:rsidR="00C86587" w:rsidRDefault="00C86587" w:rsidP="00583C63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构造方法</w:t>
      </w:r>
      <w:r>
        <w:rPr>
          <w:rFonts w:hint="eastAsia"/>
        </w:rPr>
        <w:t>:</w:t>
      </w:r>
    </w:p>
    <w:p w14:paraId="0A41CA17" w14:textId="77777777" w:rsidR="00C86587" w:rsidRDefault="00C86587" w:rsidP="00583C63">
      <w:pPr>
        <w:pStyle w:val="a3"/>
        <w:numPr>
          <w:ilvl w:val="2"/>
          <w:numId w:val="37"/>
        </w:numPr>
        <w:ind w:firstLineChars="0"/>
      </w:pPr>
      <w:proofErr w:type="spellStart"/>
      <w:r>
        <w:t>FileReader</w:t>
      </w:r>
      <w:proofErr w:type="spellEnd"/>
      <w:r>
        <w:t xml:space="preserve">(String </w:t>
      </w:r>
      <w:proofErr w:type="spellStart"/>
      <w:r>
        <w:t>fileName</w:t>
      </w:r>
      <w:proofErr w:type="spellEnd"/>
      <w:r>
        <w:t>)</w:t>
      </w:r>
    </w:p>
    <w:p w14:paraId="18F28D4E" w14:textId="77777777" w:rsidR="00C86587" w:rsidRDefault="00C86587" w:rsidP="00583C63">
      <w:pPr>
        <w:pStyle w:val="a3"/>
        <w:numPr>
          <w:ilvl w:val="2"/>
          <w:numId w:val="37"/>
        </w:numPr>
        <w:ind w:firstLineChars="0"/>
      </w:pPr>
      <w:proofErr w:type="spellStart"/>
      <w:r>
        <w:t>FileReader</w:t>
      </w:r>
      <w:proofErr w:type="spellEnd"/>
      <w:r>
        <w:t>(File file)</w:t>
      </w:r>
    </w:p>
    <w:p w14:paraId="2C239E9D" w14:textId="77777777" w:rsidR="00C86587" w:rsidRDefault="00C86587" w:rsidP="00583C63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参数</w:t>
      </w:r>
      <w:r>
        <w:rPr>
          <w:rFonts w:hint="eastAsia"/>
        </w:rPr>
        <w:t>:</w:t>
      </w:r>
      <w:r>
        <w:rPr>
          <w:rFonts w:hint="eastAsia"/>
        </w:rPr>
        <w:t>读取文件的数据源</w:t>
      </w:r>
    </w:p>
    <w:p w14:paraId="6D88A621" w14:textId="77777777" w:rsidR="00C86587" w:rsidRDefault="00C86587" w:rsidP="00583C63">
      <w:pPr>
        <w:pStyle w:val="a3"/>
        <w:numPr>
          <w:ilvl w:val="2"/>
          <w:numId w:val="37"/>
        </w:numPr>
        <w:ind w:firstLineChars="0"/>
      </w:pPr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fileName</w:t>
      </w:r>
      <w:proofErr w:type="spellEnd"/>
      <w:r>
        <w:rPr>
          <w:rFonts w:hint="eastAsia"/>
        </w:rPr>
        <w:t>: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的路径</w:t>
      </w:r>
    </w:p>
    <w:p w14:paraId="2E5A2990" w14:textId="6684DF96" w:rsidR="00C86587" w:rsidRDefault="00C86587" w:rsidP="00583C63">
      <w:pPr>
        <w:pStyle w:val="a3"/>
        <w:numPr>
          <w:ilvl w:val="2"/>
          <w:numId w:val="37"/>
        </w:numPr>
        <w:ind w:firstLineChars="0"/>
      </w:pPr>
      <w:r>
        <w:rPr>
          <w:rFonts w:hint="eastAsia"/>
        </w:rPr>
        <w:t>File file:</w:t>
      </w:r>
      <w:r w:rsidR="0026286C">
        <w:rPr>
          <w:rFonts w:hint="eastAsia"/>
        </w:rPr>
        <w:t>一</w:t>
      </w:r>
      <w:r>
        <w:rPr>
          <w:rFonts w:hint="eastAsia"/>
        </w:rPr>
        <w:t>个文件</w:t>
      </w:r>
    </w:p>
    <w:p w14:paraId="53F9509A" w14:textId="77777777" w:rsidR="00C86587" w:rsidRDefault="00C86587" w:rsidP="00583C63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FileReader</w:t>
      </w:r>
      <w:proofErr w:type="spellEnd"/>
      <w:r>
        <w:rPr>
          <w:rFonts w:hint="eastAsia"/>
        </w:rPr>
        <w:t>构造方法的作用</w:t>
      </w:r>
      <w:r>
        <w:rPr>
          <w:rFonts w:hint="eastAsia"/>
        </w:rPr>
        <w:t>:</w:t>
      </w:r>
    </w:p>
    <w:p w14:paraId="1E96153D" w14:textId="706B6DC9" w:rsidR="00C86587" w:rsidRDefault="00C86587" w:rsidP="00583C63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创建一个</w:t>
      </w:r>
      <w:proofErr w:type="spellStart"/>
      <w:r>
        <w:rPr>
          <w:rFonts w:hint="eastAsia"/>
        </w:rPr>
        <w:t>FileReader</w:t>
      </w:r>
      <w:proofErr w:type="spellEnd"/>
      <w:r>
        <w:rPr>
          <w:rFonts w:hint="eastAsia"/>
        </w:rPr>
        <w:t>对象</w:t>
      </w:r>
    </w:p>
    <w:p w14:paraId="59796189" w14:textId="687A05C6" w:rsidR="00C86587" w:rsidRDefault="00C86587" w:rsidP="00583C63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会把</w:t>
      </w:r>
      <w:proofErr w:type="spellStart"/>
      <w:r>
        <w:rPr>
          <w:rFonts w:hint="eastAsia"/>
        </w:rPr>
        <w:t>FileReader</w:t>
      </w:r>
      <w:proofErr w:type="spellEnd"/>
      <w:r>
        <w:rPr>
          <w:rFonts w:hint="eastAsia"/>
        </w:rPr>
        <w:t>对象指向要读取的文件</w:t>
      </w:r>
    </w:p>
    <w:p w14:paraId="022292FA" w14:textId="4B9D4ADE" w:rsidR="0026286C" w:rsidRPr="0013566A" w:rsidRDefault="00B65A90" w:rsidP="00B65A90">
      <w:pPr>
        <w:pStyle w:val="4"/>
        <w:rPr>
          <w:color w:val="FF0000"/>
        </w:rPr>
      </w:pPr>
      <w:r w:rsidRPr="0013566A">
        <w:rPr>
          <w:rFonts w:hint="eastAsia"/>
          <w:color w:val="FF0000"/>
        </w:rPr>
        <w:t>二．</w:t>
      </w:r>
      <w:r w:rsidR="0026286C" w:rsidRPr="0013566A">
        <w:rPr>
          <w:rFonts w:hint="eastAsia"/>
          <w:color w:val="FF0000"/>
        </w:rPr>
        <w:t>字符输入流的使用步骤</w:t>
      </w:r>
      <w:r w:rsidRPr="0013566A">
        <w:rPr>
          <w:rFonts w:hint="eastAsia"/>
          <w:color w:val="FF0000"/>
        </w:rPr>
        <w:t>(</w:t>
      </w:r>
      <w:r w:rsidRPr="0013566A">
        <w:rPr>
          <w:rFonts w:hint="eastAsia"/>
          <w:color w:val="FF0000"/>
        </w:rPr>
        <w:t>重点</w:t>
      </w:r>
      <w:r w:rsidRPr="0013566A">
        <w:rPr>
          <w:rFonts w:hint="eastAsia"/>
          <w:color w:val="FF0000"/>
        </w:rPr>
        <w:t>)</w:t>
      </w:r>
      <w:r w:rsidR="0026286C" w:rsidRPr="0013566A">
        <w:rPr>
          <w:rFonts w:hint="eastAsia"/>
          <w:color w:val="FF0000"/>
        </w:rPr>
        <w:t>:</w:t>
      </w:r>
    </w:p>
    <w:p w14:paraId="036D2D8E" w14:textId="77777777" w:rsidR="0026286C" w:rsidRDefault="0026286C" w:rsidP="0026286C">
      <w:pPr>
        <w:ind w:leftChars="100" w:left="240"/>
      </w:pPr>
      <w:r>
        <w:rPr>
          <w:rFonts w:hint="eastAsia"/>
        </w:rPr>
        <w:t>1.</w:t>
      </w:r>
      <w:r w:rsidRPr="0026286C">
        <w:rPr>
          <w:rFonts w:hint="eastAsia"/>
          <w:b/>
          <w:bCs/>
          <w:color w:val="FF0000"/>
          <w:highlight w:val="green"/>
        </w:rPr>
        <w:t>创建</w:t>
      </w:r>
      <w:proofErr w:type="spellStart"/>
      <w:r>
        <w:rPr>
          <w:rFonts w:hint="eastAsia"/>
        </w:rPr>
        <w:t>FileReader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构造方法中绑定要读取的数据源</w:t>
      </w:r>
    </w:p>
    <w:p w14:paraId="0E7964ED" w14:textId="77777777" w:rsidR="0026286C" w:rsidRPr="0026286C" w:rsidRDefault="0026286C" w:rsidP="0026286C">
      <w:pPr>
        <w:ind w:leftChars="100" w:left="240"/>
        <w:rPr>
          <w:b/>
          <w:bCs/>
        </w:rPr>
      </w:pPr>
      <w:r>
        <w:rPr>
          <w:rFonts w:hint="eastAsia"/>
        </w:rPr>
        <w:t>2.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FileReader</w:t>
      </w:r>
      <w:proofErr w:type="spellEnd"/>
      <w:r>
        <w:rPr>
          <w:rFonts w:hint="eastAsia"/>
        </w:rPr>
        <w:t>对象中的</w:t>
      </w:r>
      <w:r w:rsidRPr="0026286C">
        <w:rPr>
          <w:rFonts w:hint="eastAsia"/>
          <w:b/>
          <w:bCs/>
          <w:color w:val="FF0000"/>
          <w:highlight w:val="green"/>
        </w:rPr>
        <w:t>方法</w:t>
      </w:r>
      <w:r w:rsidRPr="0026286C">
        <w:rPr>
          <w:rFonts w:hint="eastAsia"/>
          <w:b/>
          <w:bCs/>
          <w:color w:val="FF0000"/>
          <w:highlight w:val="green"/>
        </w:rPr>
        <w:t>read</w:t>
      </w:r>
      <w:r w:rsidRPr="0026286C">
        <w:rPr>
          <w:rFonts w:hint="eastAsia"/>
          <w:b/>
          <w:bCs/>
          <w:color w:val="FF0000"/>
          <w:highlight w:val="green"/>
        </w:rPr>
        <w:t>读取文件</w:t>
      </w:r>
    </w:p>
    <w:p w14:paraId="5B48CF49" w14:textId="59A7195C" w:rsidR="00711CB0" w:rsidRDefault="0026286C" w:rsidP="00711CB0">
      <w:pPr>
        <w:ind w:leftChars="100" w:left="240"/>
      </w:pPr>
      <w:r>
        <w:rPr>
          <w:rFonts w:hint="eastAsia"/>
        </w:rPr>
        <w:t>3.</w:t>
      </w:r>
      <w:r w:rsidRPr="0026286C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</w:p>
    <w:p w14:paraId="7A84BB08" w14:textId="78AC2CD5" w:rsidR="00711CB0" w:rsidRDefault="00711CB0" w:rsidP="00711CB0">
      <w:pPr>
        <w:pStyle w:val="2"/>
      </w:pPr>
      <w:r w:rsidRPr="002739D5">
        <w:rPr>
          <w:rFonts w:hint="eastAsia"/>
          <w:color w:val="FF0000"/>
        </w:rPr>
        <w:sym w:font="Wingdings 2" w:char="F0EA"/>
      </w:r>
      <w:r w:rsidR="00434783">
        <w:rPr>
          <w:color w:val="FF0000"/>
        </w:rPr>
        <w:t>5</w:t>
      </w:r>
      <w:r w:rsidR="00434783">
        <w:rPr>
          <w:rFonts w:hint="eastAsia"/>
          <w:color w:val="FF0000"/>
        </w:rPr>
        <w:t>）</w:t>
      </w:r>
      <w:r w:rsidR="00434783">
        <w:rPr>
          <w:rFonts w:hint="eastAsia"/>
          <w:color w:val="FF0000"/>
        </w:rPr>
        <w:t>.</w:t>
      </w:r>
      <w:r>
        <w:rPr>
          <w:rFonts w:hint="eastAsia"/>
        </w:rPr>
        <w:t>异常处理：</w:t>
      </w:r>
      <w:r w:rsidR="00D31005">
        <w:rPr>
          <w:rFonts w:hint="eastAsia"/>
        </w:rPr>
        <w:t>try(</w:t>
      </w:r>
      <w:r w:rsidR="00D31005">
        <w:t>…)</w:t>
      </w:r>
      <w:r w:rsidR="00D31005">
        <w:rPr>
          <w:rFonts w:hint="eastAsia"/>
        </w:rPr>
        <w:t>{</w:t>
      </w:r>
      <w:r w:rsidR="00D31005">
        <w:t>…</w:t>
      </w:r>
      <w:r w:rsidR="00D31005">
        <w:rPr>
          <w:rFonts w:hint="eastAsia"/>
        </w:rPr>
        <w:t>}catch</w:t>
      </w:r>
      <w:r w:rsidR="00D31005">
        <w:t>(…)</w:t>
      </w:r>
      <w:r w:rsidR="00D31005">
        <w:rPr>
          <w:rFonts w:hint="eastAsia"/>
        </w:rPr>
        <w:t>{</w:t>
      </w:r>
      <w:r w:rsidR="00D31005">
        <w:t>…</w:t>
      </w:r>
      <w:r w:rsidR="00D31005">
        <w:rPr>
          <w:rFonts w:hint="eastAsia"/>
        </w:rPr>
        <w:t>}</w:t>
      </w:r>
    </w:p>
    <w:p w14:paraId="48964DC1" w14:textId="77777777" w:rsidR="00D31005" w:rsidRDefault="00D31005" w:rsidP="00D3100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jdk1.7</w:t>
      </w:r>
      <w:r>
        <w:rPr>
          <w:rFonts w:hint="eastAsia"/>
        </w:rPr>
        <w:t>之前使用</w:t>
      </w:r>
      <w:r>
        <w:rPr>
          <w:rFonts w:hint="eastAsia"/>
        </w:rPr>
        <w:t xml:space="preserve">try catch finally </w:t>
      </w:r>
      <w:r>
        <w:rPr>
          <w:rFonts w:hint="eastAsia"/>
        </w:rPr>
        <w:t>处理流中的异常</w:t>
      </w:r>
    </w:p>
    <w:p w14:paraId="4931B18A" w14:textId="77777777" w:rsidR="00D31005" w:rsidRDefault="00D31005" w:rsidP="00D31005">
      <w:r>
        <w:rPr>
          <w:rFonts w:hint="eastAsia"/>
        </w:rPr>
        <w:t>格式</w:t>
      </w:r>
      <w:r>
        <w:rPr>
          <w:rFonts w:hint="eastAsia"/>
        </w:rPr>
        <w:t>:</w:t>
      </w:r>
    </w:p>
    <w:p w14:paraId="1274DF77" w14:textId="77777777" w:rsidR="00D31005" w:rsidRDefault="00D31005" w:rsidP="00D31005">
      <w:pPr>
        <w:ind w:leftChars="200" w:left="480"/>
      </w:pPr>
      <w:r>
        <w:t>try{</w:t>
      </w:r>
    </w:p>
    <w:p w14:paraId="28AD9406" w14:textId="77777777" w:rsidR="00D31005" w:rsidRDefault="00D31005" w:rsidP="00D31005">
      <w:pPr>
        <w:ind w:leftChars="200" w:left="480" w:firstLine="360"/>
      </w:pPr>
      <w:r>
        <w:rPr>
          <w:rFonts w:hint="eastAsia"/>
        </w:rPr>
        <w:t>可能会产出异常的代码</w:t>
      </w:r>
    </w:p>
    <w:p w14:paraId="26148213" w14:textId="77777777" w:rsidR="00D31005" w:rsidRDefault="00D31005" w:rsidP="00D31005">
      <w:pPr>
        <w:ind w:leftChars="200" w:left="480"/>
      </w:pPr>
      <w:r>
        <w:rPr>
          <w:rFonts w:hint="eastAsia"/>
        </w:rPr>
        <w:t>}catch(</w:t>
      </w:r>
      <w:r>
        <w:rPr>
          <w:rFonts w:hint="eastAsia"/>
        </w:rPr>
        <w:t>异常类</w:t>
      </w:r>
      <w:proofErr w:type="gramStart"/>
      <w:r>
        <w:rPr>
          <w:rFonts w:hint="eastAsia"/>
        </w:rPr>
        <w:t>变量变量</w:t>
      </w:r>
      <w:proofErr w:type="gramEnd"/>
      <w:r>
        <w:rPr>
          <w:rFonts w:hint="eastAsia"/>
        </w:rPr>
        <w:t>名</w:t>
      </w:r>
      <w:r>
        <w:rPr>
          <w:rFonts w:hint="eastAsia"/>
        </w:rPr>
        <w:t>){</w:t>
      </w:r>
    </w:p>
    <w:p w14:paraId="7BCEC8D9" w14:textId="77777777" w:rsidR="00D31005" w:rsidRDefault="00D31005" w:rsidP="00D31005">
      <w:pPr>
        <w:ind w:leftChars="200" w:left="480" w:firstLine="360"/>
      </w:pPr>
      <w:r>
        <w:rPr>
          <w:rFonts w:hint="eastAsia"/>
        </w:rPr>
        <w:t>异常的处理逻辑</w:t>
      </w:r>
    </w:p>
    <w:p w14:paraId="46FC24A4" w14:textId="77777777" w:rsidR="00D31005" w:rsidRDefault="00D31005" w:rsidP="00D31005">
      <w:pPr>
        <w:ind w:leftChars="200" w:left="480"/>
      </w:pPr>
      <w:r>
        <w:t>}finally{</w:t>
      </w:r>
    </w:p>
    <w:p w14:paraId="52169280" w14:textId="49880EBC" w:rsidR="00D31005" w:rsidRDefault="00D31005" w:rsidP="00D31005">
      <w:pPr>
        <w:ind w:leftChars="200" w:left="480" w:firstLine="360"/>
      </w:pPr>
      <w:r>
        <w:rPr>
          <w:rFonts w:hint="eastAsia"/>
        </w:rPr>
        <w:t>一定会执行的代码</w:t>
      </w:r>
    </w:p>
    <w:p w14:paraId="46FF1A0E" w14:textId="77777777" w:rsidR="00D31005" w:rsidRPr="00D31005" w:rsidRDefault="00D31005" w:rsidP="00D31005">
      <w:pPr>
        <w:ind w:leftChars="200" w:left="480" w:firstLine="360"/>
        <w:rPr>
          <w:b/>
          <w:bCs/>
          <w:color w:val="FF0000"/>
        </w:rPr>
      </w:pPr>
      <w:r w:rsidRPr="00D31005">
        <w:rPr>
          <w:rFonts w:hint="eastAsia"/>
          <w:b/>
          <w:bCs/>
          <w:color w:val="FF0000"/>
        </w:rPr>
        <w:t>资源释放</w:t>
      </w:r>
    </w:p>
    <w:p w14:paraId="285F9D2C" w14:textId="439777F5" w:rsidR="00D31005" w:rsidRPr="00D31005" w:rsidRDefault="00D31005" w:rsidP="00D31005">
      <w:pPr>
        <w:ind w:leftChars="200" w:left="480"/>
      </w:pPr>
      <w:r>
        <w:t>}</w:t>
      </w:r>
    </w:p>
    <w:p w14:paraId="300F23F4" w14:textId="254F58FA" w:rsidR="00D31005" w:rsidRDefault="00D31005" w:rsidP="00D3100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JDK7</w:t>
      </w:r>
      <w:r>
        <w:rPr>
          <w:rFonts w:hint="eastAsia"/>
        </w:rPr>
        <w:t>的新特性：</w:t>
      </w:r>
    </w:p>
    <w:p w14:paraId="4FE325D3" w14:textId="613E1242" w:rsidR="00D31005" w:rsidRDefault="00D31005" w:rsidP="00D31005">
      <w:pPr>
        <w:ind w:leftChars="175" w:left="420"/>
      </w:pPr>
      <w:r>
        <w:rPr>
          <w:rFonts w:hint="eastAsia"/>
        </w:rPr>
        <w:t>在</w:t>
      </w:r>
      <w:r>
        <w:rPr>
          <w:rFonts w:hint="eastAsia"/>
        </w:rPr>
        <w:t>try</w:t>
      </w:r>
      <w:r>
        <w:rPr>
          <w:rFonts w:hint="eastAsia"/>
        </w:rPr>
        <w:t>的后边可以增加一个</w:t>
      </w:r>
      <w:r w:rsidRPr="00D31005">
        <w:rPr>
          <w:rFonts w:hint="eastAsia"/>
          <w:b/>
          <w:bCs/>
          <w:color w:val="FF0000"/>
        </w:rPr>
        <w:t>(),</w:t>
      </w:r>
      <w:r w:rsidRPr="00D31005">
        <w:rPr>
          <w:rFonts w:hint="eastAsia"/>
          <w:b/>
          <w:bCs/>
          <w:color w:val="FF0000"/>
        </w:rPr>
        <w:t>在括号中可以定义流对象</w:t>
      </w:r>
    </w:p>
    <w:p w14:paraId="582EF5DA" w14:textId="77777777" w:rsidR="00D31005" w:rsidRDefault="00D31005" w:rsidP="00D31005">
      <w:pPr>
        <w:ind w:leftChars="175" w:left="420"/>
      </w:pPr>
      <w:r>
        <w:rPr>
          <w:rFonts w:hint="eastAsia"/>
        </w:rPr>
        <w:t>那么这个</w:t>
      </w:r>
      <w:proofErr w:type="gramStart"/>
      <w:r>
        <w:rPr>
          <w:rFonts w:hint="eastAsia"/>
        </w:rPr>
        <w:t>流对象</w:t>
      </w:r>
      <w:proofErr w:type="gramEnd"/>
      <w:r>
        <w:rPr>
          <w:rFonts w:hint="eastAsia"/>
        </w:rPr>
        <w:t>的作用域就在</w:t>
      </w:r>
      <w:r>
        <w:rPr>
          <w:rFonts w:hint="eastAsia"/>
        </w:rPr>
        <w:t>try</w:t>
      </w:r>
      <w:r>
        <w:rPr>
          <w:rFonts w:hint="eastAsia"/>
        </w:rPr>
        <w:t>中有效</w:t>
      </w:r>
    </w:p>
    <w:p w14:paraId="1C9AA31C" w14:textId="77777777" w:rsidR="00D31005" w:rsidRDefault="00D31005" w:rsidP="00D31005">
      <w:pPr>
        <w:ind w:leftChars="175" w:left="420"/>
      </w:pPr>
      <w:r>
        <w:rPr>
          <w:rFonts w:hint="eastAsia"/>
        </w:rPr>
        <w:lastRenderedPageBreak/>
        <w:t>try</w:t>
      </w:r>
      <w:r>
        <w:rPr>
          <w:rFonts w:hint="eastAsia"/>
        </w:rPr>
        <w:t>中的代码执行完毕</w:t>
      </w:r>
      <w:r>
        <w:rPr>
          <w:rFonts w:hint="eastAsia"/>
        </w:rPr>
        <w:t>,</w:t>
      </w:r>
      <w:r>
        <w:rPr>
          <w:rFonts w:hint="eastAsia"/>
        </w:rPr>
        <w:t>会</w:t>
      </w:r>
      <w:r w:rsidRPr="00D31005">
        <w:rPr>
          <w:rFonts w:hint="eastAsia"/>
          <w:b/>
          <w:bCs/>
          <w:color w:val="FF0000"/>
        </w:rPr>
        <w:t>自动把</w:t>
      </w:r>
      <w:proofErr w:type="gramStart"/>
      <w:r w:rsidRPr="00D31005">
        <w:rPr>
          <w:rFonts w:hint="eastAsia"/>
          <w:b/>
          <w:bCs/>
          <w:color w:val="FF0000"/>
        </w:rPr>
        <w:t>流对象</w:t>
      </w:r>
      <w:proofErr w:type="gramEnd"/>
      <w:r w:rsidRPr="00D31005">
        <w:rPr>
          <w:rFonts w:hint="eastAsia"/>
          <w:b/>
          <w:bCs/>
          <w:color w:val="FF0000"/>
        </w:rPr>
        <w:t>释放</w:t>
      </w:r>
      <w:r>
        <w:rPr>
          <w:rFonts w:hint="eastAsia"/>
        </w:rPr>
        <w:t>,</w:t>
      </w:r>
      <w:r>
        <w:rPr>
          <w:rFonts w:hint="eastAsia"/>
        </w:rPr>
        <w:t>不用写</w:t>
      </w:r>
      <w:r>
        <w:rPr>
          <w:rFonts w:hint="eastAsia"/>
        </w:rPr>
        <w:t>finally</w:t>
      </w:r>
    </w:p>
    <w:p w14:paraId="737026C3" w14:textId="77777777" w:rsidR="00D31005" w:rsidRDefault="00D31005" w:rsidP="00D31005">
      <w:r>
        <w:rPr>
          <w:rFonts w:hint="eastAsia"/>
        </w:rPr>
        <w:t>格式</w:t>
      </w:r>
      <w:r>
        <w:rPr>
          <w:rFonts w:hint="eastAsia"/>
        </w:rPr>
        <w:t>:</w:t>
      </w:r>
    </w:p>
    <w:p w14:paraId="308BEC85" w14:textId="77777777" w:rsidR="00D31005" w:rsidRDefault="00D31005" w:rsidP="00D31005">
      <w:pPr>
        <w:ind w:leftChars="200" w:left="480"/>
      </w:pPr>
      <w:r>
        <w:rPr>
          <w:rFonts w:hint="eastAsia"/>
        </w:rPr>
        <w:t>try(</w:t>
      </w:r>
      <w:r>
        <w:rPr>
          <w:rFonts w:hint="eastAsia"/>
        </w:rPr>
        <w:t>定义</w:t>
      </w:r>
      <w:proofErr w:type="gramStart"/>
      <w:r>
        <w:rPr>
          <w:rFonts w:hint="eastAsia"/>
        </w:rPr>
        <w:t>流对象</w:t>
      </w:r>
      <w:proofErr w:type="gramEnd"/>
      <w:r>
        <w:rPr>
          <w:rFonts w:hint="eastAsia"/>
        </w:rPr>
        <w:t>;</w:t>
      </w:r>
      <w:r>
        <w:rPr>
          <w:rFonts w:hint="eastAsia"/>
        </w:rPr>
        <w:t>定义</w:t>
      </w:r>
      <w:proofErr w:type="gramStart"/>
      <w:r>
        <w:rPr>
          <w:rFonts w:hint="eastAsia"/>
        </w:rPr>
        <w:t>流对象</w:t>
      </w:r>
      <w:proofErr w:type="gramEnd"/>
      <w:r>
        <w:rPr>
          <w:rFonts w:hint="eastAsia"/>
        </w:rPr>
        <w:t>....){</w:t>
      </w:r>
    </w:p>
    <w:p w14:paraId="02FD7087" w14:textId="77777777" w:rsidR="00D31005" w:rsidRDefault="00D31005" w:rsidP="00D31005">
      <w:pPr>
        <w:ind w:leftChars="200" w:left="480" w:firstLine="360"/>
      </w:pPr>
      <w:r>
        <w:rPr>
          <w:rFonts w:hint="eastAsia"/>
        </w:rPr>
        <w:t>可能会产出异常的代码</w:t>
      </w:r>
    </w:p>
    <w:p w14:paraId="4FD2A616" w14:textId="77777777" w:rsidR="00D31005" w:rsidRDefault="00D31005" w:rsidP="00D31005">
      <w:pPr>
        <w:ind w:leftChars="200" w:left="480"/>
      </w:pPr>
      <w:r>
        <w:rPr>
          <w:rFonts w:hint="eastAsia"/>
        </w:rPr>
        <w:t>}catch(</w:t>
      </w:r>
      <w:r>
        <w:rPr>
          <w:rFonts w:hint="eastAsia"/>
        </w:rPr>
        <w:t>异常类</w:t>
      </w:r>
      <w:proofErr w:type="gramStart"/>
      <w:r>
        <w:rPr>
          <w:rFonts w:hint="eastAsia"/>
        </w:rPr>
        <w:t>变量变量</w:t>
      </w:r>
      <w:proofErr w:type="gramEnd"/>
      <w:r>
        <w:rPr>
          <w:rFonts w:hint="eastAsia"/>
        </w:rPr>
        <w:t>名</w:t>
      </w:r>
      <w:r>
        <w:rPr>
          <w:rFonts w:hint="eastAsia"/>
        </w:rPr>
        <w:t>){</w:t>
      </w:r>
    </w:p>
    <w:p w14:paraId="6CEE1337" w14:textId="3E3766D2" w:rsidR="00711CB0" w:rsidRDefault="00D31005" w:rsidP="00D31005">
      <w:pPr>
        <w:ind w:leftChars="200" w:left="480" w:firstLine="360"/>
      </w:pPr>
      <w:r>
        <w:rPr>
          <w:rFonts w:hint="eastAsia"/>
        </w:rPr>
        <w:t>异常的处理逻辑</w:t>
      </w:r>
    </w:p>
    <w:p w14:paraId="6E7068AB" w14:textId="696C54EA" w:rsidR="00D31005" w:rsidRDefault="00D31005" w:rsidP="00D31005">
      <w:pPr>
        <w:ind w:leftChars="200" w:left="480"/>
      </w:pPr>
      <w:r>
        <w:rPr>
          <w:rFonts w:hint="eastAsia"/>
        </w:rPr>
        <w:t>}</w:t>
      </w:r>
    </w:p>
    <w:p w14:paraId="5D55B78D" w14:textId="1F7A8AA7" w:rsidR="00D31005" w:rsidRDefault="00D31005" w:rsidP="00D3100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JDK9</w:t>
      </w:r>
      <w:r>
        <w:rPr>
          <w:rFonts w:hint="eastAsia"/>
        </w:rPr>
        <w:t>新特性：</w:t>
      </w:r>
    </w:p>
    <w:p w14:paraId="3C6F8C3E" w14:textId="77777777" w:rsidR="00D31005" w:rsidRDefault="00D31005" w:rsidP="00D31005">
      <w:pPr>
        <w:ind w:leftChars="200" w:left="480"/>
      </w:pPr>
      <w:r>
        <w:rPr>
          <w:rFonts w:hint="eastAsia"/>
        </w:rPr>
        <w:t>try</w:t>
      </w:r>
      <w:r>
        <w:rPr>
          <w:rFonts w:hint="eastAsia"/>
        </w:rPr>
        <w:t>的</w:t>
      </w:r>
      <w:r w:rsidRPr="00D31005">
        <w:rPr>
          <w:rFonts w:hint="eastAsia"/>
          <w:b/>
          <w:bCs/>
          <w:color w:val="FF0000"/>
        </w:rPr>
        <w:t>前边可以定义流对象</w:t>
      </w:r>
    </w:p>
    <w:p w14:paraId="1E63EF35" w14:textId="77777777" w:rsidR="00D31005" w:rsidRDefault="00D31005" w:rsidP="00D31005">
      <w:pPr>
        <w:ind w:leftChars="200" w:left="480"/>
      </w:pPr>
      <w:r>
        <w:rPr>
          <w:rFonts w:hint="eastAsia"/>
        </w:rPr>
        <w:t>在</w:t>
      </w:r>
      <w:r>
        <w:rPr>
          <w:rFonts w:hint="eastAsia"/>
        </w:rPr>
        <w:t>try</w:t>
      </w:r>
      <w:r>
        <w:rPr>
          <w:rFonts w:hint="eastAsia"/>
        </w:rPr>
        <w:t>后边的</w:t>
      </w:r>
      <w:r>
        <w:rPr>
          <w:rFonts w:hint="eastAsia"/>
        </w:rPr>
        <w:t>( )</w:t>
      </w:r>
      <w:r>
        <w:rPr>
          <w:rFonts w:hint="eastAsia"/>
        </w:rPr>
        <w:t>中可以</w:t>
      </w:r>
      <w:r w:rsidRPr="00D31005">
        <w:rPr>
          <w:rFonts w:hint="eastAsia"/>
          <w:b/>
          <w:bCs/>
          <w:color w:val="FF0000"/>
        </w:rPr>
        <w:t>直接引入</w:t>
      </w:r>
      <w:proofErr w:type="gramStart"/>
      <w:r w:rsidRPr="00D31005">
        <w:rPr>
          <w:rFonts w:hint="eastAsia"/>
          <w:b/>
          <w:bCs/>
          <w:color w:val="FF0000"/>
        </w:rPr>
        <w:t>流对象</w:t>
      </w:r>
      <w:proofErr w:type="gramEnd"/>
      <w:r w:rsidRPr="00D31005">
        <w:rPr>
          <w:rFonts w:hint="eastAsia"/>
          <w:b/>
          <w:bCs/>
          <w:color w:val="FF0000"/>
        </w:rPr>
        <w:t>的名称</w:t>
      </w:r>
      <w:r w:rsidRPr="00D31005">
        <w:rPr>
          <w:rFonts w:hint="eastAsia"/>
          <w:b/>
          <w:bCs/>
          <w:color w:val="FF0000"/>
        </w:rPr>
        <w:t>(</w:t>
      </w:r>
      <w:r w:rsidRPr="00D31005">
        <w:rPr>
          <w:rFonts w:hint="eastAsia"/>
          <w:b/>
          <w:bCs/>
          <w:color w:val="FF0000"/>
        </w:rPr>
        <w:t>变量名</w:t>
      </w:r>
      <w:r w:rsidRPr="00D31005">
        <w:rPr>
          <w:rFonts w:hint="eastAsia"/>
          <w:b/>
          <w:bCs/>
          <w:color w:val="FF0000"/>
        </w:rPr>
        <w:t>)</w:t>
      </w:r>
    </w:p>
    <w:p w14:paraId="7ADC7F12" w14:textId="77777777" w:rsidR="00D31005" w:rsidRDefault="00D31005" w:rsidP="00D31005">
      <w:pPr>
        <w:ind w:leftChars="200" w:left="480"/>
      </w:pPr>
      <w:r>
        <w:rPr>
          <w:rFonts w:hint="eastAsia"/>
        </w:rPr>
        <w:t>在</w:t>
      </w:r>
      <w:r>
        <w:rPr>
          <w:rFonts w:hint="eastAsia"/>
        </w:rPr>
        <w:t>try</w:t>
      </w:r>
      <w:r>
        <w:rPr>
          <w:rFonts w:hint="eastAsia"/>
        </w:rPr>
        <w:t>代码执行完毕之后</w:t>
      </w:r>
      <w:r>
        <w:rPr>
          <w:rFonts w:hint="eastAsia"/>
        </w:rPr>
        <w:t>,</w:t>
      </w:r>
      <w:proofErr w:type="gramStart"/>
      <w:r w:rsidRPr="00D31005">
        <w:rPr>
          <w:rFonts w:hint="eastAsia"/>
          <w:b/>
          <w:bCs/>
          <w:color w:val="FF0000"/>
        </w:rPr>
        <w:t>流对象</w:t>
      </w:r>
      <w:proofErr w:type="gramEnd"/>
      <w:r w:rsidRPr="00D31005">
        <w:rPr>
          <w:rFonts w:hint="eastAsia"/>
          <w:b/>
          <w:bCs/>
          <w:color w:val="FF0000"/>
        </w:rPr>
        <w:t>也可以释放掉</w:t>
      </w:r>
      <w:r>
        <w:rPr>
          <w:rFonts w:hint="eastAsia"/>
        </w:rPr>
        <w:t>,</w:t>
      </w:r>
      <w:r>
        <w:rPr>
          <w:rFonts w:hint="eastAsia"/>
        </w:rPr>
        <w:t>不用写</w:t>
      </w:r>
      <w:r>
        <w:rPr>
          <w:rFonts w:hint="eastAsia"/>
        </w:rPr>
        <w:t>finally</w:t>
      </w:r>
    </w:p>
    <w:p w14:paraId="7803C5EE" w14:textId="77777777" w:rsidR="00D31005" w:rsidRDefault="00D31005" w:rsidP="00D31005">
      <w:r>
        <w:rPr>
          <w:rFonts w:hint="eastAsia"/>
        </w:rPr>
        <w:t>格式</w:t>
      </w:r>
      <w:r>
        <w:rPr>
          <w:rFonts w:hint="eastAsia"/>
        </w:rPr>
        <w:t>:</w:t>
      </w:r>
    </w:p>
    <w:p w14:paraId="43CD26FC" w14:textId="4EE2F858" w:rsidR="00D31005" w:rsidRDefault="00D31005" w:rsidP="00D31005">
      <w:pPr>
        <w:ind w:leftChars="200" w:left="480"/>
      </w:pPr>
      <w:r>
        <w:t xml:space="preserve">A </w:t>
      </w:r>
      <w:proofErr w:type="spellStart"/>
      <w:r>
        <w:t>a</w:t>
      </w:r>
      <w:proofErr w:type="spellEnd"/>
      <w:r>
        <w:t xml:space="preserve"> = new A();</w:t>
      </w:r>
    </w:p>
    <w:p w14:paraId="305D5E33" w14:textId="20543351" w:rsidR="00D31005" w:rsidRDefault="00D31005" w:rsidP="00D31005">
      <w:pPr>
        <w:ind w:leftChars="200" w:left="480"/>
      </w:pPr>
      <w:r>
        <w:t xml:space="preserve">B </w:t>
      </w:r>
      <w:proofErr w:type="spellStart"/>
      <w:r>
        <w:t>b</w:t>
      </w:r>
      <w:proofErr w:type="spellEnd"/>
      <w:r>
        <w:t xml:space="preserve"> = new B();</w:t>
      </w:r>
    </w:p>
    <w:p w14:paraId="08F39D67" w14:textId="4E917B63" w:rsidR="00D31005" w:rsidRDefault="00D31005" w:rsidP="00D31005">
      <w:pPr>
        <w:ind w:leftChars="200" w:left="480"/>
      </w:pPr>
      <w:r>
        <w:t xml:space="preserve">try( a </w:t>
      </w:r>
      <w:r>
        <w:rPr>
          <w:rFonts w:hint="eastAsia"/>
        </w:rPr>
        <w:t>;</w:t>
      </w:r>
      <w:r>
        <w:t xml:space="preserve"> b){</w:t>
      </w:r>
    </w:p>
    <w:p w14:paraId="04EA27DA" w14:textId="77777777" w:rsidR="00D31005" w:rsidRDefault="00D31005" w:rsidP="00D31005">
      <w:pPr>
        <w:ind w:leftChars="200" w:left="480" w:firstLine="360"/>
      </w:pPr>
      <w:r>
        <w:rPr>
          <w:rFonts w:hint="eastAsia"/>
        </w:rPr>
        <w:t>可能会产出异常的代码</w:t>
      </w:r>
    </w:p>
    <w:p w14:paraId="260788D9" w14:textId="77777777" w:rsidR="00D31005" w:rsidRDefault="00D31005" w:rsidP="00D31005">
      <w:pPr>
        <w:ind w:leftChars="200" w:left="480"/>
      </w:pPr>
      <w:r>
        <w:rPr>
          <w:rFonts w:hint="eastAsia"/>
        </w:rPr>
        <w:t>}catch(</w:t>
      </w:r>
      <w:r>
        <w:rPr>
          <w:rFonts w:hint="eastAsia"/>
        </w:rPr>
        <w:t>异常类</w:t>
      </w:r>
      <w:proofErr w:type="gramStart"/>
      <w:r>
        <w:rPr>
          <w:rFonts w:hint="eastAsia"/>
        </w:rPr>
        <w:t>变量变量</w:t>
      </w:r>
      <w:proofErr w:type="gramEnd"/>
      <w:r>
        <w:rPr>
          <w:rFonts w:hint="eastAsia"/>
        </w:rPr>
        <w:t>名</w:t>
      </w:r>
      <w:r>
        <w:rPr>
          <w:rFonts w:hint="eastAsia"/>
        </w:rPr>
        <w:t>){</w:t>
      </w:r>
    </w:p>
    <w:p w14:paraId="0A19BE95" w14:textId="77777777" w:rsidR="00D31005" w:rsidRDefault="00D31005" w:rsidP="00D31005">
      <w:pPr>
        <w:ind w:leftChars="200" w:left="480" w:firstLine="360"/>
      </w:pPr>
      <w:r>
        <w:rPr>
          <w:rFonts w:hint="eastAsia"/>
        </w:rPr>
        <w:t>异常的处理逻辑</w:t>
      </w:r>
    </w:p>
    <w:p w14:paraId="7804F5EE" w14:textId="0040D5AD" w:rsidR="00D31005" w:rsidRDefault="00D31005" w:rsidP="00D31005">
      <w:pPr>
        <w:ind w:leftChars="200" w:left="480"/>
      </w:pPr>
      <w:r>
        <w:t>}</w:t>
      </w:r>
    </w:p>
    <w:p w14:paraId="52520FB5" w14:textId="3DA071F1" w:rsidR="00434783" w:rsidRDefault="00434783" w:rsidP="009C1916">
      <w:pPr>
        <w:pStyle w:val="2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.</w:t>
      </w:r>
      <w:r>
        <w:rPr>
          <w:rFonts w:hint="eastAsia"/>
        </w:rPr>
        <w:t>属性集</w:t>
      </w:r>
      <w:r w:rsidR="009C1916">
        <w:rPr>
          <w:rFonts w:hint="eastAsia"/>
        </w:rPr>
        <w:t>P</w:t>
      </w:r>
      <w:r>
        <w:rPr>
          <w:rFonts w:hint="eastAsia"/>
        </w:rPr>
        <w:t>roperties</w:t>
      </w:r>
    </w:p>
    <w:p w14:paraId="505D11E7" w14:textId="5D6638E8" w:rsidR="00434783" w:rsidRDefault="00434783" w:rsidP="00434783">
      <w:r>
        <w:rPr>
          <w:rFonts w:hint="eastAsia"/>
        </w:rPr>
        <w:t>java. util. Properties</w:t>
      </w:r>
      <w:r>
        <w:rPr>
          <w:rFonts w:hint="eastAsia"/>
        </w:rPr>
        <w:t>集合</w:t>
      </w:r>
      <w:r>
        <w:rPr>
          <w:rFonts w:hint="eastAsia"/>
        </w:rPr>
        <w:t xml:space="preserve"> extends </w:t>
      </w:r>
      <w:proofErr w:type="spellStart"/>
      <w:r>
        <w:rPr>
          <w:rFonts w:hint="eastAsia"/>
        </w:rPr>
        <w:t>Hashtable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k,v</w:t>
      </w:r>
      <w:proofErr w:type="spellEnd"/>
      <w:r>
        <w:rPr>
          <w:rFonts w:hint="eastAsia"/>
        </w:rPr>
        <w:t xml:space="preserve">&gt; </w:t>
      </w:r>
      <w:r>
        <w:t xml:space="preserve"> </w:t>
      </w:r>
      <w:r>
        <w:rPr>
          <w:rFonts w:hint="eastAsia"/>
        </w:rPr>
        <w:t>implements</w:t>
      </w:r>
      <w:r>
        <w:t xml:space="preserve"> </w:t>
      </w:r>
      <w:r>
        <w:rPr>
          <w:rFonts w:hint="eastAsia"/>
        </w:rPr>
        <w:t xml:space="preserve"> Map&lt;k, v&gt;</w:t>
      </w:r>
    </w:p>
    <w:p w14:paraId="1D84A6DB" w14:textId="77777777" w:rsidR="00434783" w:rsidRDefault="00434783" w:rsidP="00434783">
      <w:r>
        <w:rPr>
          <w:rFonts w:hint="eastAsia"/>
        </w:rPr>
        <w:t>Properties</w:t>
      </w:r>
      <w:proofErr w:type="gramStart"/>
      <w:r>
        <w:rPr>
          <w:rFonts w:hint="eastAsia"/>
        </w:rPr>
        <w:t>类表示</w:t>
      </w:r>
      <w:proofErr w:type="gramEnd"/>
      <w:r>
        <w:rPr>
          <w:rFonts w:hint="eastAsia"/>
        </w:rPr>
        <w:t>了一个持久的属性集。</w:t>
      </w:r>
      <w:r>
        <w:rPr>
          <w:rFonts w:hint="eastAsia"/>
        </w:rPr>
        <w:t xml:space="preserve">Properties </w:t>
      </w:r>
      <w:r>
        <w:rPr>
          <w:rFonts w:hint="eastAsia"/>
        </w:rPr>
        <w:t>可保存在流中或从流中加载。</w:t>
      </w:r>
    </w:p>
    <w:p w14:paraId="0501F488" w14:textId="402E6494" w:rsidR="00434783" w:rsidRDefault="00434783" w:rsidP="00434783">
      <w:r>
        <w:rPr>
          <w:rFonts w:hint="eastAsia"/>
        </w:rPr>
        <w:t>Properties</w:t>
      </w:r>
      <w:r>
        <w:rPr>
          <w:rFonts w:hint="eastAsia"/>
        </w:rPr>
        <w:t>集合是一个</w:t>
      </w:r>
      <w:r w:rsidRPr="00434783">
        <w:rPr>
          <w:rFonts w:hint="eastAsia"/>
          <w:color w:val="FF0000"/>
        </w:rPr>
        <w:t>唯一和</w:t>
      </w:r>
      <w:r w:rsidRPr="00434783">
        <w:rPr>
          <w:rFonts w:hint="eastAsia"/>
          <w:color w:val="FF0000"/>
        </w:rPr>
        <w:t>I0</w:t>
      </w:r>
      <w:r w:rsidRPr="00434783">
        <w:rPr>
          <w:rFonts w:hint="eastAsia"/>
          <w:color w:val="FF0000"/>
        </w:rPr>
        <w:t>流相结合的集合</w:t>
      </w:r>
    </w:p>
    <w:p w14:paraId="370EB822" w14:textId="77777777" w:rsidR="00434783" w:rsidRDefault="00434783" w:rsidP="00434783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可以使用</w:t>
      </w: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store. ,</w:t>
      </w:r>
      <w:r>
        <w:rPr>
          <w:rFonts w:hint="eastAsia"/>
        </w:rPr>
        <w:t>把集合中的</w:t>
      </w:r>
      <w:r w:rsidRPr="00434783">
        <w:rPr>
          <w:rFonts w:hint="eastAsia"/>
          <w:color w:val="FF0000"/>
          <w:highlight w:val="green"/>
        </w:rPr>
        <w:t>临时数据</w:t>
      </w:r>
      <w:r w:rsidRPr="00434783">
        <w:rPr>
          <w:rFonts w:hint="eastAsia"/>
          <w:highlight w:val="green"/>
        </w:rPr>
        <w:t>,</w:t>
      </w:r>
      <w:r>
        <w:rPr>
          <w:rFonts w:hint="eastAsia"/>
        </w:rPr>
        <w:t>持久化写入到硬盘中存储</w:t>
      </w:r>
    </w:p>
    <w:p w14:paraId="4ABAC911" w14:textId="77777777" w:rsidR="00434783" w:rsidRDefault="00434783" w:rsidP="00434783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可以使用</w:t>
      </w: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load,</w:t>
      </w:r>
      <w:r>
        <w:rPr>
          <w:rFonts w:hint="eastAsia"/>
        </w:rPr>
        <w:t>把硬盘中保存的文件</w:t>
      </w:r>
      <w:r>
        <w:rPr>
          <w:rFonts w:hint="eastAsia"/>
        </w:rPr>
        <w:t>(</w:t>
      </w:r>
      <w:r>
        <w:rPr>
          <w:rFonts w:hint="eastAsia"/>
        </w:rPr>
        <w:t>键值对</w:t>
      </w:r>
      <w:r>
        <w:rPr>
          <w:rFonts w:hint="eastAsia"/>
        </w:rPr>
        <w:t>),</w:t>
      </w:r>
      <w:r>
        <w:rPr>
          <w:rFonts w:hint="eastAsia"/>
        </w:rPr>
        <w:t>读取到集合中使用</w:t>
      </w:r>
    </w:p>
    <w:p w14:paraId="7AC06D69" w14:textId="77777777" w:rsidR="00434783" w:rsidRDefault="00434783" w:rsidP="00434783">
      <w:r>
        <w:rPr>
          <w:rFonts w:hint="eastAsia"/>
        </w:rPr>
        <w:t>属性列表中每个键及其</w:t>
      </w:r>
      <w:proofErr w:type="gramStart"/>
      <w:r>
        <w:rPr>
          <w:rFonts w:hint="eastAsia"/>
        </w:rPr>
        <w:t>对应值</w:t>
      </w:r>
      <w:proofErr w:type="gramEnd"/>
      <w:r>
        <w:rPr>
          <w:rFonts w:hint="eastAsia"/>
        </w:rPr>
        <w:t>都是一个字符串。</w:t>
      </w:r>
    </w:p>
    <w:p w14:paraId="644D2F60" w14:textId="4F3FFBB3" w:rsidR="00434783" w:rsidRDefault="00434783" w:rsidP="00434783">
      <w:r>
        <w:rPr>
          <w:rFonts w:hint="eastAsia"/>
        </w:rPr>
        <w:t>Properties</w:t>
      </w:r>
      <w:r>
        <w:rPr>
          <w:rFonts w:hint="eastAsia"/>
        </w:rPr>
        <w:t>集合是一个双列集合</w:t>
      </w:r>
      <w:r>
        <w:rPr>
          <w:rFonts w:hint="eastAsia"/>
        </w:rPr>
        <w:t>, 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默认都是字符串</w:t>
      </w:r>
    </w:p>
    <w:p w14:paraId="64A7D100" w14:textId="01B68DDA" w:rsidR="009C1916" w:rsidRDefault="009C1916" w:rsidP="009C1916">
      <w:pPr>
        <w:pStyle w:val="3"/>
        <w:spacing w:before="156" w:after="156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．特有方法</w:t>
      </w:r>
    </w:p>
    <w:p w14:paraId="19BAD97F" w14:textId="77777777" w:rsidR="009C1916" w:rsidRDefault="009C1916" w:rsidP="009C1916">
      <w:r>
        <w:rPr>
          <w:rFonts w:hint="eastAsia"/>
        </w:rPr>
        <w:t>使用</w:t>
      </w:r>
      <w:r>
        <w:rPr>
          <w:rFonts w:hint="eastAsia"/>
        </w:rPr>
        <w:t>Properties</w:t>
      </w:r>
      <w:r>
        <w:rPr>
          <w:rFonts w:hint="eastAsia"/>
        </w:rPr>
        <w:t>集合存储数据</w:t>
      </w:r>
      <w:r>
        <w:rPr>
          <w:rFonts w:hint="eastAsia"/>
        </w:rPr>
        <w:t>,</w:t>
      </w:r>
      <w:r>
        <w:rPr>
          <w:rFonts w:hint="eastAsia"/>
        </w:rPr>
        <w:t>遍历取出</w:t>
      </w:r>
      <w:r>
        <w:rPr>
          <w:rFonts w:hint="eastAsia"/>
        </w:rPr>
        <w:t>Properties</w:t>
      </w:r>
      <w:r>
        <w:rPr>
          <w:rFonts w:hint="eastAsia"/>
        </w:rPr>
        <w:t>集合中的数据</w:t>
      </w:r>
    </w:p>
    <w:p w14:paraId="3036946F" w14:textId="77777777" w:rsidR="009C1916" w:rsidRDefault="009C1916" w:rsidP="009C1916">
      <w:r>
        <w:rPr>
          <w:rFonts w:hint="eastAsia"/>
        </w:rPr>
        <w:t>Properties</w:t>
      </w:r>
      <w:r>
        <w:rPr>
          <w:rFonts w:hint="eastAsia"/>
        </w:rPr>
        <w:t>集合是一个双列集合</w:t>
      </w:r>
      <w:r>
        <w:rPr>
          <w:rFonts w:hint="eastAsia"/>
        </w:rPr>
        <w:t xml:space="preserve"> , 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默认都是字符串</w:t>
      </w:r>
    </w:p>
    <w:p w14:paraId="38E9421D" w14:textId="77777777" w:rsidR="009C1916" w:rsidRDefault="009C1916" w:rsidP="009C1916">
      <w:r>
        <w:rPr>
          <w:rFonts w:hint="eastAsia"/>
        </w:rPr>
        <w:t>Properties</w:t>
      </w:r>
      <w:r>
        <w:rPr>
          <w:rFonts w:hint="eastAsia"/>
        </w:rPr>
        <w:t>集合有一些操作字符串的特有方法</w:t>
      </w:r>
    </w:p>
    <w:p w14:paraId="679A1991" w14:textId="77777777" w:rsidR="009C1916" w:rsidRDefault="009C1916" w:rsidP="009C1916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 xml:space="preserve">object </w:t>
      </w:r>
      <w:proofErr w:type="spellStart"/>
      <w:r>
        <w:rPr>
          <w:rFonts w:hint="eastAsia"/>
        </w:rPr>
        <w:t>setProperty</w:t>
      </w:r>
      <w:proofErr w:type="spellEnd"/>
      <w:r>
        <w:rPr>
          <w:rFonts w:hint="eastAsia"/>
        </w:rPr>
        <w:t xml:space="preserve">(String key, string value)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Hashtable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的方法</w:t>
      </w:r>
      <w:r>
        <w:rPr>
          <w:rFonts w:hint="eastAsia"/>
        </w:rPr>
        <w:t>put</w:t>
      </w:r>
      <w:r>
        <w:rPr>
          <w:rFonts w:hint="eastAsia"/>
        </w:rPr>
        <w:t>。</w:t>
      </w:r>
    </w:p>
    <w:p w14:paraId="1DD3B103" w14:textId="2FA496B7" w:rsidR="009C1916" w:rsidRDefault="009C1916" w:rsidP="009C1916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getProperty</w:t>
      </w:r>
      <w:proofErr w:type="spellEnd"/>
      <w:r>
        <w:rPr>
          <w:rFonts w:hint="eastAsia"/>
        </w:rPr>
        <w:t xml:space="preserve">(String key) </w:t>
      </w:r>
      <w:r>
        <w:rPr>
          <w:rFonts w:hint="eastAsia"/>
        </w:rPr>
        <w:t>通过</w:t>
      </w:r>
      <w:r w:rsidR="009E29DA">
        <w:rPr>
          <w:rFonts w:hint="eastAsia"/>
        </w:rPr>
        <w:t>k</w:t>
      </w:r>
      <w:r>
        <w:rPr>
          <w:rFonts w:hint="eastAsia"/>
        </w:rPr>
        <w:t>ey</w:t>
      </w:r>
      <w:r>
        <w:rPr>
          <w:rFonts w:hint="eastAsia"/>
        </w:rPr>
        <w:t>找到</w:t>
      </w:r>
      <w:r>
        <w:rPr>
          <w:rFonts w:hint="eastAsia"/>
        </w:rPr>
        <w:t>value</w:t>
      </w:r>
      <w:r>
        <w:rPr>
          <w:rFonts w:hint="eastAsia"/>
        </w:rPr>
        <w:t>值，此方法相当于</w:t>
      </w:r>
      <w:r>
        <w:rPr>
          <w:rFonts w:hint="eastAsia"/>
        </w:rPr>
        <w:t>Map</w:t>
      </w:r>
      <w:r>
        <w:rPr>
          <w:rFonts w:hint="eastAsia"/>
        </w:rPr>
        <w:t>集合中的</w:t>
      </w:r>
      <w:r>
        <w:rPr>
          <w:rFonts w:hint="eastAsia"/>
        </w:rPr>
        <w:t>get(key)</w:t>
      </w:r>
      <w:r>
        <w:rPr>
          <w:rFonts w:hint="eastAsia"/>
        </w:rPr>
        <w:t>方法</w:t>
      </w:r>
    </w:p>
    <w:p w14:paraId="536C99D8" w14:textId="0799322F" w:rsidR="009C1916" w:rsidRDefault="009C1916" w:rsidP="009C1916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 xml:space="preserve">Set&lt;String&gt; </w:t>
      </w:r>
      <w:proofErr w:type="spellStart"/>
      <w:r>
        <w:rPr>
          <w:rFonts w:hint="eastAsia"/>
        </w:rPr>
        <w:t>stringPropertyNames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返回此属性列表中的键集，其中该键及其</w:t>
      </w:r>
      <w:proofErr w:type="gramStart"/>
      <w:r>
        <w:rPr>
          <w:rFonts w:hint="eastAsia"/>
        </w:rPr>
        <w:t>对应值</w:t>
      </w:r>
      <w:proofErr w:type="gramEnd"/>
      <w:r>
        <w:rPr>
          <w:rFonts w:hint="eastAsia"/>
        </w:rPr>
        <w:t>是字符串，此方法相当于</w:t>
      </w:r>
      <w:r>
        <w:rPr>
          <w:rFonts w:hint="eastAsia"/>
        </w:rPr>
        <w:t>M</w:t>
      </w:r>
      <w:r w:rsidR="009E29DA">
        <w:rPr>
          <w:rFonts w:hint="eastAsia"/>
        </w:rPr>
        <w:t>a</w:t>
      </w:r>
      <w:r>
        <w:rPr>
          <w:rFonts w:hint="eastAsia"/>
        </w:rPr>
        <w:t>p</w:t>
      </w:r>
      <w:r>
        <w:rPr>
          <w:rFonts w:hint="eastAsia"/>
        </w:rPr>
        <w:t>集合中的</w:t>
      </w:r>
      <w:proofErr w:type="spellStart"/>
      <w:r>
        <w:rPr>
          <w:rFonts w:hint="eastAsia"/>
        </w:rPr>
        <w:t>keySet</w:t>
      </w:r>
      <w:proofErr w:type="spellEnd"/>
      <w:r>
        <w:rPr>
          <w:rFonts w:hint="eastAsia"/>
        </w:rPr>
        <w:t>方法</w:t>
      </w:r>
    </w:p>
    <w:p w14:paraId="765A13A7" w14:textId="056E8684" w:rsidR="009C1916" w:rsidRDefault="009C1916" w:rsidP="009C1916">
      <w:pPr>
        <w:pStyle w:val="3"/>
        <w:spacing w:before="156" w:after="156"/>
      </w:pPr>
      <w:r>
        <w:rPr>
          <w:rFonts w:hint="eastAsia"/>
        </w:rPr>
        <w:lastRenderedPageBreak/>
        <w:t>二．写入</w:t>
      </w:r>
      <w:r>
        <w:rPr>
          <w:rFonts w:hint="eastAsia"/>
        </w:rPr>
        <w:t>store</w:t>
      </w:r>
    </w:p>
    <w:p w14:paraId="12B916F8" w14:textId="77777777" w:rsidR="009C1916" w:rsidRDefault="009C1916" w:rsidP="009C1916">
      <w:r>
        <w:rPr>
          <w:rFonts w:hint="eastAsia"/>
        </w:rPr>
        <w:t>可以使用</w:t>
      </w: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store. ,</w:t>
      </w:r>
      <w:r>
        <w:rPr>
          <w:rFonts w:hint="eastAsia"/>
        </w:rPr>
        <w:t>把集合中的临时数据</w:t>
      </w:r>
      <w:r>
        <w:rPr>
          <w:rFonts w:hint="eastAsia"/>
        </w:rPr>
        <w:t>,</w:t>
      </w:r>
      <w:r>
        <w:rPr>
          <w:rFonts w:hint="eastAsia"/>
        </w:rPr>
        <w:t>持久化写入到硬盘中存储</w:t>
      </w:r>
    </w:p>
    <w:p w14:paraId="61B2E575" w14:textId="77777777" w:rsidR="009C1916" w:rsidRDefault="009C1916" w:rsidP="009C1916">
      <w:pPr>
        <w:pStyle w:val="a3"/>
        <w:numPr>
          <w:ilvl w:val="0"/>
          <w:numId w:val="45"/>
        </w:numPr>
        <w:ind w:firstLineChars="0"/>
      </w:pPr>
      <w:r>
        <w:t>void store (</w:t>
      </w:r>
      <w:proofErr w:type="spellStart"/>
      <w:r>
        <w:t>OutputStream</w:t>
      </w:r>
      <w:proofErr w:type="spellEnd"/>
      <w:r>
        <w:t xml:space="preserve"> out, String comments )</w:t>
      </w:r>
    </w:p>
    <w:p w14:paraId="2719B0A4" w14:textId="77777777" w:rsidR="009C1916" w:rsidRDefault="009C1916" w:rsidP="009C1916">
      <w:pPr>
        <w:pStyle w:val="a3"/>
        <w:numPr>
          <w:ilvl w:val="0"/>
          <w:numId w:val="45"/>
        </w:numPr>
        <w:ind w:firstLineChars="0"/>
      </w:pPr>
      <w:r>
        <w:t xml:space="preserve">void store(Writer </w:t>
      </w:r>
      <w:proofErr w:type="spellStart"/>
      <w:r>
        <w:t>writer</w:t>
      </w:r>
      <w:proofErr w:type="spellEnd"/>
      <w:r>
        <w:t>, String comments)</w:t>
      </w:r>
    </w:p>
    <w:p w14:paraId="1F9A5614" w14:textId="77777777" w:rsidR="009C1916" w:rsidRDefault="009C1916" w:rsidP="009C1916">
      <w:r>
        <w:rPr>
          <w:rFonts w:hint="eastAsia"/>
        </w:rPr>
        <w:t>参数</w:t>
      </w:r>
      <w:r>
        <w:rPr>
          <w:rFonts w:hint="eastAsia"/>
        </w:rPr>
        <w:t>:</w:t>
      </w:r>
    </w:p>
    <w:p w14:paraId="7EE4F037" w14:textId="77777777" w:rsidR="009C1916" w:rsidRDefault="009C1916" w:rsidP="009C1916">
      <w:pPr>
        <w:pStyle w:val="a3"/>
        <w:numPr>
          <w:ilvl w:val="0"/>
          <w:numId w:val="46"/>
        </w:numPr>
        <w:ind w:firstLineChars="0"/>
      </w:pP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 xml:space="preserve"> out :</w:t>
      </w:r>
      <w:r w:rsidRPr="00C36449">
        <w:rPr>
          <w:rFonts w:hint="eastAsia"/>
          <w:highlight w:val="yellow"/>
        </w:rPr>
        <w:t>字节</w:t>
      </w:r>
      <w:r>
        <w:rPr>
          <w:rFonts w:hint="eastAsia"/>
        </w:rPr>
        <w:t>输出流</w:t>
      </w:r>
      <w:r>
        <w:rPr>
          <w:rFonts w:hint="eastAsia"/>
        </w:rPr>
        <w:t>,</w:t>
      </w:r>
      <w:r>
        <w:rPr>
          <w:rFonts w:hint="eastAsia"/>
        </w:rPr>
        <w:t>不能写入中文</w:t>
      </w:r>
    </w:p>
    <w:p w14:paraId="2FE05B9A" w14:textId="77777777" w:rsidR="009C1916" w:rsidRDefault="009C1916" w:rsidP="009C1916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 xml:space="preserve">Writer </w:t>
      </w:r>
      <w:proofErr w:type="spellStart"/>
      <w:r>
        <w:rPr>
          <w:rFonts w:hint="eastAsia"/>
        </w:rPr>
        <w:t>writer</w:t>
      </w:r>
      <w:proofErr w:type="spellEnd"/>
      <w:r>
        <w:rPr>
          <w:rFonts w:hint="eastAsia"/>
        </w:rPr>
        <w:t xml:space="preserve"> :</w:t>
      </w:r>
      <w:r w:rsidRPr="00C36449">
        <w:rPr>
          <w:rFonts w:hint="eastAsia"/>
          <w:highlight w:val="yellow"/>
        </w:rPr>
        <w:t>字符</w:t>
      </w:r>
      <w:r>
        <w:rPr>
          <w:rFonts w:hint="eastAsia"/>
        </w:rPr>
        <w:t>输出流</w:t>
      </w:r>
      <w:r>
        <w:rPr>
          <w:rFonts w:hint="eastAsia"/>
        </w:rPr>
        <w:t>,</w:t>
      </w:r>
      <w:r>
        <w:rPr>
          <w:rFonts w:hint="eastAsia"/>
        </w:rPr>
        <w:t>可以写中文</w:t>
      </w:r>
    </w:p>
    <w:p w14:paraId="4D26F2E5" w14:textId="77777777" w:rsidR="009C1916" w:rsidRDefault="009C1916" w:rsidP="009C1916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String comments :</w:t>
      </w:r>
      <w:r>
        <w:rPr>
          <w:rFonts w:hint="eastAsia"/>
        </w:rPr>
        <w:t>注释</w:t>
      </w:r>
      <w:r>
        <w:rPr>
          <w:rFonts w:hint="eastAsia"/>
        </w:rPr>
        <w:t>,</w:t>
      </w:r>
      <w:r>
        <w:rPr>
          <w:rFonts w:hint="eastAsia"/>
        </w:rPr>
        <w:t>用来解释说明保存的文件是做什么用的</w:t>
      </w:r>
    </w:p>
    <w:p w14:paraId="6A410DC3" w14:textId="77777777" w:rsidR="009C1916" w:rsidRDefault="009C1916" w:rsidP="009C1916">
      <w:pPr>
        <w:ind w:leftChars="525" w:left="1260"/>
      </w:pPr>
      <w:r>
        <w:rPr>
          <w:rFonts w:hint="eastAsia"/>
        </w:rPr>
        <w:t>不能使用中文</w:t>
      </w:r>
      <w:r>
        <w:rPr>
          <w:rFonts w:hint="eastAsia"/>
        </w:rPr>
        <w:t>,</w:t>
      </w:r>
      <w:r>
        <w:rPr>
          <w:rFonts w:hint="eastAsia"/>
        </w:rPr>
        <w:t>会产生乱码，默认是</w:t>
      </w:r>
      <w:r>
        <w:rPr>
          <w:rFonts w:hint="eastAsia"/>
        </w:rPr>
        <w:t>Unicode</w:t>
      </w:r>
      <w:r>
        <w:rPr>
          <w:rFonts w:hint="eastAsia"/>
        </w:rPr>
        <w:t>编码</w:t>
      </w:r>
    </w:p>
    <w:p w14:paraId="5CB9D21F" w14:textId="398CD782" w:rsidR="009C1916" w:rsidRDefault="009C1916" w:rsidP="009C1916">
      <w:pPr>
        <w:ind w:leftChars="525" w:left="1260"/>
      </w:pPr>
      <w:r>
        <w:rPr>
          <w:rFonts w:hint="eastAsia"/>
        </w:rPr>
        <w:t>一般使用“</w:t>
      </w:r>
      <w:r>
        <w:t>”</w:t>
      </w:r>
      <w:r>
        <w:rPr>
          <w:rFonts w:hint="eastAsia"/>
        </w:rPr>
        <w:t>空字符串</w:t>
      </w:r>
    </w:p>
    <w:p w14:paraId="5FBED8C2" w14:textId="77777777" w:rsidR="009C1916" w:rsidRDefault="009C1916" w:rsidP="009C1916">
      <w:r>
        <w:rPr>
          <w:rFonts w:hint="eastAsia"/>
        </w:rPr>
        <w:t>使用步骤</w:t>
      </w:r>
      <w:r>
        <w:rPr>
          <w:rFonts w:hint="eastAsia"/>
        </w:rPr>
        <w:t>:</w:t>
      </w:r>
    </w:p>
    <w:p w14:paraId="378E8117" w14:textId="77777777" w:rsidR="009C1916" w:rsidRDefault="009C1916" w:rsidP="009C1916">
      <w:r>
        <w:rPr>
          <w:rFonts w:hint="eastAsia"/>
        </w:rPr>
        <w:t>1.</w:t>
      </w:r>
      <w:r w:rsidRPr="009C1916">
        <w:rPr>
          <w:rFonts w:hint="eastAsia"/>
          <w:b/>
          <w:bCs/>
          <w:color w:val="FF0000"/>
          <w:highlight w:val="green"/>
        </w:rPr>
        <w:t>创建</w:t>
      </w:r>
      <w:r>
        <w:rPr>
          <w:rFonts w:hint="eastAsia"/>
        </w:rPr>
        <w:t>Properties</w:t>
      </w:r>
      <w:r>
        <w:rPr>
          <w:rFonts w:hint="eastAsia"/>
        </w:rPr>
        <w:t>集合对象</w:t>
      </w:r>
      <w:r>
        <w:rPr>
          <w:rFonts w:hint="eastAsia"/>
        </w:rPr>
        <w:t>,</w:t>
      </w:r>
      <w:r>
        <w:rPr>
          <w:rFonts w:hint="eastAsia"/>
        </w:rPr>
        <w:t>添加数据</w:t>
      </w:r>
    </w:p>
    <w:p w14:paraId="70FB176F" w14:textId="77777777" w:rsidR="009C1916" w:rsidRDefault="009C1916" w:rsidP="009C1916">
      <w:r>
        <w:rPr>
          <w:rFonts w:hint="eastAsia"/>
        </w:rPr>
        <w:t>2.</w:t>
      </w:r>
      <w:r w:rsidRPr="009C1916">
        <w:rPr>
          <w:rFonts w:hint="eastAsia"/>
          <w:b/>
          <w:bCs/>
          <w:color w:val="FF0000"/>
          <w:highlight w:val="green"/>
        </w:rPr>
        <w:t>创建</w:t>
      </w:r>
      <w:r>
        <w:rPr>
          <w:rFonts w:hint="eastAsia"/>
        </w:rPr>
        <w:t>字节输出流</w:t>
      </w:r>
      <w:r>
        <w:rPr>
          <w:rFonts w:hint="eastAsia"/>
        </w:rPr>
        <w:t>/</w:t>
      </w:r>
      <w:r>
        <w:rPr>
          <w:rFonts w:hint="eastAsia"/>
        </w:rPr>
        <w:t>字符输出</w:t>
      </w:r>
      <w:proofErr w:type="gramStart"/>
      <w:r w:rsidRPr="00C36449">
        <w:rPr>
          <w:rFonts w:hint="eastAsia"/>
          <w:b/>
          <w:bCs/>
          <w:color w:val="FF0000"/>
        </w:rPr>
        <w:t>流对象</w:t>
      </w:r>
      <w:proofErr w:type="gramEnd"/>
      <w:r>
        <w:rPr>
          <w:rFonts w:hint="eastAsia"/>
        </w:rPr>
        <w:t>,</w:t>
      </w:r>
      <w:r>
        <w:rPr>
          <w:rFonts w:hint="eastAsia"/>
        </w:rPr>
        <w:t>构造方法中绑定要输出的目的地</w:t>
      </w:r>
    </w:p>
    <w:p w14:paraId="6BBEF37C" w14:textId="77777777" w:rsidR="009C1916" w:rsidRDefault="009C1916" w:rsidP="009C1916">
      <w:r>
        <w:rPr>
          <w:rFonts w:hint="eastAsia"/>
        </w:rPr>
        <w:t>3.</w:t>
      </w:r>
      <w:r>
        <w:rPr>
          <w:rFonts w:hint="eastAsia"/>
        </w:rPr>
        <w:t>使用</w:t>
      </w:r>
      <w:r>
        <w:rPr>
          <w:rFonts w:hint="eastAsia"/>
        </w:rPr>
        <w:t>Properties</w:t>
      </w:r>
      <w:r>
        <w:rPr>
          <w:rFonts w:hint="eastAsia"/>
        </w:rPr>
        <w:t>集合中的</w:t>
      </w:r>
      <w:r w:rsidRPr="009C1916">
        <w:rPr>
          <w:rFonts w:hint="eastAsia"/>
          <w:b/>
          <w:bCs/>
          <w:color w:val="FF0000"/>
          <w:highlight w:val="green"/>
        </w:rPr>
        <w:t>方法</w:t>
      </w:r>
      <w:r w:rsidRPr="009C1916">
        <w:rPr>
          <w:rFonts w:hint="eastAsia"/>
          <w:b/>
          <w:bCs/>
          <w:color w:val="FF0000"/>
          <w:highlight w:val="green"/>
        </w:rPr>
        <w:t>store</w:t>
      </w:r>
      <w:r>
        <w:rPr>
          <w:rFonts w:hint="eastAsia"/>
        </w:rPr>
        <w:t>,</w:t>
      </w:r>
      <w:r>
        <w:rPr>
          <w:rFonts w:hint="eastAsia"/>
        </w:rPr>
        <w:t>把集合中的临时数据</w:t>
      </w:r>
      <w:r>
        <w:rPr>
          <w:rFonts w:hint="eastAsia"/>
        </w:rPr>
        <w:t>,</w:t>
      </w:r>
      <w:r>
        <w:rPr>
          <w:rFonts w:hint="eastAsia"/>
        </w:rPr>
        <w:t>持久化写入到硬盘中存储</w:t>
      </w:r>
    </w:p>
    <w:p w14:paraId="3AD524A0" w14:textId="719BEA53" w:rsidR="009C1916" w:rsidRDefault="009C1916" w:rsidP="009C1916">
      <w:r>
        <w:rPr>
          <w:rFonts w:hint="eastAsia"/>
        </w:rPr>
        <w:t>4.</w:t>
      </w:r>
      <w:r w:rsidRPr="009C1916">
        <w:rPr>
          <w:rFonts w:hint="eastAsia"/>
          <w:b/>
          <w:bCs/>
          <w:color w:val="FF0000"/>
          <w:highlight w:val="green"/>
        </w:rPr>
        <w:t>释放</w:t>
      </w:r>
      <w:r>
        <w:rPr>
          <w:rFonts w:hint="eastAsia"/>
        </w:rPr>
        <w:t>资源</w:t>
      </w:r>
    </w:p>
    <w:p w14:paraId="05795C1B" w14:textId="4137FD95" w:rsidR="00C36449" w:rsidRDefault="00C36449" w:rsidP="00C36449">
      <w:pPr>
        <w:pStyle w:val="3"/>
        <w:spacing w:before="156" w:after="156"/>
      </w:pPr>
      <w:r>
        <w:rPr>
          <w:rFonts w:hint="eastAsia"/>
        </w:rPr>
        <w:t>三．读取</w:t>
      </w:r>
      <w:r>
        <w:rPr>
          <w:rFonts w:hint="eastAsia"/>
        </w:rPr>
        <w:t>load</w:t>
      </w:r>
    </w:p>
    <w:p w14:paraId="18D85B75" w14:textId="77777777" w:rsidR="00C36449" w:rsidRDefault="00C36449" w:rsidP="00C36449">
      <w:r>
        <w:rPr>
          <w:rFonts w:hint="eastAsia"/>
        </w:rPr>
        <w:t>可以使用</w:t>
      </w: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Load,</w:t>
      </w:r>
      <w:r>
        <w:rPr>
          <w:rFonts w:hint="eastAsia"/>
        </w:rPr>
        <w:t>把硬盘中保存的文件</w:t>
      </w:r>
      <w:r>
        <w:rPr>
          <w:rFonts w:hint="eastAsia"/>
        </w:rPr>
        <w:t>(</w:t>
      </w:r>
      <w:r>
        <w:rPr>
          <w:rFonts w:hint="eastAsia"/>
        </w:rPr>
        <w:t>键值对</w:t>
      </w:r>
      <w:r>
        <w:rPr>
          <w:rFonts w:hint="eastAsia"/>
        </w:rPr>
        <w:t>),</w:t>
      </w:r>
      <w:r>
        <w:rPr>
          <w:rFonts w:hint="eastAsia"/>
        </w:rPr>
        <w:t>读取到集合中使用</w:t>
      </w:r>
    </w:p>
    <w:p w14:paraId="3F394D61" w14:textId="01E09D0D" w:rsidR="00C36449" w:rsidRDefault="00C36449" w:rsidP="00C36449">
      <w:pPr>
        <w:pStyle w:val="a3"/>
        <w:numPr>
          <w:ilvl w:val="0"/>
          <w:numId w:val="47"/>
        </w:numPr>
        <w:ind w:firstLineChars="0"/>
      </w:pPr>
      <w:r>
        <w:t xml:space="preserve">void </w:t>
      </w:r>
      <w:r w:rsidR="009E29DA">
        <w:rPr>
          <w:rFonts w:hint="eastAsia"/>
        </w:rPr>
        <w:t>l</w:t>
      </w:r>
      <w:r>
        <w:t xml:space="preserve">oad( </w:t>
      </w:r>
      <w:proofErr w:type="spellStart"/>
      <w:r>
        <w:t>InputStream</w:t>
      </w:r>
      <w:proofErr w:type="spellEnd"/>
      <w:r>
        <w:t xml:space="preserve"> </w:t>
      </w:r>
      <w:proofErr w:type="spellStart"/>
      <w:r>
        <w:t>inStream</w:t>
      </w:r>
      <w:proofErr w:type="spellEnd"/>
      <w:r>
        <w:t>)</w:t>
      </w:r>
    </w:p>
    <w:p w14:paraId="145A4CB8" w14:textId="77777777" w:rsidR="00C36449" w:rsidRDefault="00C36449" w:rsidP="00C36449">
      <w:pPr>
        <w:pStyle w:val="a3"/>
        <w:numPr>
          <w:ilvl w:val="0"/>
          <w:numId w:val="47"/>
        </w:numPr>
        <w:ind w:firstLineChars="0"/>
      </w:pPr>
      <w:r>
        <w:t>void load(Reader reader)</w:t>
      </w:r>
    </w:p>
    <w:p w14:paraId="673DF772" w14:textId="77777777" w:rsidR="00C36449" w:rsidRDefault="00C36449" w:rsidP="00C36449">
      <w:r>
        <w:rPr>
          <w:rFonts w:hint="eastAsia"/>
        </w:rPr>
        <w:t>参数</w:t>
      </w:r>
      <w:r>
        <w:rPr>
          <w:rFonts w:hint="eastAsia"/>
        </w:rPr>
        <w:t>:</w:t>
      </w:r>
    </w:p>
    <w:p w14:paraId="4F4AD0FE" w14:textId="40D3F34C" w:rsidR="00C36449" w:rsidRDefault="00C36449" w:rsidP="00C36449">
      <w:pPr>
        <w:pStyle w:val="a3"/>
        <w:numPr>
          <w:ilvl w:val="0"/>
          <w:numId w:val="48"/>
        </w:numPr>
        <w:ind w:firstLineChars="0"/>
      </w:pP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 xml:space="preserve"> instream :</w:t>
      </w:r>
      <w:r w:rsidRPr="00C36449">
        <w:rPr>
          <w:rFonts w:hint="eastAsia"/>
          <w:highlight w:val="yellow"/>
        </w:rPr>
        <w:t>字节</w:t>
      </w:r>
      <w:r>
        <w:rPr>
          <w:rFonts w:hint="eastAsia"/>
        </w:rPr>
        <w:t>输入流</w:t>
      </w:r>
      <w:r>
        <w:rPr>
          <w:rFonts w:hint="eastAsia"/>
        </w:rPr>
        <w:t>,</w:t>
      </w:r>
      <w:r>
        <w:rPr>
          <w:rFonts w:hint="eastAsia"/>
        </w:rPr>
        <w:t>不能读取含有中文的键值对</w:t>
      </w:r>
    </w:p>
    <w:p w14:paraId="04406E6D" w14:textId="77777777" w:rsidR="00C36449" w:rsidRDefault="00C36449" w:rsidP="00C36449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 xml:space="preserve">Reader </w:t>
      </w:r>
      <w:proofErr w:type="spellStart"/>
      <w:r>
        <w:rPr>
          <w:rFonts w:hint="eastAsia"/>
        </w:rPr>
        <w:t>reader</w:t>
      </w:r>
      <w:proofErr w:type="spellEnd"/>
      <w:r>
        <w:rPr>
          <w:rFonts w:hint="eastAsia"/>
        </w:rPr>
        <w:t xml:space="preserve"> :</w:t>
      </w:r>
      <w:r w:rsidRPr="00C36449">
        <w:rPr>
          <w:rFonts w:hint="eastAsia"/>
          <w:highlight w:val="yellow"/>
        </w:rPr>
        <w:t>字符</w:t>
      </w:r>
      <w:r>
        <w:rPr>
          <w:rFonts w:hint="eastAsia"/>
        </w:rPr>
        <w:t>输入流</w:t>
      </w:r>
      <w:r>
        <w:rPr>
          <w:rFonts w:hint="eastAsia"/>
        </w:rPr>
        <w:t>,</w:t>
      </w:r>
      <w:r>
        <w:rPr>
          <w:rFonts w:hint="eastAsia"/>
        </w:rPr>
        <w:t>能读取含有中文的键值对</w:t>
      </w:r>
    </w:p>
    <w:p w14:paraId="36D91062" w14:textId="77777777" w:rsidR="00C36449" w:rsidRDefault="00C36449" w:rsidP="00C36449">
      <w:r>
        <w:rPr>
          <w:rFonts w:hint="eastAsia"/>
        </w:rPr>
        <w:t>使用步骤</w:t>
      </w:r>
      <w:r>
        <w:rPr>
          <w:rFonts w:hint="eastAsia"/>
        </w:rPr>
        <w:t>:</w:t>
      </w:r>
    </w:p>
    <w:p w14:paraId="40564FB3" w14:textId="77777777" w:rsidR="00C36449" w:rsidRDefault="00C36449" w:rsidP="00C36449">
      <w:pPr>
        <w:ind w:leftChars="200" w:left="480"/>
      </w:pPr>
      <w:r>
        <w:rPr>
          <w:rFonts w:hint="eastAsia"/>
        </w:rPr>
        <w:t>1.</w:t>
      </w:r>
      <w:r w:rsidRPr="00C36449">
        <w:rPr>
          <w:rFonts w:hint="eastAsia"/>
          <w:b/>
          <w:bCs/>
          <w:color w:val="FF0000"/>
          <w:highlight w:val="green"/>
        </w:rPr>
        <w:t>创建</w:t>
      </w:r>
      <w:r>
        <w:rPr>
          <w:rFonts w:hint="eastAsia"/>
        </w:rPr>
        <w:t>Properties</w:t>
      </w:r>
      <w:r>
        <w:rPr>
          <w:rFonts w:hint="eastAsia"/>
        </w:rPr>
        <w:t>集合对象</w:t>
      </w:r>
    </w:p>
    <w:p w14:paraId="4A3C6689" w14:textId="77777777" w:rsidR="00C36449" w:rsidRDefault="00C36449" w:rsidP="00C36449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使用</w:t>
      </w:r>
      <w:r>
        <w:rPr>
          <w:rFonts w:hint="eastAsia"/>
        </w:rPr>
        <w:t>Properties</w:t>
      </w:r>
      <w:r>
        <w:rPr>
          <w:rFonts w:hint="eastAsia"/>
        </w:rPr>
        <w:t>集合对象中的</w:t>
      </w:r>
      <w:r w:rsidRPr="00C36449">
        <w:rPr>
          <w:rFonts w:hint="eastAsia"/>
          <w:b/>
          <w:bCs/>
          <w:color w:val="FF0000"/>
          <w:highlight w:val="green"/>
        </w:rPr>
        <w:t>方法</w:t>
      </w:r>
      <w:r w:rsidRPr="00C36449">
        <w:rPr>
          <w:rFonts w:hint="eastAsia"/>
          <w:b/>
          <w:bCs/>
          <w:color w:val="FF0000"/>
          <w:highlight w:val="green"/>
        </w:rPr>
        <w:t>Load</w:t>
      </w:r>
      <w:r w:rsidRPr="00C36449">
        <w:rPr>
          <w:rFonts w:hint="eastAsia"/>
          <w:b/>
          <w:bCs/>
          <w:color w:val="FF0000"/>
          <w:highlight w:val="green"/>
        </w:rPr>
        <w:t>读取</w:t>
      </w:r>
      <w:r>
        <w:rPr>
          <w:rFonts w:hint="eastAsia"/>
        </w:rPr>
        <w:t>保存键值对的文件</w:t>
      </w:r>
    </w:p>
    <w:p w14:paraId="0A366DD0" w14:textId="77777777" w:rsidR="00C36449" w:rsidRDefault="00C36449" w:rsidP="00C36449">
      <w:pPr>
        <w:ind w:leftChars="200" w:left="480"/>
      </w:pPr>
      <w:r>
        <w:rPr>
          <w:rFonts w:hint="eastAsia"/>
        </w:rPr>
        <w:t>3.</w:t>
      </w:r>
      <w:r w:rsidRPr="00C36449">
        <w:rPr>
          <w:rFonts w:hint="eastAsia"/>
          <w:b/>
          <w:bCs/>
          <w:color w:val="FF0000"/>
          <w:highlight w:val="green"/>
        </w:rPr>
        <w:t>遍历</w:t>
      </w:r>
      <w:r>
        <w:rPr>
          <w:rFonts w:hint="eastAsia"/>
        </w:rPr>
        <w:t>Properties</w:t>
      </w:r>
      <w:r>
        <w:rPr>
          <w:rFonts w:hint="eastAsia"/>
        </w:rPr>
        <w:t>集合</w:t>
      </w:r>
    </w:p>
    <w:p w14:paraId="651F8872" w14:textId="77777777" w:rsidR="00C36449" w:rsidRDefault="00C36449" w:rsidP="00C36449">
      <w:r>
        <w:rPr>
          <w:rFonts w:hint="eastAsia"/>
        </w:rPr>
        <w:t>注意</w:t>
      </w:r>
      <w:r>
        <w:rPr>
          <w:rFonts w:hint="eastAsia"/>
        </w:rPr>
        <w:t>:</w:t>
      </w:r>
    </w:p>
    <w:p w14:paraId="05C26CFC" w14:textId="787A2342" w:rsidR="00C36449" w:rsidRDefault="00C36449" w:rsidP="00C36449">
      <w:pPr>
        <w:ind w:leftChars="200" w:left="480"/>
      </w:pPr>
      <w:r>
        <w:rPr>
          <w:rFonts w:hint="eastAsia"/>
        </w:rPr>
        <w:t>1.</w:t>
      </w:r>
      <w:r>
        <w:rPr>
          <w:rFonts w:hint="eastAsia"/>
        </w:rPr>
        <w:t>存储键值对的文件中</w:t>
      </w:r>
      <w:r>
        <w:rPr>
          <w:rFonts w:hint="eastAsia"/>
        </w:rPr>
        <w:t>,</w:t>
      </w:r>
      <w:r>
        <w:rPr>
          <w:rFonts w:hint="eastAsia"/>
        </w:rPr>
        <w:t>键与值默认的连接符号可以使用</w:t>
      </w:r>
      <w:r>
        <w:rPr>
          <w:rFonts w:hint="eastAsia"/>
        </w:rPr>
        <w:t xml:space="preserve">= </w:t>
      </w:r>
      <w:r>
        <w:rPr>
          <w:rFonts w:hint="eastAsia"/>
        </w:rPr>
        <w:t>，空格</w:t>
      </w:r>
      <w:r>
        <w:rPr>
          <w:rFonts w:hint="eastAsia"/>
        </w:rPr>
        <w:t>(</w:t>
      </w:r>
      <w:r>
        <w:rPr>
          <w:rFonts w:hint="eastAsia"/>
        </w:rPr>
        <w:t>其他符号如：</w:t>
      </w:r>
      <w:r>
        <w:rPr>
          <w:rFonts w:hint="eastAsia"/>
        </w:rPr>
        <w:t>)</w:t>
      </w:r>
    </w:p>
    <w:p w14:paraId="0EDBC4C9" w14:textId="77777777" w:rsidR="00C36449" w:rsidRDefault="00C36449" w:rsidP="00C36449">
      <w:pPr>
        <w:ind w:leftChars="200" w:left="480"/>
      </w:pPr>
      <w:r>
        <w:rPr>
          <w:rFonts w:hint="eastAsia"/>
        </w:rPr>
        <w:t>2.</w:t>
      </w:r>
      <w:r>
        <w:rPr>
          <w:rFonts w:hint="eastAsia"/>
        </w:rPr>
        <w:t>存储键值对的文件中</w:t>
      </w:r>
      <w:r>
        <w:rPr>
          <w:rFonts w:hint="eastAsia"/>
        </w:rPr>
        <w:t>,</w:t>
      </w:r>
      <w:r>
        <w:rPr>
          <w:rFonts w:hint="eastAsia"/>
        </w:rPr>
        <w:t>可以使用</w:t>
      </w:r>
      <w:r>
        <w:rPr>
          <w:rFonts w:hint="eastAsia"/>
        </w:rPr>
        <w:t>#</w:t>
      </w:r>
      <w:r>
        <w:rPr>
          <w:rFonts w:hint="eastAsia"/>
        </w:rPr>
        <w:t>进行注释</w:t>
      </w:r>
      <w:r>
        <w:rPr>
          <w:rFonts w:hint="eastAsia"/>
        </w:rPr>
        <w:t>,</w:t>
      </w:r>
      <w:r>
        <w:rPr>
          <w:rFonts w:hint="eastAsia"/>
        </w:rPr>
        <w:t>被注释的键值对不会再被读取</w:t>
      </w:r>
    </w:p>
    <w:p w14:paraId="1C080E34" w14:textId="20190034" w:rsidR="00C36449" w:rsidRPr="00C36449" w:rsidRDefault="00C36449" w:rsidP="00C36449">
      <w:pPr>
        <w:ind w:leftChars="200" w:left="480"/>
      </w:pPr>
      <w:r>
        <w:rPr>
          <w:rFonts w:hint="eastAsia"/>
        </w:rPr>
        <w:t>3.</w:t>
      </w:r>
      <w:r>
        <w:rPr>
          <w:rFonts w:hint="eastAsia"/>
        </w:rPr>
        <w:t>存储键值对的文件中，键与值默认都是字符串，不用再加引号</w:t>
      </w:r>
    </w:p>
    <w:p w14:paraId="472AACCD" w14:textId="0A36C122" w:rsidR="00A73790" w:rsidRDefault="00A73790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6399498A" w14:textId="5A5AD067" w:rsidR="00056C68" w:rsidRDefault="00A73790" w:rsidP="00A73790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File</w:t>
      </w:r>
      <w:r>
        <w:rPr>
          <w:rStyle w:val="a7"/>
          <w:rFonts w:eastAsia="黑体" w:hint="eastAsia"/>
          <w:b/>
          <w:bCs/>
          <w:sz w:val="44"/>
        </w:rPr>
        <w:t>类</w:t>
      </w:r>
    </w:p>
    <w:p w14:paraId="67E92BDE" w14:textId="05C5A2CB" w:rsidR="00A73790" w:rsidRDefault="00A73790" w:rsidP="00A73790">
      <w:proofErr w:type="spellStart"/>
      <w:r>
        <w:rPr>
          <w:rFonts w:hint="eastAsia"/>
        </w:rPr>
        <w:t>java.io.File</w:t>
      </w:r>
      <w:proofErr w:type="spellEnd"/>
      <w:r>
        <w:rPr>
          <w:rFonts w:hint="eastAsia"/>
        </w:rPr>
        <w:t>类：文件和目录路径名的抽象表示形式。</w:t>
      </w:r>
    </w:p>
    <w:p w14:paraId="7744DD41" w14:textId="77777777" w:rsidR="00A73790" w:rsidRDefault="00A73790" w:rsidP="00A73790">
      <w:r>
        <w:rPr>
          <w:rFonts w:hint="eastAsia"/>
        </w:rPr>
        <w:t>java</w:t>
      </w:r>
      <w:r>
        <w:rPr>
          <w:rFonts w:hint="eastAsia"/>
        </w:rPr>
        <w:t>把电脑中的文件和文件夹</w:t>
      </w:r>
      <w:r>
        <w:rPr>
          <w:rFonts w:hint="eastAsia"/>
        </w:rPr>
        <w:t>(</w:t>
      </w:r>
      <w:r>
        <w:rPr>
          <w:rFonts w:hint="eastAsia"/>
        </w:rPr>
        <w:t>目录</w:t>
      </w:r>
      <w:r>
        <w:rPr>
          <w:rFonts w:hint="eastAsia"/>
        </w:rPr>
        <w:t>)</w:t>
      </w:r>
      <w:r>
        <w:rPr>
          <w:rFonts w:hint="eastAsia"/>
        </w:rPr>
        <w:t>封装为了一个</w:t>
      </w:r>
      <w:r>
        <w:rPr>
          <w:rFonts w:hint="eastAsia"/>
        </w:rPr>
        <w:t>File</w:t>
      </w:r>
      <w:r>
        <w:rPr>
          <w:rFonts w:hint="eastAsia"/>
        </w:rPr>
        <w:t>类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r>
        <w:rPr>
          <w:rFonts w:hint="eastAsia"/>
        </w:rPr>
        <w:t>File</w:t>
      </w:r>
      <w:r>
        <w:rPr>
          <w:rFonts w:hint="eastAsia"/>
        </w:rPr>
        <w:t>类对文件和文件夹进行操作</w:t>
      </w:r>
    </w:p>
    <w:p w14:paraId="27E8FF40" w14:textId="77777777" w:rsidR="00A73790" w:rsidRDefault="00A73790" w:rsidP="00A73790">
      <w:r>
        <w:rPr>
          <w:rFonts w:hint="eastAsia"/>
        </w:rPr>
        <w:t>我们可以使用</w:t>
      </w:r>
      <w:r>
        <w:rPr>
          <w:rFonts w:hint="eastAsia"/>
        </w:rPr>
        <w:t>File</w:t>
      </w:r>
      <w:r>
        <w:rPr>
          <w:rFonts w:hint="eastAsia"/>
        </w:rPr>
        <w:t>类的方法</w:t>
      </w:r>
    </w:p>
    <w:p w14:paraId="3094FED0" w14:textId="6AC632FF" w:rsidR="00A73790" w:rsidRDefault="00A73790" w:rsidP="00583C6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创建一个文件</w:t>
      </w:r>
      <w:r>
        <w:rPr>
          <w:rFonts w:hint="eastAsia"/>
        </w:rPr>
        <w:t>/</w:t>
      </w:r>
      <w:r>
        <w:rPr>
          <w:rFonts w:hint="eastAsia"/>
        </w:rPr>
        <w:t>文件夹</w:t>
      </w:r>
    </w:p>
    <w:p w14:paraId="5F002CC1" w14:textId="77777777" w:rsidR="00A73790" w:rsidRDefault="00A73790" w:rsidP="00583C6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删除文件</w:t>
      </w:r>
      <w:r>
        <w:rPr>
          <w:rFonts w:hint="eastAsia"/>
        </w:rPr>
        <w:t>/</w:t>
      </w:r>
      <w:r>
        <w:rPr>
          <w:rFonts w:hint="eastAsia"/>
        </w:rPr>
        <w:t>文件夹</w:t>
      </w:r>
    </w:p>
    <w:p w14:paraId="24C1D4FC" w14:textId="77777777" w:rsidR="00A73790" w:rsidRDefault="00A73790" w:rsidP="00583C6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获取文件</w:t>
      </w:r>
      <w:r>
        <w:rPr>
          <w:rFonts w:hint="eastAsia"/>
        </w:rPr>
        <w:t>/</w:t>
      </w:r>
      <w:r>
        <w:rPr>
          <w:rFonts w:hint="eastAsia"/>
        </w:rPr>
        <w:t>文件夹</w:t>
      </w:r>
    </w:p>
    <w:p w14:paraId="3B149E77" w14:textId="77777777" w:rsidR="00A73790" w:rsidRDefault="00A73790" w:rsidP="00583C6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判断文件</w:t>
      </w:r>
      <w:r>
        <w:rPr>
          <w:rFonts w:hint="eastAsia"/>
        </w:rPr>
        <w:t>/</w:t>
      </w:r>
      <w:r>
        <w:rPr>
          <w:rFonts w:hint="eastAsia"/>
        </w:rPr>
        <w:t>文件夹是否存在</w:t>
      </w:r>
    </w:p>
    <w:p w14:paraId="211009AF" w14:textId="77777777" w:rsidR="00A73790" w:rsidRDefault="00A73790" w:rsidP="00583C6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对文件夹进行遍历</w:t>
      </w:r>
    </w:p>
    <w:p w14:paraId="7F5038DD" w14:textId="509F4C28" w:rsidR="00A73790" w:rsidRDefault="00A73790" w:rsidP="00583C6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获取文件的大小</w:t>
      </w:r>
    </w:p>
    <w:p w14:paraId="43A282A0" w14:textId="0A398D8D" w:rsidR="00A73790" w:rsidRDefault="00A73790" w:rsidP="00A73790">
      <w:r>
        <w:rPr>
          <w:rFonts w:hint="eastAsia"/>
        </w:rPr>
        <w:t>File</w:t>
      </w:r>
      <w:r>
        <w:rPr>
          <w:rFonts w:hint="eastAsia"/>
        </w:rPr>
        <w:t>类是一个与系统无关的类</w:t>
      </w:r>
      <w:r>
        <w:rPr>
          <w:rFonts w:hint="eastAsia"/>
        </w:rPr>
        <w:t>,</w:t>
      </w:r>
      <w:r>
        <w:rPr>
          <w:rFonts w:hint="eastAsia"/>
        </w:rPr>
        <w:t>任何的操作系统都可以使用这个类中的方法</w:t>
      </w:r>
    </w:p>
    <w:p w14:paraId="4C7A1635" w14:textId="77777777" w:rsidR="00A73790" w:rsidRDefault="00A73790" w:rsidP="00A73790">
      <w:r>
        <w:rPr>
          <w:rFonts w:hint="eastAsia"/>
        </w:rPr>
        <w:t>重点</w:t>
      </w:r>
      <w:r>
        <w:rPr>
          <w:rFonts w:hint="eastAsia"/>
        </w:rPr>
        <w:t>:</w:t>
      </w:r>
      <w:r>
        <w:rPr>
          <w:rFonts w:hint="eastAsia"/>
        </w:rPr>
        <w:t>记住这三个单词</w:t>
      </w:r>
    </w:p>
    <w:p w14:paraId="02B2C02E" w14:textId="77777777" w:rsidR="00A73790" w:rsidRPr="00A73790" w:rsidRDefault="00A73790" w:rsidP="00A73790">
      <w:pPr>
        <w:ind w:leftChars="200" w:left="480"/>
        <w:rPr>
          <w:b/>
          <w:bCs/>
          <w:color w:val="00B050"/>
        </w:rPr>
      </w:pPr>
      <w:r w:rsidRPr="00A73790">
        <w:rPr>
          <w:rFonts w:hint="eastAsia"/>
          <w:b/>
          <w:bCs/>
          <w:color w:val="00B050"/>
        </w:rPr>
        <w:t>file:</w:t>
      </w:r>
      <w:r w:rsidRPr="00A73790">
        <w:rPr>
          <w:rFonts w:hint="eastAsia"/>
          <w:b/>
          <w:bCs/>
          <w:color w:val="00B050"/>
        </w:rPr>
        <w:t>文件</w:t>
      </w:r>
    </w:p>
    <w:p w14:paraId="1E835EC8" w14:textId="77777777" w:rsidR="00A73790" w:rsidRPr="00A73790" w:rsidRDefault="00A73790" w:rsidP="00A73790">
      <w:pPr>
        <w:ind w:leftChars="200" w:left="480"/>
        <w:rPr>
          <w:b/>
          <w:bCs/>
          <w:color w:val="00B050"/>
        </w:rPr>
      </w:pPr>
      <w:r w:rsidRPr="00A73790">
        <w:rPr>
          <w:rFonts w:hint="eastAsia"/>
          <w:b/>
          <w:bCs/>
          <w:color w:val="00B050"/>
        </w:rPr>
        <w:t>directory:</w:t>
      </w:r>
      <w:r w:rsidRPr="00A73790">
        <w:rPr>
          <w:rFonts w:hint="eastAsia"/>
          <w:b/>
          <w:bCs/>
          <w:color w:val="00B050"/>
        </w:rPr>
        <w:t>文件夹</w:t>
      </w:r>
      <w:r w:rsidRPr="00A73790">
        <w:rPr>
          <w:rFonts w:hint="eastAsia"/>
          <w:b/>
          <w:bCs/>
          <w:color w:val="00B050"/>
        </w:rPr>
        <w:t>/</w:t>
      </w:r>
      <w:r w:rsidRPr="00A73790">
        <w:rPr>
          <w:rFonts w:hint="eastAsia"/>
          <w:b/>
          <w:bCs/>
          <w:color w:val="00B050"/>
        </w:rPr>
        <w:t>目录</w:t>
      </w:r>
    </w:p>
    <w:p w14:paraId="68F9E9E4" w14:textId="4EAE8F35" w:rsidR="00A73790" w:rsidRDefault="00A73790" w:rsidP="00A73790">
      <w:pPr>
        <w:ind w:leftChars="200" w:left="480"/>
        <w:rPr>
          <w:b/>
          <w:bCs/>
          <w:color w:val="00B050"/>
        </w:rPr>
      </w:pPr>
      <w:r w:rsidRPr="00A73790">
        <w:rPr>
          <w:rFonts w:hint="eastAsia"/>
          <w:b/>
          <w:bCs/>
          <w:color w:val="00B050"/>
        </w:rPr>
        <w:t>path:</w:t>
      </w:r>
      <w:r w:rsidRPr="00A73790">
        <w:rPr>
          <w:rFonts w:hint="eastAsia"/>
          <w:b/>
          <w:bCs/>
          <w:color w:val="00B050"/>
        </w:rPr>
        <w:t>路径</w:t>
      </w:r>
    </w:p>
    <w:p w14:paraId="19B8B39B" w14:textId="065ACA92" w:rsidR="00A73790" w:rsidRDefault="00C30FA4" w:rsidP="00C30FA4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．静态成员变量</w:t>
      </w:r>
    </w:p>
    <w:p w14:paraId="2963B269" w14:textId="321177D2" w:rsidR="00C30FA4" w:rsidRDefault="00C30FA4" w:rsidP="00583C6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 xml:space="preserve">static string </w:t>
      </w:r>
      <w:proofErr w:type="spellStart"/>
      <w:r>
        <w:rPr>
          <w:rFonts w:hint="eastAsia"/>
        </w:rPr>
        <w:t>pathSeparator</w:t>
      </w:r>
      <w:proofErr w:type="spellEnd"/>
      <w:r>
        <w:rPr>
          <w:rFonts w:hint="eastAsia"/>
        </w:rPr>
        <w:t>与系统有关的</w:t>
      </w:r>
      <w:commentRangeStart w:id="86"/>
      <w:r>
        <w:rPr>
          <w:rFonts w:hint="eastAsia"/>
        </w:rPr>
        <w:t>路径分隔符</w:t>
      </w:r>
      <w:commentRangeEnd w:id="86"/>
      <w:r>
        <w:rPr>
          <w:rStyle w:val="ae"/>
        </w:rPr>
        <w:commentReference w:id="86"/>
      </w:r>
      <w:r>
        <w:rPr>
          <w:rFonts w:hint="eastAsia"/>
        </w:rPr>
        <w:t>，为了方便，它被表示为一个字符串。</w:t>
      </w:r>
    </w:p>
    <w:p w14:paraId="70C029BA" w14:textId="77777777" w:rsidR="00C30FA4" w:rsidRDefault="00C30FA4" w:rsidP="00583C6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 xml:space="preserve">static char </w:t>
      </w:r>
      <w:proofErr w:type="spellStart"/>
      <w:r>
        <w:rPr>
          <w:rFonts w:hint="eastAsia"/>
        </w:rPr>
        <w:t>pathSeparatorChar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与系统有关的路径分隔符。</w:t>
      </w:r>
    </w:p>
    <w:p w14:paraId="170DBEA2" w14:textId="22304146" w:rsidR="00C30FA4" w:rsidRDefault="00C30FA4" w:rsidP="00583C6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 xml:space="preserve">static String separator </w:t>
      </w:r>
      <w:r>
        <w:rPr>
          <w:rFonts w:hint="eastAsia"/>
        </w:rPr>
        <w:t>与系统有关的</w:t>
      </w:r>
      <w:commentRangeStart w:id="87"/>
      <w:r>
        <w:rPr>
          <w:rFonts w:hint="eastAsia"/>
        </w:rPr>
        <w:t>默认名称分隔符</w:t>
      </w:r>
      <w:commentRangeEnd w:id="87"/>
      <w:r>
        <w:rPr>
          <w:rStyle w:val="ae"/>
        </w:rPr>
        <w:commentReference w:id="87"/>
      </w:r>
      <w:r>
        <w:rPr>
          <w:rFonts w:hint="eastAsia"/>
        </w:rPr>
        <w:t>，为了方便，它被表示为一个字符串。</w:t>
      </w:r>
    </w:p>
    <w:p w14:paraId="0556FC49" w14:textId="77777777" w:rsidR="00C30FA4" w:rsidRDefault="00C30FA4" w:rsidP="00583C6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 xml:space="preserve">static char </w:t>
      </w:r>
      <w:proofErr w:type="spellStart"/>
      <w:r>
        <w:rPr>
          <w:rFonts w:hint="eastAsia"/>
        </w:rPr>
        <w:t>separatorChar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与系统有关的默认名称分隔符。</w:t>
      </w:r>
    </w:p>
    <w:p w14:paraId="75192F2B" w14:textId="4A0073E5" w:rsidR="00C30FA4" w:rsidRDefault="00C30FA4" w:rsidP="00C30FA4">
      <w:r>
        <w:rPr>
          <w:rFonts w:hint="eastAsia"/>
        </w:rPr>
        <w:t>操作路径</w:t>
      </w:r>
      <w:r>
        <w:rPr>
          <w:rFonts w:hint="eastAsia"/>
        </w:rPr>
        <w:t>:</w:t>
      </w:r>
      <w:r>
        <w:rPr>
          <w:rFonts w:hint="eastAsia"/>
        </w:rPr>
        <w:t>路径</w:t>
      </w:r>
      <w:proofErr w:type="gramStart"/>
      <w:r>
        <w:rPr>
          <w:rFonts w:hint="eastAsia"/>
        </w:rPr>
        <w:t>不能写死了</w:t>
      </w:r>
      <w:proofErr w:type="gramEnd"/>
      <w:r>
        <w:rPr>
          <w:rFonts w:hint="eastAsia"/>
        </w:rPr>
        <w:t>，程序可能需要在多个系统中运行</w:t>
      </w:r>
    </w:p>
    <w:p w14:paraId="62337CBB" w14:textId="71CD4E04" w:rsidR="00C30FA4" w:rsidRDefault="00C30FA4" w:rsidP="00C30FA4">
      <w:pPr>
        <w:ind w:leftChars="100" w:left="240"/>
      </w:pPr>
      <w:r>
        <w:t xml:space="preserve">C: \develop\a\a.txt   </w:t>
      </w:r>
      <w:r w:rsidRPr="00C30FA4">
        <w:rPr>
          <w:i/>
          <w:iCs/>
        </w:rPr>
        <w:t>windows</w:t>
      </w:r>
      <w:r w:rsidRPr="00C30FA4">
        <w:rPr>
          <w:rFonts w:hint="eastAsia"/>
          <w:i/>
          <w:iCs/>
        </w:rPr>
        <w:t>系统</w:t>
      </w:r>
    </w:p>
    <w:p w14:paraId="6C44F25D" w14:textId="57C272D8" w:rsidR="00C30FA4" w:rsidRDefault="00C30FA4" w:rsidP="00C30FA4">
      <w:pPr>
        <w:ind w:leftChars="100" w:left="240"/>
      </w:pPr>
      <w:r>
        <w:t xml:space="preserve">C:/develop/a/a.txt    </w:t>
      </w:r>
      <w:r w:rsidRPr="00C30FA4">
        <w:rPr>
          <w:i/>
          <w:iCs/>
        </w:rPr>
        <w:t>Linux</w:t>
      </w:r>
      <w:r w:rsidRPr="00C30FA4">
        <w:rPr>
          <w:rFonts w:hint="eastAsia"/>
          <w:i/>
          <w:iCs/>
        </w:rPr>
        <w:t>系统</w:t>
      </w:r>
    </w:p>
    <w:p w14:paraId="641A0533" w14:textId="1B29DD22" w:rsidR="00C30FA4" w:rsidRDefault="00C30FA4" w:rsidP="00C30FA4">
      <w:pPr>
        <w:ind w:leftChars="100" w:left="240"/>
      </w:pPr>
      <w:r>
        <w:t>"C:</w:t>
      </w:r>
      <w:r w:rsidRPr="00C30FA4">
        <w:rPr>
          <w:color w:val="00B050"/>
        </w:rPr>
        <w:t>"+File. separator+ "</w:t>
      </w:r>
      <w:r>
        <w:t xml:space="preserve">develop </w:t>
      </w:r>
      <w:r w:rsidRPr="00C30FA4">
        <w:rPr>
          <w:color w:val="00B050"/>
        </w:rPr>
        <w:t>"+File. separator + "</w:t>
      </w:r>
      <w:r>
        <w:t>a</w:t>
      </w:r>
      <w:r w:rsidRPr="00C30FA4">
        <w:rPr>
          <w:color w:val="00B050"/>
        </w:rPr>
        <w:t>" + File. separator+ "</w:t>
      </w:r>
      <w:r>
        <w:t>a. txt”</w:t>
      </w:r>
    </w:p>
    <w:p w14:paraId="30151E32" w14:textId="456141C8" w:rsidR="00C30FA4" w:rsidRDefault="00FC4540" w:rsidP="00FC4540">
      <w:pPr>
        <w:pStyle w:val="3"/>
        <w:spacing w:beforeLines="0" w:before="0" w:afterLines="0" w:after="0"/>
      </w:pPr>
      <w:r>
        <w:rPr>
          <w:rFonts w:hint="eastAsia"/>
        </w:rPr>
        <w:t>路径概念：</w:t>
      </w:r>
    </w:p>
    <w:p w14:paraId="72CE5505" w14:textId="1974AE98" w:rsidR="00FC4540" w:rsidRDefault="00FC4540" w:rsidP="00FC4540">
      <w:r>
        <w:rPr>
          <w:rFonts w:hint="eastAsia"/>
        </w:rPr>
        <w:t>绝对路径</w:t>
      </w:r>
      <w:r>
        <w:rPr>
          <w:rFonts w:hint="eastAsia"/>
        </w:rPr>
        <w:t>:</w:t>
      </w:r>
      <w:r>
        <w:rPr>
          <w:rFonts w:hint="eastAsia"/>
        </w:rPr>
        <w:t>是一个完整的路径，以盘符</w:t>
      </w:r>
      <w:r>
        <w:rPr>
          <w:rFonts w:hint="eastAsia"/>
        </w:rPr>
        <w:t>(c:, D: )</w:t>
      </w:r>
      <w:r>
        <w:rPr>
          <w:rFonts w:hint="eastAsia"/>
        </w:rPr>
        <w:t>开始的路径</w:t>
      </w:r>
    </w:p>
    <w:p w14:paraId="70A0A3DD" w14:textId="7F91B779" w:rsidR="00FC4540" w:rsidRDefault="00FC4540" w:rsidP="00BB6B87">
      <w:pPr>
        <w:ind w:leftChars="200" w:left="480"/>
      </w:pPr>
      <w:r>
        <w:t>C:\\a. txt</w:t>
      </w:r>
    </w:p>
    <w:p w14:paraId="5DBB49A6" w14:textId="0DB52463" w:rsidR="00FC4540" w:rsidRDefault="00FC4540" w:rsidP="00BB6B87">
      <w:pPr>
        <w:ind w:leftChars="200" w:left="480"/>
      </w:pPr>
      <w:r>
        <w:t>C: \\Users\ \</w:t>
      </w:r>
      <w:proofErr w:type="spellStart"/>
      <w:r>
        <w:t>itcast</w:t>
      </w:r>
      <w:proofErr w:type="spellEnd"/>
      <w:r>
        <w:t>\\</w:t>
      </w:r>
      <w:proofErr w:type="spellStart"/>
      <w:r>
        <w:t>IdeaProjects</w:t>
      </w:r>
      <w:proofErr w:type="spellEnd"/>
      <w:r>
        <w:t xml:space="preserve"> \\shungyuan\\123. txt</w:t>
      </w:r>
    </w:p>
    <w:p w14:paraId="75054296" w14:textId="77777777" w:rsidR="00FC4540" w:rsidRDefault="00FC4540" w:rsidP="00BB6B87">
      <w:pPr>
        <w:ind w:leftChars="200" w:left="480"/>
      </w:pPr>
      <w:r>
        <w:t>D:\\demo\\b. txt</w:t>
      </w:r>
    </w:p>
    <w:p w14:paraId="3CD378E5" w14:textId="105CE821" w:rsidR="00FC4540" w:rsidRDefault="00FC4540" w:rsidP="00FC4540">
      <w:r>
        <w:rPr>
          <w:rFonts w:hint="eastAsia"/>
        </w:rPr>
        <w:t>相对路径</w:t>
      </w:r>
      <w:r>
        <w:rPr>
          <w:rFonts w:hint="eastAsia"/>
        </w:rPr>
        <w:t>:</w:t>
      </w:r>
      <w:r>
        <w:rPr>
          <w:rFonts w:hint="eastAsia"/>
        </w:rPr>
        <w:t>是一个简化的路径，</w:t>
      </w:r>
      <w:proofErr w:type="gramStart"/>
      <w:r>
        <w:rPr>
          <w:rFonts w:hint="eastAsia"/>
        </w:rPr>
        <w:t>相对指</w:t>
      </w:r>
      <w:proofErr w:type="gramEnd"/>
      <w:r>
        <w:rPr>
          <w:rFonts w:hint="eastAsia"/>
        </w:rPr>
        <w:t>的是</w:t>
      </w:r>
      <w:r w:rsidRPr="00241BEB">
        <w:rPr>
          <w:rFonts w:hint="eastAsia"/>
          <w:b/>
          <w:bCs/>
          <w:color w:val="FF0000"/>
        </w:rPr>
        <w:t>相对于当前</w:t>
      </w:r>
      <w:r w:rsidRPr="00241BEB">
        <w:rPr>
          <w:rFonts w:hint="eastAsia"/>
          <w:b/>
          <w:bCs/>
          <w:color w:val="FF0000"/>
          <w:highlight w:val="green"/>
        </w:rPr>
        <w:t>项目</w:t>
      </w:r>
      <w:r w:rsidR="00241BEB">
        <w:rPr>
          <w:rFonts w:hint="eastAsia"/>
          <w:b/>
          <w:bCs/>
          <w:color w:val="FF0000"/>
        </w:rPr>
        <w:t>（不是模块也不是包）</w:t>
      </w:r>
      <w:r>
        <w:rPr>
          <w:rFonts w:hint="eastAsia"/>
        </w:rPr>
        <w:t>的根目录</w:t>
      </w:r>
      <w:r>
        <w:rPr>
          <w:rFonts w:hint="eastAsia"/>
        </w:rPr>
        <w:t>(C: \\Users \</w:t>
      </w:r>
      <w:proofErr w:type="spellStart"/>
      <w:r>
        <w:rPr>
          <w:rFonts w:hint="eastAsia"/>
        </w:rPr>
        <w:t>itcast</w:t>
      </w:r>
      <w:proofErr w:type="spellEnd"/>
      <w:r>
        <w:rPr>
          <w:rFonts w:hint="eastAsia"/>
        </w:rPr>
        <w:t>\ \</w:t>
      </w:r>
      <w:proofErr w:type="spellStart"/>
      <w:r>
        <w:rPr>
          <w:rFonts w:hint="eastAsia"/>
        </w:rPr>
        <w:t>IdeaProjects</w:t>
      </w:r>
      <w:proofErr w:type="spellEnd"/>
      <w:r>
        <w:rPr>
          <w:rFonts w:hint="eastAsia"/>
        </w:rPr>
        <w:t xml:space="preserve"> \ \</w:t>
      </w:r>
      <w:proofErr w:type="spellStart"/>
      <w:r>
        <w:rPr>
          <w:rFonts w:hint="eastAsia"/>
        </w:rPr>
        <w:t>shungyuan</w:t>
      </w:r>
      <w:proofErr w:type="spellEnd"/>
      <w:r>
        <w:rPr>
          <w:rFonts w:hint="eastAsia"/>
        </w:rPr>
        <w:t>)</w:t>
      </w:r>
    </w:p>
    <w:p w14:paraId="17D1C8A7" w14:textId="77777777" w:rsidR="00FC4540" w:rsidRDefault="00FC4540" w:rsidP="00FC4540">
      <w:pPr>
        <w:ind w:firstLineChars="100" w:firstLine="240"/>
      </w:pPr>
      <w:r>
        <w:rPr>
          <w:rFonts w:hint="eastAsia"/>
        </w:rPr>
        <w:t>如果使用当前项目的根目录</w:t>
      </w:r>
      <w:r>
        <w:rPr>
          <w:rFonts w:hint="eastAsia"/>
        </w:rPr>
        <w:t>,</w:t>
      </w:r>
      <w:r>
        <w:rPr>
          <w:rFonts w:hint="eastAsia"/>
        </w:rPr>
        <w:t>路径可以简化书写</w:t>
      </w:r>
    </w:p>
    <w:p w14:paraId="660B71E0" w14:textId="1014EC2D" w:rsidR="00FC4540" w:rsidRDefault="00FC4540" w:rsidP="00FC4540">
      <w:pPr>
        <w:ind w:left="420"/>
      </w:pPr>
      <w:r>
        <w:rPr>
          <w:rFonts w:hint="eastAsia"/>
        </w:rPr>
        <w:t>C: \\Users \\itcast\\IdeaProjects \\shungyuan\123. txt--&gt;</w:t>
      </w:r>
      <w:r>
        <w:rPr>
          <w:rFonts w:hint="eastAsia"/>
        </w:rPr>
        <w:t>简化为</w:t>
      </w:r>
      <w:r>
        <w:rPr>
          <w:rFonts w:hint="eastAsia"/>
        </w:rPr>
        <w:t>: 123. txt(</w:t>
      </w:r>
      <w:r>
        <w:rPr>
          <w:rFonts w:hint="eastAsia"/>
        </w:rPr>
        <w:t>可以省略项目的根目录</w:t>
      </w:r>
      <w:r>
        <w:rPr>
          <w:rFonts w:hint="eastAsia"/>
        </w:rPr>
        <w:t>)</w:t>
      </w:r>
    </w:p>
    <w:p w14:paraId="601C9BF4" w14:textId="77777777" w:rsidR="00FC4540" w:rsidRDefault="00FC4540" w:rsidP="00FC4540">
      <w:r>
        <w:rPr>
          <w:rFonts w:hint="eastAsia"/>
        </w:rPr>
        <w:t>注意</w:t>
      </w:r>
      <w:r>
        <w:rPr>
          <w:rFonts w:hint="eastAsia"/>
        </w:rPr>
        <w:t>:</w:t>
      </w:r>
    </w:p>
    <w:p w14:paraId="4497C9F7" w14:textId="382B529F" w:rsidR="00FC4540" w:rsidRDefault="00FC4540" w:rsidP="00583C6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路径是不区分大小写</w:t>
      </w:r>
    </w:p>
    <w:p w14:paraId="3F25829A" w14:textId="094208A8" w:rsidR="00FC4540" w:rsidRDefault="00FC4540" w:rsidP="00583C6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路径中的文件名称分隔符</w:t>
      </w:r>
      <w:r>
        <w:rPr>
          <w:rFonts w:hint="eastAsia"/>
        </w:rPr>
        <w:t>window</w:t>
      </w:r>
      <w:r>
        <w:rPr>
          <w:rFonts w:hint="eastAsia"/>
        </w:rPr>
        <w:t>里使用反斜杠</w:t>
      </w:r>
      <w:r>
        <w:rPr>
          <w:rFonts w:hint="eastAsia"/>
        </w:rPr>
        <w:t>,</w:t>
      </w:r>
      <w:r>
        <w:rPr>
          <w:rFonts w:hint="eastAsia"/>
        </w:rPr>
        <w:t>反斜杠是转义字符，</w:t>
      </w:r>
      <w:r w:rsidRPr="00FC4540">
        <w:rPr>
          <w:rFonts w:hint="eastAsia"/>
          <w:b/>
          <w:bCs/>
          <w:color w:val="FF0000"/>
        </w:rPr>
        <w:t>两个</w:t>
      </w:r>
      <w:r>
        <w:rPr>
          <w:rFonts w:hint="eastAsia"/>
        </w:rPr>
        <w:t>反</w:t>
      </w:r>
      <w:r>
        <w:rPr>
          <w:rFonts w:hint="eastAsia"/>
        </w:rPr>
        <w:lastRenderedPageBreak/>
        <w:t>斜杠代表一个普通的反斜杠</w:t>
      </w:r>
    </w:p>
    <w:p w14:paraId="4552CEB0" w14:textId="5D6E3046" w:rsidR="00BB2F58" w:rsidRDefault="00BB2F58" w:rsidP="00BB2F58">
      <w:pPr>
        <w:pStyle w:val="2"/>
      </w:pPr>
      <w:r>
        <w:rPr>
          <w:rFonts w:hint="eastAsia"/>
        </w:rPr>
        <w:t>二．构造方法</w:t>
      </w:r>
    </w:p>
    <w:p w14:paraId="62A63373" w14:textId="0FA2504B" w:rsidR="00BB6B87" w:rsidRDefault="00BB6B87" w:rsidP="00583C63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File(String pathname)</w:t>
      </w:r>
      <w:r>
        <w:rPr>
          <w:rFonts w:hint="eastAsia"/>
        </w:rPr>
        <w:t>：通过将给定路径名字符串转换为抽象路径名来创建一个新</w:t>
      </w:r>
      <w:r>
        <w:rPr>
          <w:rFonts w:hint="eastAsia"/>
        </w:rPr>
        <w:t xml:space="preserve"> File</w:t>
      </w:r>
      <w:r>
        <w:rPr>
          <w:rFonts w:hint="eastAsia"/>
        </w:rPr>
        <w:t>实例。</w:t>
      </w:r>
    </w:p>
    <w:p w14:paraId="1D109FB1" w14:textId="77777777" w:rsidR="00BB6B87" w:rsidRDefault="00BB6B87" w:rsidP="00583C63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参数</w:t>
      </w:r>
      <w:r>
        <w:rPr>
          <w:rFonts w:hint="eastAsia"/>
        </w:rPr>
        <w:t>:</w:t>
      </w:r>
    </w:p>
    <w:p w14:paraId="04A92073" w14:textId="59B93D43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t>String pathname :</w:t>
      </w:r>
      <w:r>
        <w:rPr>
          <w:rFonts w:hint="eastAsia"/>
        </w:rPr>
        <w:t>字符串的路径名称</w:t>
      </w:r>
    </w:p>
    <w:p w14:paraId="674E92FF" w14:textId="77777777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路径可以是以文件结尾，也可以是以文件夹结尾</w:t>
      </w:r>
    </w:p>
    <w:p w14:paraId="4C6A3BD2" w14:textId="77777777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路径可以是相对路径</w:t>
      </w:r>
      <w:r>
        <w:rPr>
          <w:rFonts w:hint="eastAsia"/>
        </w:rPr>
        <w:t>,</w:t>
      </w:r>
      <w:r>
        <w:rPr>
          <w:rFonts w:hint="eastAsia"/>
        </w:rPr>
        <w:t>也可以是绝对路径</w:t>
      </w:r>
    </w:p>
    <w:p w14:paraId="2285B272" w14:textId="77777777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路径可以是存在</w:t>
      </w:r>
      <w:r>
        <w:rPr>
          <w:rFonts w:hint="eastAsia"/>
        </w:rPr>
        <w:t>,</w:t>
      </w:r>
      <w:r>
        <w:rPr>
          <w:rFonts w:hint="eastAsia"/>
        </w:rPr>
        <w:t>也可以是不存在</w:t>
      </w:r>
    </w:p>
    <w:p w14:paraId="673EDF2B" w14:textId="60EEF6C1" w:rsidR="00BB2F58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File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只是把字符串路径封装为</w:t>
      </w:r>
      <w:r>
        <w:rPr>
          <w:rFonts w:hint="eastAsia"/>
        </w:rPr>
        <w:t>File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不考虑路径的真假情况</w:t>
      </w:r>
    </w:p>
    <w:p w14:paraId="43B06459" w14:textId="79FA2782" w:rsidR="00BB6B87" w:rsidRDefault="00BB6B87" w:rsidP="00583C63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File(</w:t>
      </w:r>
      <w:r w:rsidRPr="00BB6B87">
        <w:rPr>
          <w:rFonts w:hint="eastAsia"/>
          <w:b/>
          <w:bCs/>
          <w:color w:val="FF0000"/>
        </w:rPr>
        <w:t xml:space="preserve">String </w:t>
      </w:r>
      <w:r>
        <w:rPr>
          <w:rFonts w:hint="eastAsia"/>
        </w:rPr>
        <w:t>parent, String child)</w:t>
      </w:r>
      <w:r>
        <w:rPr>
          <w:rFonts w:hint="eastAsia"/>
        </w:rPr>
        <w:t>：根据</w:t>
      </w:r>
      <w:r>
        <w:rPr>
          <w:rFonts w:hint="eastAsia"/>
        </w:rPr>
        <w:t>parent</w:t>
      </w:r>
      <w:r>
        <w:rPr>
          <w:rFonts w:hint="eastAsia"/>
        </w:rPr>
        <w:t>路径名字符串和</w:t>
      </w:r>
      <w:r>
        <w:rPr>
          <w:rFonts w:hint="eastAsia"/>
        </w:rPr>
        <w:t xml:space="preserve">child </w:t>
      </w:r>
      <w:r>
        <w:rPr>
          <w:rFonts w:hint="eastAsia"/>
        </w:rPr>
        <w:t>路径名字符串创建一个新</w:t>
      </w:r>
      <w:r>
        <w:rPr>
          <w:rFonts w:hint="eastAsia"/>
        </w:rPr>
        <w:t xml:space="preserve"> File </w:t>
      </w:r>
      <w:r>
        <w:rPr>
          <w:rFonts w:hint="eastAsia"/>
        </w:rPr>
        <w:t>实例。</w:t>
      </w:r>
    </w:p>
    <w:p w14:paraId="6106721D" w14:textId="77777777" w:rsidR="00BB6B87" w:rsidRDefault="00BB6B87" w:rsidP="00583C63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参数</w:t>
      </w:r>
      <w:r>
        <w:rPr>
          <w:rFonts w:hint="eastAsia"/>
        </w:rPr>
        <w:t>:</w:t>
      </w:r>
      <w:r>
        <w:rPr>
          <w:rFonts w:hint="eastAsia"/>
        </w:rPr>
        <w:t>把路径分成了两部分</w:t>
      </w:r>
    </w:p>
    <w:p w14:paraId="4F549CD3" w14:textId="77777777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String parent :</w:t>
      </w:r>
      <w:r>
        <w:rPr>
          <w:rFonts w:hint="eastAsia"/>
        </w:rPr>
        <w:t>父路径</w:t>
      </w:r>
    </w:p>
    <w:p w14:paraId="7C111FC4" w14:textId="77777777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String child:</w:t>
      </w:r>
      <w:r>
        <w:rPr>
          <w:rFonts w:hint="eastAsia"/>
        </w:rPr>
        <w:t>子路径</w:t>
      </w:r>
    </w:p>
    <w:p w14:paraId="37FCAF98" w14:textId="77777777" w:rsidR="00BB6B87" w:rsidRDefault="00BB6B87" w:rsidP="00583C63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好处</w:t>
      </w:r>
      <w:r>
        <w:rPr>
          <w:rFonts w:hint="eastAsia"/>
        </w:rPr>
        <w:t>:</w:t>
      </w:r>
    </w:p>
    <w:p w14:paraId="4A7D3C14" w14:textId="47509B14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父路径和子路径</w:t>
      </w:r>
      <w:r>
        <w:rPr>
          <w:rFonts w:hint="eastAsia"/>
        </w:rPr>
        <w:t>,</w:t>
      </w:r>
      <w:r>
        <w:rPr>
          <w:rFonts w:hint="eastAsia"/>
        </w:rPr>
        <w:t>可以单独书写，使用起来非常灵活</w:t>
      </w:r>
      <w:r>
        <w:rPr>
          <w:rFonts w:hint="eastAsia"/>
        </w:rPr>
        <w:t>;</w:t>
      </w:r>
      <w:r>
        <w:rPr>
          <w:rFonts w:hint="eastAsia"/>
        </w:rPr>
        <w:t>父路径和子路径都可以变化</w:t>
      </w:r>
    </w:p>
    <w:p w14:paraId="207A3560" w14:textId="692082B6" w:rsidR="00BB6B87" w:rsidRDefault="00BB6B87" w:rsidP="00583C63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File(</w:t>
      </w:r>
      <w:r w:rsidRPr="00A962E6">
        <w:rPr>
          <w:rFonts w:hint="eastAsia"/>
          <w:b/>
          <w:bCs/>
          <w:color w:val="FF0000"/>
        </w:rPr>
        <w:t>File</w:t>
      </w:r>
      <w:r>
        <w:rPr>
          <w:rFonts w:hint="eastAsia"/>
        </w:rPr>
        <w:t xml:space="preserve"> parent, string child)</w:t>
      </w:r>
      <w:r>
        <w:rPr>
          <w:rFonts w:hint="eastAsia"/>
        </w:rPr>
        <w:t>：根据</w:t>
      </w:r>
      <w:r>
        <w:rPr>
          <w:rFonts w:hint="eastAsia"/>
        </w:rPr>
        <w:t xml:space="preserve">parent </w:t>
      </w:r>
      <w:r>
        <w:rPr>
          <w:rFonts w:hint="eastAsia"/>
        </w:rPr>
        <w:t>抽象路径名和</w:t>
      </w:r>
      <w:r>
        <w:rPr>
          <w:rFonts w:hint="eastAsia"/>
        </w:rPr>
        <w:t xml:space="preserve">child </w:t>
      </w:r>
      <w:r>
        <w:rPr>
          <w:rFonts w:hint="eastAsia"/>
        </w:rPr>
        <w:t>路径名字符串创建一个新</w:t>
      </w:r>
      <w:r>
        <w:rPr>
          <w:rFonts w:hint="eastAsia"/>
        </w:rPr>
        <w:t xml:space="preserve">File </w:t>
      </w:r>
      <w:r>
        <w:rPr>
          <w:rFonts w:hint="eastAsia"/>
        </w:rPr>
        <w:t>实例。</w:t>
      </w:r>
    </w:p>
    <w:p w14:paraId="0B5E776C" w14:textId="77777777" w:rsidR="00BB6B87" w:rsidRDefault="00BB6B87" w:rsidP="00583C63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参数</w:t>
      </w:r>
      <w:r>
        <w:rPr>
          <w:rFonts w:hint="eastAsia"/>
        </w:rPr>
        <w:t>:</w:t>
      </w:r>
      <w:r>
        <w:rPr>
          <w:rFonts w:hint="eastAsia"/>
        </w:rPr>
        <w:t>把路径分成了两部分</w:t>
      </w:r>
    </w:p>
    <w:p w14:paraId="42183204" w14:textId="77777777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File parent:</w:t>
      </w:r>
      <w:r>
        <w:rPr>
          <w:rFonts w:hint="eastAsia"/>
        </w:rPr>
        <w:t>父路径</w:t>
      </w:r>
    </w:p>
    <w:p w14:paraId="35439DBE" w14:textId="77777777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String child:</w:t>
      </w:r>
      <w:r>
        <w:rPr>
          <w:rFonts w:hint="eastAsia"/>
        </w:rPr>
        <w:t>子路径</w:t>
      </w:r>
    </w:p>
    <w:p w14:paraId="7E075723" w14:textId="77777777" w:rsidR="00BB6B87" w:rsidRDefault="00BB6B87" w:rsidP="00583C63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好处</w:t>
      </w:r>
      <w:r>
        <w:rPr>
          <w:rFonts w:hint="eastAsia"/>
        </w:rPr>
        <w:t>:</w:t>
      </w:r>
    </w:p>
    <w:p w14:paraId="7AA6E71A" w14:textId="77777777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父路径和子路径</w:t>
      </w:r>
      <w:r>
        <w:rPr>
          <w:rFonts w:hint="eastAsia"/>
        </w:rPr>
        <w:t>,</w:t>
      </w:r>
      <w:r>
        <w:rPr>
          <w:rFonts w:hint="eastAsia"/>
        </w:rPr>
        <w:t>可以单独书写，使用起来非常灵活</w:t>
      </w:r>
      <w:r>
        <w:rPr>
          <w:rFonts w:hint="eastAsia"/>
        </w:rPr>
        <w:t>;</w:t>
      </w:r>
      <w:r>
        <w:rPr>
          <w:rFonts w:hint="eastAsia"/>
        </w:rPr>
        <w:t>父路径和子路径都可以变化</w:t>
      </w:r>
    </w:p>
    <w:p w14:paraId="7A5A1DB0" w14:textId="7EF61C6A" w:rsidR="00BB6B87" w:rsidRDefault="00BB6B87" w:rsidP="00583C63">
      <w:pPr>
        <w:pStyle w:val="a3"/>
        <w:numPr>
          <w:ilvl w:val="2"/>
          <w:numId w:val="18"/>
        </w:numPr>
        <w:ind w:firstLineChars="0"/>
      </w:pPr>
      <w:r>
        <w:rPr>
          <w:rFonts w:hint="eastAsia"/>
        </w:rPr>
        <w:t>父路径是</w:t>
      </w:r>
      <w:r>
        <w:rPr>
          <w:rFonts w:hint="eastAsia"/>
        </w:rPr>
        <w:t>File</w:t>
      </w:r>
      <w:r>
        <w:rPr>
          <w:rFonts w:hint="eastAsia"/>
        </w:rPr>
        <w:t>类型</w:t>
      </w:r>
      <w:r>
        <w:rPr>
          <w:rFonts w:hint="eastAsia"/>
        </w:rPr>
        <w:t>,</w:t>
      </w:r>
      <w:r>
        <w:rPr>
          <w:rFonts w:hint="eastAsia"/>
        </w:rPr>
        <w:t>可以使用</w:t>
      </w:r>
      <w:r>
        <w:rPr>
          <w:rFonts w:hint="eastAsia"/>
        </w:rPr>
        <w:t>File</w:t>
      </w:r>
      <w:r>
        <w:rPr>
          <w:rFonts w:hint="eastAsia"/>
        </w:rPr>
        <w:t>的方法对路径进行一些操作，</w:t>
      </w:r>
      <w:r>
        <w:rPr>
          <w:rFonts w:hint="eastAsia"/>
        </w:rPr>
        <w:t xml:space="preserve"> </w:t>
      </w:r>
      <w:r>
        <w:rPr>
          <w:rFonts w:hint="eastAsia"/>
        </w:rPr>
        <w:t>再使用路径创建对象</w:t>
      </w:r>
    </w:p>
    <w:p w14:paraId="42AD16F4" w14:textId="4C534B1B" w:rsidR="00BB6B87" w:rsidRDefault="00A962E6" w:rsidP="00A962E6">
      <w:pPr>
        <w:pStyle w:val="2"/>
      </w:pPr>
      <w:r>
        <w:rPr>
          <w:rFonts w:hint="eastAsia"/>
        </w:rPr>
        <w:t>三．常用方法</w:t>
      </w:r>
    </w:p>
    <w:p w14:paraId="32751823" w14:textId="32B8A5F3" w:rsidR="00A962E6" w:rsidRDefault="00A962E6" w:rsidP="00F56100">
      <w:pPr>
        <w:pStyle w:val="3"/>
        <w:spacing w:beforeLines="0" w:before="0" w:afterLines="0" w:after="0"/>
      </w:pPr>
      <w:r>
        <w:rPr>
          <w:rFonts w:hint="eastAsia"/>
        </w:rPr>
        <w:t>获取功能的方法：</w:t>
      </w:r>
    </w:p>
    <w:p w14:paraId="62E2EF23" w14:textId="77777777" w:rsidR="00A962E6" w:rsidRDefault="00A962E6" w:rsidP="00583C6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 xml:space="preserve">public String </w:t>
      </w:r>
      <w:proofErr w:type="spellStart"/>
      <w:r>
        <w:rPr>
          <w:rFonts w:hint="eastAsia"/>
        </w:rPr>
        <w:t>getAbsolutePath</w:t>
      </w:r>
      <w:proofErr w:type="spellEnd"/>
      <w:r>
        <w:rPr>
          <w:rFonts w:hint="eastAsia"/>
        </w:rPr>
        <w:t>() :</w:t>
      </w:r>
      <w:r>
        <w:rPr>
          <w:rFonts w:hint="eastAsia"/>
        </w:rPr>
        <w:t>返回此</w:t>
      </w:r>
      <w:r>
        <w:rPr>
          <w:rFonts w:hint="eastAsia"/>
        </w:rPr>
        <w:t>File</w:t>
      </w:r>
      <w:r>
        <w:rPr>
          <w:rFonts w:hint="eastAsia"/>
        </w:rPr>
        <w:t>的</w:t>
      </w:r>
      <w:r w:rsidRPr="00F56100">
        <w:rPr>
          <w:rFonts w:hint="eastAsia"/>
          <w:b/>
          <w:bCs/>
          <w:color w:val="FF0000"/>
        </w:rPr>
        <w:t>绝对路径名</w:t>
      </w:r>
      <w:r>
        <w:rPr>
          <w:rFonts w:hint="eastAsia"/>
        </w:rPr>
        <w:t>字符串。</w:t>
      </w:r>
    </w:p>
    <w:p w14:paraId="36FD06AE" w14:textId="77777777" w:rsidR="00A962E6" w:rsidRDefault="00A962E6" w:rsidP="00A962E6">
      <w:pPr>
        <w:ind w:leftChars="175" w:left="420"/>
      </w:pPr>
      <w:r>
        <w:rPr>
          <w:rFonts w:hint="eastAsia"/>
        </w:rPr>
        <w:t>获取的构造方法中传递的路径</w:t>
      </w:r>
    </w:p>
    <w:p w14:paraId="62D6FEE8" w14:textId="30D511CA" w:rsidR="00A962E6" w:rsidRDefault="00A962E6" w:rsidP="00A962E6">
      <w:pPr>
        <w:ind w:leftChars="175" w:left="420"/>
      </w:pPr>
      <w:r>
        <w:rPr>
          <w:rFonts w:hint="eastAsia"/>
        </w:rPr>
        <w:t>无论路径是绝对的还是相对的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getAbsolutePath</w:t>
      </w:r>
      <w:proofErr w:type="spellEnd"/>
      <w:r>
        <w:rPr>
          <w:rFonts w:hint="eastAsia"/>
        </w:rPr>
        <w:t>方法返回的都是绝对路径</w:t>
      </w:r>
    </w:p>
    <w:p w14:paraId="660A23C9" w14:textId="77777777" w:rsidR="00A962E6" w:rsidRDefault="00A962E6" w:rsidP="00583C6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 xml:space="preserve">public String </w:t>
      </w:r>
      <w:proofErr w:type="spellStart"/>
      <w:r>
        <w:rPr>
          <w:rFonts w:hint="eastAsia"/>
        </w:rPr>
        <w:t>getPath</w:t>
      </w:r>
      <w:proofErr w:type="spellEnd"/>
      <w:r>
        <w:rPr>
          <w:rFonts w:hint="eastAsia"/>
        </w:rPr>
        <w:t xml:space="preserve">() : </w:t>
      </w:r>
      <w:r>
        <w:rPr>
          <w:rFonts w:hint="eastAsia"/>
        </w:rPr>
        <w:t>将此</w:t>
      </w:r>
      <w:r>
        <w:rPr>
          <w:rFonts w:hint="eastAsia"/>
        </w:rPr>
        <w:t>File</w:t>
      </w:r>
      <w:r>
        <w:rPr>
          <w:rFonts w:hint="eastAsia"/>
        </w:rPr>
        <w:t>转换为路径名字符串。</w:t>
      </w:r>
    </w:p>
    <w:p w14:paraId="2E0BBE79" w14:textId="77777777" w:rsidR="00A962E6" w:rsidRDefault="00A962E6" w:rsidP="00A962E6">
      <w:pPr>
        <w:ind w:leftChars="175" w:left="420"/>
      </w:pPr>
      <w:r>
        <w:rPr>
          <w:rFonts w:hint="eastAsia"/>
        </w:rPr>
        <w:t>获取的构造方法中传递的路径</w:t>
      </w:r>
    </w:p>
    <w:p w14:paraId="1396E361" w14:textId="79571204" w:rsidR="00A962E6" w:rsidRDefault="00A962E6" w:rsidP="00A962E6">
      <w:pPr>
        <w:ind w:leftChars="175" w:left="420"/>
      </w:pP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方法调用的就是</w:t>
      </w:r>
      <w:proofErr w:type="spellStart"/>
      <w:r>
        <w:rPr>
          <w:rFonts w:hint="eastAsia"/>
        </w:rPr>
        <w:t>getPath</w:t>
      </w:r>
      <w:proofErr w:type="spellEnd"/>
      <w:r>
        <w:rPr>
          <w:rFonts w:hint="eastAsia"/>
        </w:rPr>
        <w:t>方法</w:t>
      </w:r>
    </w:p>
    <w:p w14:paraId="1E9DB54A" w14:textId="77777777" w:rsidR="00A962E6" w:rsidRDefault="00A962E6" w:rsidP="00A962E6">
      <w:pPr>
        <w:ind w:leftChars="175" w:left="420"/>
      </w:pPr>
      <w:r>
        <w:rPr>
          <w:rFonts w:hint="eastAsia"/>
        </w:rPr>
        <w:t>源码</w:t>
      </w:r>
      <w:r>
        <w:rPr>
          <w:rFonts w:hint="eastAsia"/>
        </w:rPr>
        <w:t>:</w:t>
      </w:r>
    </w:p>
    <w:p w14:paraId="2340A270" w14:textId="46E04A1E" w:rsidR="00A962E6" w:rsidRDefault="00A962E6" w:rsidP="00A962E6">
      <w:pPr>
        <w:ind w:leftChars="175" w:left="420"/>
      </w:pPr>
      <w:r>
        <w:t xml:space="preserve">public String </w:t>
      </w:r>
      <w:proofErr w:type="spellStart"/>
      <w:r>
        <w:t>to</w:t>
      </w:r>
      <w:r>
        <w:rPr>
          <w:rFonts w:hint="eastAsia"/>
        </w:rPr>
        <w:t>S</w:t>
      </w:r>
      <w:r>
        <w:t>tring</w:t>
      </w:r>
      <w:proofErr w:type="spellEnd"/>
      <w:r>
        <w:t>() {</w:t>
      </w:r>
    </w:p>
    <w:p w14:paraId="01A47244" w14:textId="77777777" w:rsidR="00A962E6" w:rsidRDefault="00A962E6" w:rsidP="00A962E6">
      <w:pPr>
        <w:ind w:leftChars="175" w:left="420" w:firstLine="420"/>
      </w:pPr>
      <w:r>
        <w:t xml:space="preserve">return </w:t>
      </w:r>
      <w:proofErr w:type="spellStart"/>
      <w:r>
        <w:t>getPath</w:t>
      </w:r>
      <w:proofErr w:type="spellEnd"/>
      <w:r>
        <w:t>();</w:t>
      </w:r>
    </w:p>
    <w:p w14:paraId="79182EC6" w14:textId="2588392A" w:rsidR="00A962E6" w:rsidRDefault="00A962E6" w:rsidP="00A962E6">
      <w:pPr>
        <w:ind w:firstLine="420"/>
      </w:pPr>
      <w:r>
        <w:t>}</w:t>
      </w:r>
    </w:p>
    <w:p w14:paraId="0F7A56B6" w14:textId="77777777" w:rsidR="00A962E6" w:rsidRDefault="00A962E6" w:rsidP="00583C6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 xml:space="preserve">public String 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 xml:space="preserve">() : </w:t>
      </w:r>
      <w:r>
        <w:rPr>
          <w:rFonts w:hint="eastAsia"/>
        </w:rPr>
        <w:t>返回由此</w:t>
      </w:r>
      <w:r>
        <w:rPr>
          <w:rFonts w:hint="eastAsia"/>
        </w:rPr>
        <w:t>File</w:t>
      </w:r>
      <w:r>
        <w:rPr>
          <w:rFonts w:hint="eastAsia"/>
        </w:rPr>
        <w:t>表示的文件或目录的名称。</w:t>
      </w:r>
    </w:p>
    <w:p w14:paraId="7605D90B" w14:textId="7F1F34AD" w:rsidR="00A962E6" w:rsidRDefault="00A962E6" w:rsidP="00F56100">
      <w:pPr>
        <w:ind w:firstLine="420"/>
      </w:pPr>
      <w:r>
        <w:rPr>
          <w:rFonts w:hint="eastAsia"/>
        </w:rPr>
        <w:t>获取的就是构造方法传递路径的结尾部分</w:t>
      </w:r>
      <w:r>
        <w:rPr>
          <w:rFonts w:hint="eastAsia"/>
        </w:rPr>
        <w:t>(</w:t>
      </w:r>
      <w:r>
        <w:rPr>
          <w:rFonts w:hint="eastAsia"/>
        </w:rPr>
        <w:t>文件</w:t>
      </w:r>
      <w:r>
        <w:rPr>
          <w:rFonts w:hint="eastAsia"/>
        </w:rPr>
        <w:t>/</w:t>
      </w:r>
      <w:r>
        <w:rPr>
          <w:rFonts w:hint="eastAsia"/>
        </w:rPr>
        <w:t>文件夹</w:t>
      </w:r>
      <w:r>
        <w:rPr>
          <w:rFonts w:hint="eastAsia"/>
        </w:rPr>
        <w:t>)</w:t>
      </w:r>
    </w:p>
    <w:p w14:paraId="5E23BFA9" w14:textId="77777777" w:rsidR="00F56100" w:rsidRDefault="00F56100" w:rsidP="00583C6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 xml:space="preserve">public long length() : </w:t>
      </w:r>
      <w:r>
        <w:rPr>
          <w:rFonts w:hint="eastAsia"/>
        </w:rPr>
        <w:t>返回由此</w:t>
      </w:r>
      <w:r>
        <w:rPr>
          <w:rFonts w:hint="eastAsia"/>
        </w:rPr>
        <w:t>File</w:t>
      </w:r>
      <w:r>
        <w:rPr>
          <w:rFonts w:hint="eastAsia"/>
        </w:rPr>
        <w:t>表示的文件的长度。</w:t>
      </w:r>
    </w:p>
    <w:p w14:paraId="1C7C9DA6" w14:textId="77777777" w:rsidR="00F56100" w:rsidRDefault="00F56100" w:rsidP="00F56100">
      <w:pPr>
        <w:ind w:firstLine="420"/>
      </w:pPr>
      <w:r>
        <w:rPr>
          <w:rFonts w:hint="eastAsia"/>
        </w:rPr>
        <w:t>获取的是构造方法指定的文件的大小</w:t>
      </w:r>
      <w:r>
        <w:rPr>
          <w:rFonts w:hint="eastAsia"/>
        </w:rPr>
        <w:t>,</w:t>
      </w:r>
      <w:r w:rsidRPr="004F4EAB">
        <w:rPr>
          <w:rFonts w:hint="eastAsia"/>
          <w:highlight w:val="green"/>
        </w:rPr>
        <w:t>以字节为单位</w:t>
      </w:r>
    </w:p>
    <w:p w14:paraId="73B8A851" w14:textId="77777777" w:rsidR="00F56100" w:rsidRDefault="00F56100" w:rsidP="00F56100">
      <w:pPr>
        <w:ind w:leftChars="175" w:left="420"/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0E1E226A" w14:textId="58EE2144" w:rsidR="00F56100" w:rsidRDefault="00F56100" w:rsidP="00583C6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文件夹是没有大小概念的</w:t>
      </w:r>
      <w:r>
        <w:rPr>
          <w:rFonts w:hint="eastAsia"/>
        </w:rPr>
        <w:t>,</w:t>
      </w:r>
      <w:r>
        <w:rPr>
          <w:rFonts w:hint="eastAsia"/>
        </w:rPr>
        <w:t>获取文件夹的大小将会返回</w:t>
      </w:r>
      <w:r>
        <w:rPr>
          <w:rFonts w:hint="eastAsia"/>
        </w:rPr>
        <w:t>0</w:t>
      </w:r>
    </w:p>
    <w:p w14:paraId="6B34BA45" w14:textId="427F1BEC" w:rsidR="00F56100" w:rsidRDefault="00F56100" w:rsidP="00583C6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如果构造方法中给出的路径不存在，那么</w:t>
      </w:r>
      <w:r>
        <w:rPr>
          <w:rFonts w:hint="eastAsia"/>
        </w:rPr>
        <w:t>length</w:t>
      </w:r>
      <w:r>
        <w:rPr>
          <w:rFonts w:hint="eastAsia"/>
        </w:rPr>
        <w:t>方法返回</w:t>
      </w:r>
      <w:r>
        <w:rPr>
          <w:rFonts w:hint="eastAsia"/>
        </w:rPr>
        <w:t>0</w:t>
      </w:r>
    </w:p>
    <w:p w14:paraId="215F0DFE" w14:textId="40A110C7" w:rsidR="00F56100" w:rsidRDefault="00F56100" w:rsidP="00F56100">
      <w:pPr>
        <w:pStyle w:val="3"/>
        <w:spacing w:beforeLines="0" w:before="0" w:afterLines="0" w:after="0"/>
      </w:pPr>
      <w:r>
        <w:rPr>
          <w:rFonts w:hint="eastAsia"/>
        </w:rPr>
        <w:t>判断功能的方法</w:t>
      </w:r>
    </w:p>
    <w:p w14:paraId="64799DC7" w14:textId="1ACC99AC" w:rsidR="00F56100" w:rsidRDefault="00F56100" w:rsidP="00583C63">
      <w:pPr>
        <w:pStyle w:val="a3"/>
        <w:numPr>
          <w:ilvl w:val="0"/>
          <w:numId w:val="22"/>
        </w:numPr>
        <w:ind w:firstLineChars="0"/>
      </w:pPr>
      <w:r>
        <w:t xml:space="preserve">public </w:t>
      </w:r>
      <w:proofErr w:type="spellStart"/>
      <w:r>
        <w:t>boolean</w:t>
      </w:r>
      <w:proofErr w:type="spellEnd"/>
      <w:r>
        <w:t xml:space="preserve"> exists( )</w:t>
      </w:r>
      <w:r>
        <w:rPr>
          <w:rFonts w:hint="eastAsia"/>
        </w:rPr>
        <w:t>：此</w:t>
      </w:r>
      <w:r>
        <w:rPr>
          <w:rFonts w:hint="eastAsia"/>
        </w:rPr>
        <w:t>File</w:t>
      </w:r>
      <w:r>
        <w:rPr>
          <w:rFonts w:hint="eastAsia"/>
        </w:rPr>
        <w:t>表示的文件或目录是否实际存在。</w:t>
      </w:r>
    </w:p>
    <w:p w14:paraId="28A6D7C0" w14:textId="5760B923" w:rsidR="00F56100" w:rsidRDefault="00F56100" w:rsidP="00583C6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public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isDirectory</w:t>
      </w:r>
      <w:proofErr w:type="spellEnd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 xml:space="preserve">) </w:t>
      </w:r>
      <w:r>
        <w:rPr>
          <w:rFonts w:hint="eastAsia"/>
        </w:rPr>
        <w:t>：此</w:t>
      </w:r>
      <w:r>
        <w:rPr>
          <w:rFonts w:hint="eastAsia"/>
        </w:rPr>
        <w:t>File</w:t>
      </w:r>
      <w:r>
        <w:rPr>
          <w:rFonts w:hint="eastAsia"/>
        </w:rPr>
        <w:t>表示的是否为目录。</w:t>
      </w:r>
    </w:p>
    <w:p w14:paraId="7E0D88CB" w14:textId="29510F28" w:rsidR="00F56100" w:rsidRDefault="00F56100" w:rsidP="00583C6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public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isFile</w:t>
      </w:r>
      <w:proofErr w:type="spellEnd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) :</w:t>
      </w:r>
      <w:r>
        <w:rPr>
          <w:rFonts w:hint="eastAsia"/>
        </w:rPr>
        <w:t>：此</w:t>
      </w:r>
      <w:r>
        <w:rPr>
          <w:rFonts w:hint="eastAsia"/>
        </w:rPr>
        <w:t>File</w:t>
      </w:r>
      <w:r>
        <w:rPr>
          <w:rFonts w:hint="eastAsia"/>
        </w:rPr>
        <w:t>表示的是否为文件。</w:t>
      </w:r>
    </w:p>
    <w:p w14:paraId="41F5421D" w14:textId="75A23876" w:rsidR="00F56100" w:rsidRDefault="00F56100" w:rsidP="00F56100">
      <w:pPr>
        <w:pStyle w:val="3"/>
        <w:spacing w:beforeLines="0" w:before="0" w:afterLines="0" w:after="0"/>
      </w:pPr>
      <w:r>
        <w:rPr>
          <w:rFonts w:hint="eastAsia"/>
        </w:rPr>
        <w:t>创建与删除功能的方法</w:t>
      </w:r>
    </w:p>
    <w:p w14:paraId="06480795" w14:textId="77777777" w:rsidR="004F4EAB" w:rsidRDefault="004F4EAB" w:rsidP="00583C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public </w:t>
      </w:r>
      <w:proofErr w:type="spellStart"/>
      <w:r w:rsidRPr="004F4EAB">
        <w:rPr>
          <w:rFonts w:hint="eastAsia"/>
          <w:b/>
          <w:bCs/>
          <w:color w:val="FF0000"/>
        </w:rPr>
        <w:t>boolean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createNewFile</w:t>
      </w:r>
      <w:proofErr w:type="spellEnd"/>
      <w:r>
        <w:rPr>
          <w:rFonts w:hint="eastAsia"/>
        </w:rPr>
        <w:t>() :</w:t>
      </w:r>
      <w:r>
        <w:rPr>
          <w:rFonts w:hint="eastAsia"/>
        </w:rPr>
        <w:t>当且仅当具有该名称的文件尚不存在时，创建一个新的空文件。</w:t>
      </w:r>
    </w:p>
    <w:p w14:paraId="145789FE" w14:textId="77777777" w:rsidR="004F4EAB" w:rsidRDefault="004F4EAB" w:rsidP="004F4EAB">
      <w:pPr>
        <w:ind w:leftChars="175" w:left="420"/>
      </w:pPr>
      <w:r>
        <w:rPr>
          <w:rFonts w:hint="eastAsia"/>
        </w:rPr>
        <w:t>创建文件的路径和名称在构造方法中给出</w:t>
      </w:r>
      <w:r>
        <w:rPr>
          <w:rFonts w:hint="eastAsia"/>
        </w:rPr>
        <w:t>(</w:t>
      </w:r>
      <w:r>
        <w:rPr>
          <w:rFonts w:hint="eastAsia"/>
        </w:rPr>
        <w:t>构造方法的参数</w:t>
      </w:r>
      <w:r>
        <w:rPr>
          <w:rFonts w:hint="eastAsia"/>
        </w:rPr>
        <w:t>)</w:t>
      </w:r>
    </w:p>
    <w:p w14:paraId="7D5584D9" w14:textId="77777777" w:rsidR="004F4EAB" w:rsidRDefault="004F4EAB" w:rsidP="004F4EAB">
      <w:pPr>
        <w:ind w:leftChars="175" w:left="420"/>
      </w:pPr>
      <w:r>
        <w:rPr>
          <w:rFonts w:hint="eastAsia"/>
        </w:rPr>
        <w:t>返回值</w:t>
      </w:r>
      <w:r>
        <w:rPr>
          <w:rFonts w:hint="eastAsia"/>
        </w:rPr>
        <w:t>:</w:t>
      </w:r>
      <w:r w:rsidRPr="00F755FF">
        <w:rPr>
          <w:rFonts w:hint="eastAsia"/>
        </w:rPr>
        <w:t>布尔值</w:t>
      </w:r>
    </w:p>
    <w:p w14:paraId="54D68625" w14:textId="77777777" w:rsidR="004F4EAB" w:rsidRDefault="004F4EAB" w:rsidP="004F4EAB">
      <w:pPr>
        <w:ind w:leftChars="275" w:left="660"/>
      </w:pPr>
      <w:r>
        <w:rPr>
          <w:rFonts w:hint="eastAsia"/>
        </w:rPr>
        <w:t>true :</w:t>
      </w:r>
      <w:r>
        <w:rPr>
          <w:rFonts w:hint="eastAsia"/>
        </w:rPr>
        <w:t>文件不存在</w:t>
      </w:r>
      <w:r>
        <w:rPr>
          <w:rFonts w:hint="eastAsia"/>
        </w:rPr>
        <w:t>,</w:t>
      </w:r>
      <w:r>
        <w:rPr>
          <w:rFonts w:hint="eastAsia"/>
        </w:rPr>
        <w:t>创建文件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rPr>
          <w:rFonts w:hint="eastAsia"/>
        </w:rPr>
        <w:t>true</w:t>
      </w:r>
    </w:p>
    <w:p w14:paraId="44E52976" w14:textId="77777777" w:rsidR="004F4EAB" w:rsidRDefault="004F4EAB" w:rsidP="004F4EAB">
      <w:pPr>
        <w:ind w:leftChars="275" w:left="660"/>
      </w:pPr>
      <w:r>
        <w:rPr>
          <w:rFonts w:hint="eastAsia"/>
        </w:rPr>
        <w:t>false:</w:t>
      </w:r>
      <w:r>
        <w:rPr>
          <w:rFonts w:hint="eastAsia"/>
        </w:rPr>
        <w:t>文件存在</w:t>
      </w:r>
      <w:r>
        <w:rPr>
          <w:rFonts w:hint="eastAsia"/>
        </w:rPr>
        <w:t xml:space="preserve">, </w:t>
      </w:r>
      <w:r>
        <w:rPr>
          <w:rFonts w:hint="eastAsia"/>
        </w:rPr>
        <w:t>不会创建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rPr>
          <w:rFonts w:hint="eastAsia"/>
        </w:rPr>
        <w:t>false</w:t>
      </w:r>
    </w:p>
    <w:p w14:paraId="26745C8D" w14:textId="77777777" w:rsidR="004F4EAB" w:rsidRDefault="004F4EAB" w:rsidP="004F4EAB">
      <w:pPr>
        <w:ind w:leftChars="175" w:left="420"/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590F480A" w14:textId="77777777" w:rsidR="004F4EAB" w:rsidRDefault="004F4EAB" w:rsidP="004F4EAB">
      <w:pPr>
        <w:ind w:leftChars="275" w:left="660"/>
      </w:pPr>
      <w:r>
        <w:rPr>
          <w:rFonts w:hint="eastAsia"/>
        </w:rPr>
        <w:t>1.</w:t>
      </w:r>
      <w:r>
        <w:rPr>
          <w:rFonts w:hint="eastAsia"/>
        </w:rPr>
        <w:t>此方法只能创建文件</w:t>
      </w:r>
      <w:r>
        <w:rPr>
          <w:rFonts w:hint="eastAsia"/>
        </w:rPr>
        <w:t>,</w:t>
      </w:r>
      <w:r>
        <w:rPr>
          <w:rFonts w:hint="eastAsia"/>
        </w:rPr>
        <w:t>不能创建文件夹</w:t>
      </w:r>
    </w:p>
    <w:p w14:paraId="3A4B9807" w14:textId="77777777" w:rsidR="004F4EAB" w:rsidRDefault="004F4EAB" w:rsidP="004F4EAB">
      <w:pPr>
        <w:ind w:leftChars="275" w:left="660"/>
      </w:pPr>
      <w:r>
        <w:rPr>
          <w:rFonts w:hint="eastAsia"/>
        </w:rPr>
        <w:t>2.</w:t>
      </w:r>
      <w:r>
        <w:rPr>
          <w:rFonts w:hint="eastAsia"/>
        </w:rPr>
        <w:t>创建文件的</w:t>
      </w:r>
      <w:r w:rsidRPr="004F4EAB">
        <w:rPr>
          <w:rFonts w:hint="eastAsia"/>
          <w:color w:val="FF0000"/>
        </w:rPr>
        <w:t>路径必须存在</w:t>
      </w:r>
      <w:r>
        <w:rPr>
          <w:rFonts w:hint="eastAsia"/>
        </w:rPr>
        <w:t>,</w:t>
      </w:r>
      <w:r>
        <w:rPr>
          <w:rFonts w:hint="eastAsia"/>
        </w:rPr>
        <w:t>否则会抛出异常</w:t>
      </w:r>
    </w:p>
    <w:p w14:paraId="011409B5" w14:textId="77777777" w:rsidR="004F4EAB" w:rsidRDefault="004F4EAB" w:rsidP="004F4EAB">
      <w:pPr>
        <w:ind w:leftChars="175" w:left="420"/>
      </w:pP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createNewFile</w:t>
      </w:r>
      <w:proofErr w:type="spellEnd"/>
      <w:r>
        <w:t xml:space="preserve">() throws </w:t>
      </w:r>
      <w:proofErr w:type="spellStart"/>
      <w:r>
        <w:t>IOException</w:t>
      </w:r>
      <w:proofErr w:type="spellEnd"/>
    </w:p>
    <w:p w14:paraId="25BF3126" w14:textId="0B92B4BB" w:rsidR="00F56100" w:rsidRDefault="004F4EAB" w:rsidP="004F4EAB">
      <w:pPr>
        <w:ind w:leftChars="175" w:left="420"/>
      </w:pPr>
      <w:proofErr w:type="spellStart"/>
      <w:r>
        <w:rPr>
          <w:rFonts w:hint="eastAsia"/>
        </w:rPr>
        <w:t>createNewFile</w:t>
      </w:r>
      <w:proofErr w:type="spellEnd"/>
      <w:r>
        <w:rPr>
          <w:rFonts w:hint="eastAsia"/>
        </w:rPr>
        <w:t>声明抛出了</w:t>
      </w:r>
      <w:proofErr w:type="spellStart"/>
      <w:r>
        <w:rPr>
          <w:rFonts w:hint="eastAsia"/>
        </w:rPr>
        <w:t>IOException</w:t>
      </w:r>
      <w:proofErr w:type="spellEnd"/>
      <w:r>
        <w:rPr>
          <w:rFonts w:hint="eastAsia"/>
        </w:rPr>
        <w:t>,</w:t>
      </w:r>
      <w:r>
        <w:rPr>
          <w:rFonts w:hint="eastAsia"/>
        </w:rPr>
        <w:t>我们调用这个方法，就必须的处理这个异常，要么</w:t>
      </w:r>
      <w:r>
        <w:rPr>
          <w:rFonts w:hint="eastAsia"/>
        </w:rPr>
        <w:t xml:space="preserve">throws, </w:t>
      </w:r>
      <w:r>
        <w:rPr>
          <w:rFonts w:hint="eastAsia"/>
        </w:rPr>
        <w:t>要么</w:t>
      </w:r>
      <w:r>
        <w:rPr>
          <w:rFonts w:hint="eastAsia"/>
        </w:rPr>
        <w:t>try</w:t>
      </w:r>
      <w:r>
        <w:t>…</w:t>
      </w:r>
      <w:r>
        <w:rPr>
          <w:rFonts w:hint="eastAsia"/>
        </w:rPr>
        <w:t>catch .</w:t>
      </w:r>
    </w:p>
    <w:p w14:paraId="58B18348" w14:textId="2B905E93" w:rsidR="004F4EAB" w:rsidRDefault="004F4EAB" w:rsidP="00583C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public </w:t>
      </w:r>
      <w:proofErr w:type="spellStart"/>
      <w:r w:rsidRPr="004F4EAB">
        <w:rPr>
          <w:rFonts w:hint="eastAsia"/>
          <w:b/>
          <w:bCs/>
          <w:color w:val="FF0000"/>
        </w:rPr>
        <w:t>boolean</w:t>
      </w:r>
      <w:proofErr w:type="spellEnd"/>
      <w:r>
        <w:rPr>
          <w:rFonts w:hint="eastAsia"/>
        </w:rPr>
        <w:t xml:space="preserve"> delete() :</w:t>
      </w:r>
      <w:r>
        <w:rPr>
          <w:rFonts w:hint="eastAsia"/>
        </w:rPr>
        <w:t>删除由此</w:t>
      </w:r>
      <w:r>
        <w:rPr>
          <w:rFonts w:hint="eastAsia"/>
        </w:rPr>
        <w:t>File</w:t>
      </w:r>
      <w:r>
        <w:rPr>
          <w:rFonts w:hint="eastAsia"/>
        </w:rPr>
        <w:t>表示的文件或日录。</w:t>
      </w:r>
    </w:p>
    <w:p w14:paraId="07F17F0A" w14:textId="77777777" w:rsidR="00F755FF" w:rsidRDefault="00F755FF" w:rsidP="00F755FF">
      <w:pPr>
        <w:ind w:firstLineChars="175" w:firstLine="420"/>
      </w:pPr>
      <w:r>
        <w:rPr>
          <w:rFonts w:hint="eastAsia"/>
        </w:rPr>
        <w:t>此方法，可以删除构造方法路径中给出的文件</w:t>
      </w:r>
      <w:r>
        <w:rPr>
          <w:rFonts w:hint="eastAsia"/>
        </w:rPr>
        <w:t>/</w:t>
      </w:r>
      <w:r>
        <w:rPr>
          <w:rFonts w:hint="eastAsia"/>
        </w:rPr>
        <w:t>文件夹</w:t>
      </w:r>
    </w:p>
    <w:p w14:paraId="56A3556F" w14:textId="77777777" w:rsidR="00F755FF" w:rsidRDefault="00F755FF" w:rsidP="00F755FF">
      <w:pPr>
        <w:ind w:firstLineChars="175" w:firstLine="420"/>
      </w:pPr>
      <w:r>
        <w:rPr>
          <w:rFonts w:hint="eastAsia"/>
        </w:rPr>
        <w:t>返回值</w:t>
      </w:r>
      <w:r>
        <w:rPr>
          <w:rFonts w:hint="eastAsia"/>
        </w:rPr>
        <w:t>:</w:t>
      </w:r>
      <w:r>
        <w:rPr>
          <w:rFonts w:hint="eastAsia"/>
        </w:rPr>
        <w:t>布尔值</w:t>
      </w:r>
    </w:p>
    <w:p w14:paraId="53116302" w14:textId="77777777" w:rsidR="00F755FF" w:rsidRDefault="00F755FF" w:rsidP="00F755FF">
      <w:pPr>
        <w:ind w:leftChars="100" w:left="240" w:firstLineChars="175" w:firstLine="420"/>
      </w:pPr>
      <w:r>
        <w:rPr>
          <w:rFonts w:hint="eastAsia"/>
        </w:rPr>
        <w:t>true:</w:t>
      </w:r>
      <w:r>
        <w:rPr>
          <w:rFonts w:hint="eastAsia"/>
        </w:rPr>
        <w:t>文件</w:t>
      </w:r>
      <w:r>
        <w:rPr>
          <w:rFonts w:hint="eastAsia"/>
        </w:rPr>
        <w:t>/</w:t>
      </w:r>
      <w:r>
        <w:rPr>
          <w:rFonts w:hint="eastAsia"/>
        </w:rPr>
        <w:t>文件夹删除成功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rPr>
          <w:rFonts w:hint="eastAsia"/>
        </w:rPr>
        <w:t>true</w:t>
      </w:r>
    </w:p>
    <w:p w14:paraId="5D101BD7" w14:textId="77777777" w:rsidR="00F755FF" w:rsidRDefault="00F755FF" w:rsidP="00F755FF">
      <w:pPr>
        <w:ind w:leftChars="100" w:left="240" w:firstLineChars="175" w:firstLine="420"/>
      </w:pPr>
      <w:r>
        <w:rPr>
          <w:rFonts w:hint="eastAsia"/>
        </w:rPr>
        <w:t>false:</w:t>
      </w:r>
      <w:r w:rsidRPr="00F755FF">
        <w:rPr>
          <w:rFonts w:hint="eastAsia"/>
          <w:highlight w:val="green"/>
        </w:rPr>
        <w:t>文件夹中有内容</w:t>
      </w:r>
      <w:r w:rsidRPr="00F755FF">
        <w:rPr>
          <w:rFonts w:hint="eastAsia"/>
          <w:highlight w:val="green"/>
        </w:rPr>
        <w:t>,</w:t>
      </w:r>
      <w:r w:rsidRPr="00F755FF">
        <w:rPr>
          <w:rFonts w:hint="eastAsia"/>
          <w:highlight w:val="green"/>
        </w:rPr>
        <w:t>不会删除</w:t>
      </w:r>
      <w:r>
        <w:rPr>
          <w:rFonts w:hint="eastAsia"/>
        </w:rPr>
        <w:t>返回</w:t>
      </w:r>
      <w:r>
        <w:rPr>
          <w:rFonts w:hint="eastAsia"/>
        </w:rPr>
        <w:t>false;</w:t>
      </w:r>
      <w:r>
        <w:rPr>
          <w:rFonts w:hint="eastAsia"/>
        </w:rPr>
        <w:t>构造方法中路径不存在</w:t>
      </w:r>
      <w:r>
        <w:rPr>
          <w:rFonts w:hint="eastAsia"/>
        </w:rPr>
        <w:t>false</w:t>
      </w:r>
    </w:p>
    <w:p w14:paraId="4E08F852" w14:textId="77777777" w:rsidR="00F755FF" w:rsidRDefault="00F755FF" w:rsidP="00F755FF">
      <w:pPr>
        <w:ind w:firstLine="420"/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5C88EDFD" w14:textId="492B4D3C" w:rsidR="00F755FF" w:rsidRDefault="00F755FF" w:rsidP="00F755FF">
      <w:pPr>
        <w:pStyle w:val="a3"/>
        <w:ind w:leftChars="275" w:left="660" w:firstLineChars="0" w:firstLine="0"/>
      </w:pPr>
      <w:r>
        <w:rPr>
          <w:rFonts w:hint="eastAsia"/>
        </w:rPr>
        <w:t>delete</w:t>
      </w:r>
      <w:r>
        <w:rPr>
          <w:rFonts w:hint="eastAsia"/>
        </w:rPr>
        <w:t>方法是直接在硬盘删除文件</w:t>
      </w:r>
      <w:r>
        <w:rPr>
          <w:rFonts w:hint="eastAsia"/>
        </w:rPr>
        <w:t>/</w:t>
      </w:r>
      <w:r>
        <w:rPr>
          <w:rFonts w:hint="eastAsia"/>
        </w:rPr>
        <w:t>文件夹</w:t>
      </w:r>
      <w:r>
        <w:rPr>
          <w:rFonts w:hint="eastAsia"/>
        </w:rPr>
        <w:t>,</w:t>
      </w:r>
      <w:r>
        <w:rPr>
          <w:rFonts w:hint="eastAsia"/>
        </w:rPr>
        <w:t>不走回收站</w:t>
      </w:r>
      <w:r>
        <w:rPr>
          <w:rFonts w:hint="eastAsia"/>
        </w:rPr>
        <w:t>,</w:t>
      </w:r>
      <w:r>
        <w:rPr>
          <w:rFonts w:hint="eastAsia"/>
        </w:rPr>
        <w:t>删除要谨慎</w:t>
      </w:r>
    </w:p>
    <w:p w14:paraId="2D063E4B" w14:textId="3868B9A6" w:rsidR="004F4EAB" w:rsidRDefault="004F4EAB" w:rsidP="00583C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public </w:t>
      </w:r>
      <w:proofErr w:type="spellStart"/>
      <w:r w:rsidRPr="004F4EAB">
        <w:rPr>
          <w:rFonts w:hint="eastAsia"/>
          <w:b/>
          <w:bCs/>
          <w:color w:val="FF0000"/>
        </w:rPr>
        <w:t>boolean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() :</w:t>
      </w:r>
      <w:r>
        <w:rPr>
          <w:rFonts w:hint="eastAsia"/>
        </w:rPr>
        <w:t>创建由此</w:t>
      </w:r>
      <w:r>
        <w:rPr>
          <w:rFonts w:hint="eastAsia"/>
        </w:rPr>
        <w:t>File</w:t>
      </w:r>
      <w:r>
        <w:rPr>
          <w:rFonts w:hint="eastAsia"/>
        </w:rPr>
        <w:t>表示的目录。</w:t>
      </w:r>
    </w:p>
    <w:p w14:paraId="3F4ED65E" w14:textId="77777777" w:rsidR="004F4EAB" w:rsidRDefault="004F4EAB" w:rsidP="004F4EAB">
      <w:pPr>
        <w:ind w:firstLineChars="175" w:firstLine="420"/>
      </w:pPr>
      <w:r>
        <w:rPr>
          <w:rFonts w:hint="eastAsia"/>
        </w:rPr>
        <w:t>创建文件夹的路径和名称在构造方法中给出</w:t>
      </w:r>
      <w:r>
        <w:rPr>
          <w:rFonts w:hint="eastAsia"/>
        </w:rPr>
        <w:t>(</w:t>
      </w:r>
      <w:r>
        <w:rPr>
          <w:rFonts w:hint="eastAsia"/>
        </w:rPr>
        <w:t>构造方法的参数</w:t>
      </w:r>
      <w:r>
        <w:rPr>
          <w:rFonts w:hint="eastAsia"/>
        </w:rPr>
        <w:t>)</w:t>
      </w:r>
    </w:p>
    <w:p w14:paraId="4E82BB40" w14:textId="77777777" w:rsidR="004F4EAB" w:rsidRDefault="004F4EAB" w:rsidP="004F4EAB">
      <w:pPr>
        <w:ind w:firstLineChars="175" w:firstLine="420"/>
      </w:pPr>
      <w:r>
        <w:rPr>
          <w:rFonts w:hint="eastAsia"/>
        </w:rPr>
        <w:t>返回值</w:t>
      </w:r>
      <w:r>
        <w:rPr>
          <w:rFonts w:hint="eastAsia"/>
        </w:rPr>
        <w:t>:</w:t>
      </w:r>
      <w:r>
        <w:rPr>
          <w:rFonts w:hint="eastAsia"/>
        </w:rPr>
        <w:t>布尔值</w:t>
      </w:r>
    </w:p>
    <w:p w14:paraId="08565DB2" w14:textId="77777777" w:rsidR="004F4EAB" w:rsidRDefault="004F4EAB" w:rsidP="00F755FF">
      <w:pPr>
        <w:ind w:leftChars="100" w:left="240" w:firstLineChars="175" w:firstLine="420"/>
      </w:pPr>
      <w:r>
        <w:rPr>
          <w:rFonts w:hint="eastAsia"/>
        </w:rPr>
        <w:t>true :</w:t>
      </w:r>
      <w:r>
        <w:rPr>
          <w:rFonts w:hint="eastAsia"/>
        </w:rPr>
        <w:t>文件夹不存在</w:t>
      </w:r>
      <w:r>
        <w:rPr>
          <w:rFonts w:hint="eastAsia"/>
        </w:rPr>
        <w:t>,</w:t>
      </w:r>
      <w:r>
        <w:rPr>
          <w:rFonts w:hint="eastAsia"/>
        </w:rPr>
        <w:t>创建文件夹，返回</w:t>
      </w:r>
      <w:r>
        <w:rPr>
          <w:rFonts w:hint="eastAsia"/>
        </w:rPr>
        <w:t>true</w:t>
      </w:r>
    </w:p>
    <w:p w14:paraId="7455282A" w14:textId="77777777" w:rsidR="004F4EAB" w:rsidRDefault="004F4EAB" w:rsidP="00F755FF">
      <w:pPr>
        <w:pStyle w:val="a3"/>
        <w:ind w:leftChars="275" w:left="660" w:firstLineChars="0" w:firstLine="0"/>
      </w:pPr>
      <w:r>
        <w:rPr>
          <w:rFonts w:hint="eastAsia"/>
        </w:rPr>
        <w:t>false:</w:t>
      </w:r>
      <w:r>
        <w:rPr>
          <w:rFonts w:hint="eastAsia"/>
        </w:rPr>
        <w:t>文件夹存在</w:t>
      </w:r>
      <w:r>
        <w:rPr>
          <w:rFonts w:hint="eastAsia"/>
        </w:rPr>
        <w:t>,</w:t>
      </w:r>
      <w:r>
        <w:rPr>
          <w:rFonts w:hint="eastAsia"/>
        </w:rPr>
        <w:t>不会创建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rPr>
          <w:rFonts w:hint="eastAsia"/>
        </w:rPr>
        <w:t>false ;</w:t>
      </w:r>
      <w:r>
        <w:rPr>
          <w:rFonts w:hint="eastAsia"/>
        </w:rPr>
        <w:t>构造方法中给出的路径不存在返回</w:t>
      </w:r>
      <w:r>
        <w:rPr>
          <w:rFonts w:hint="eastAsia"/>
        </w:rPr>
        <w:t>false</w:t>
      </w:r>
    </w:p>
    <w:p w14:paraId="01F2BD6F" w14:textId="77777777" w:rsidR="004F4EAB" w:rsidRDefault="004F4EAB" w:rsidP="00F755FF">
      <w:pPr>
        <w:ind w:firstLine="420"/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24A6DA9E" w14:textId="4A4E8B79" w:rsidR="004F4EAB" w:rsidRDefault="004F4EAB" w:rsidP="00F755FF">
      <w:pPr>
        <w:ind w:leftChars="275" w:left="660"/>
      </w:pPr>
      <w:r>
        <w:rPr>
          <w:rFonts w:hint="eastAsia"/>
        </w:rPr>
        <w:t>此方法只能创建文件夹</w:t>
      </w:r>
      <w:r>
        <w:rPr>
          <w:rFonts w:hint="eastAsia"/>
        </w:rPr>
        <w:t>,</w:t>
      </w:r>
      <w:r>
        <w:rPr>
          <w:rFonts w:hint="eastAsia"/>
        </w:rPr>
        <w:t>不能创建文件</w:t>
      </w:r>
    </w:p>
    <w:p w14:paraId="58FF2087" w14:textId="11099A14" w:rsidR="004F4EAB" w:rsidRDefault="004F4EAB" w:rsidP="00583C6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public </w:t>
      </w:r>
      <w:proofErr w:type="spellStart"/>
      <w:r w:rsidRPr="004F4EAB">
        <w:rPr>
          <w:rFonts w:hint="eastAsia"/>
          <w:b/>
          <w:bCs/>
          <w:color w:val="FF0000"/>
        </w:rPr>
        <w:t>boolean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mkdirs</w:t>
      </w:r>
      <w:proofErr w:type="spellEnd"/>
      <w:r>
        <w:rPr>
          <w:rFonts w:hint="eastAsia"/>
        </w:rPr>
        <w:t xml:space="preserve">() : </w:t>
      </w:r>
      <w:r>
        <w:rPr>
          <w:rFonts w:hint="eastAsia"/>
        </w:rPr>
        <w:t>创建由此</w:t>
      </w:r>
      <w:r>
        <w:rPr>
          <w:rFonts w:hint="eastAsia"/>
        </w:rPr>
        <w:t>File</w:t>
      </w:r>
      <w:r>
        <w:rPr>
          <w:rFonts w:hint="eastAsia"/>
        </w:rPr>
        <w:t>表示的目录，包括任何必需但不存在的父目录。</w:t>
      </w:r>
    </w:p>
    <w:p w14:paraId="067EB015" w14:textId="0240ACED" w:rsidR="00F755FF" w:rsidRDefault="00F755FF" w:rsidP="00F755FF">
      <w:pPr>
        <w:pStyle w:val="3"/>
        <w:spacing w:beforeLines="0" w:before="0" w:afterLines="0" w:after="0"/>
      </w:pPr>
      <w:r>
        <w:rPr>
          <w:rFonts w:hint="eastAsia"/>
        </w:rPr>
        <w:lastRenderedPageBreak/>
        <w:t>遍历文件夹（目录）功能的方法</w:t>
      </w:r>
    </w:p>
    <w:p w14:paraId="45A4271A" w14:textId="77777777" w:rsidR="00F755FF" w:rsidRDefault="00F755FF" w:rsidP="00583C63">
      <w:pPr>
        <w:pStyle w:val="a3"/>
        <w:numPr>
          <w:ilvl w:val="0"/>
          <w:numId w:val="24"/>
        </w:numPr>
        <w:ind w:firstLineChars="0"/>
      </w:pPr>
      <w:commentRangeStart w:id="88"/>
      <w:r>
        <w:rPr>
          <w:rFonts w:hint="eastAsia"/>
        </w:rPr>
        <w:t>public String[] list() :</w:t>
      </w:r>
      <w:r>
        <w:rPr>
          <w:rFonts w:hint="eastAsia"/>
        </w:rPr>
        <w:t>返回一个</w:t>
      </w:r>
      <w:r>
        <w:rPr>
          <w:rFonts w:hint="eastAsia"/>
        </w:rPr>
        <w:t>String</w:t>
      </w:r>
      <w:r>
        <w:rPr>
          <w:rFonts w:hint="eastAsia"/>
        </w:rPr>
        <w:t>数组，表示该</w:t>
      </w:r>
      <w:r>
        <w:rPr>
          <w:rFonts w:hint="eastAsia"/>
        </w:rPr>
        <w:t>File</w:t>
      </w:r>
      <w:r>
        <w:rPr>
          <w:rFonts w:hint="eastAsia"/>
        </w:rPr>
        <w:t>目录中的所有子文件或目录。</w:t>
      </w:r>
    </w:p>
    <w:p w14:paraId="457CEEB5" w14:textId="3516827D" w:rsidR="00F755FF" w:rsidRDefault="00F755FF" w:rsidP="00583C6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 xml:space="preserve">public File[] </w:t>
      </w:r>
      <w:proofErr w:type="spellStart"/>
      <w:r>
        <w:rPr>
          <w:rFonts w:hint="eastAsia"/>
        </w:rPr>
        <w:t>listFiles</w:t>
      </w:r>
      <w:proofErr w:type="spellEnd"/>
      <w:r>
        <w:rPr>
          <w:rFonts w:hint="eastAsia"/>
        </w:rPr>
        <w:t>() :</w:t>
      </w:r>
      <w:r>
        <w:rPr>
          <w:rFonts w:hint="eastAsia"/>
        </w:rPr>
        <w:t>返回一个</w:t>
      </w:r>
      <w:r>
        <w:rPr>
          <w:rFonts w:hint="eastAsia"/>
        </w:rPr>
        <w:t>File</w:t>
      </w:r>
      <w:r>
        <w:rPr>
          <w:rFonts w:hint="eastAsia"/>
        </w:rPr>
        <w:t>数组，表示该</w:t>
      </w:r>
      <w:r>
        <w:rPr>
          <w:rFonts w:hint="eastAsia"/>
        </w:rPr>
        <w:t>File</w:t>
      </w:r>
      <w:r>
        <w:rPr>
          <w:rFonts w:hint="eastAsia"/>
        </w:rPr>
        <w:t>目录中的所有的子文件或目录。</w:t>
      </w:r>
      <w:commentRangeEnd w:id="88"/>
      <w:r w:rsidR="00316B48">
        <w:rPr>
          <w:rStyle w:val="ae"/>
        </w:rPr>
        <w:commentReference w:id="88"/>
      </w:r>
    </w:p>
    <w:p w14:paraId="64DE5C8F" w14:textId="77777777" w:rsidR="00F755FF" w:rsidRDefault="00F755FF" w:rsidP="00F755FF">
      <w:r>
        <w:rPr>
          <w:rFonts w:hint="eastAsia"/>
        </w:rPr>
        <w:t>注意</w:t>
      </w:r>
      <w:r>
        <w:rPr>
          <w:rFonts w:hint="eastAsia"/>
        </w:rPr>
        <w:t>:</w:t>
      </w:r>
    </w:p>
    <w:p w14:paraId="4191CCBD" w14:textId="77777777" w:rsidR="00F755FF" w:rsidRDefault="00F755FF" w:rsidP="00583C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list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listFiles</w:t>
      </w:r>
      <w:proofErr w:type="spellEnd"/>
      <w:r>
        <w:rPr>
          <w:rFonts w:hint="eastAsia"/>
        </w:rPr>
        <w:t>方法遍历的是构造方法中给出的目录</w:t>
      </w:r>
    </w:p>
    <w:p w14:paraId="116852FE" w14:textId="77777777" w:rsidR="00F755FF" w:rsidRDefault="00F755FF" w:rsidP="00583C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如果构造方法中给出的目录的</w:t>
      </w:r>
      <w:r w:rsidRPr="00F755FF">
        <w:rPr>
          <w:rFonts w:hint="eastAsia"/>
          <w:b/>
          <w:bCs/>
          <w:color w:val="FF0000"/>
        </w:rPr>
        <w:t>路径不存在</w:t>
      </w:r>
      <w:r>
        <w:rPr>
          <w:rFonts w:hint="eastAsia"/>
        </w:rPr>
        <w:t>,</w:t>
      </w:r>
      <w:r>
        <w:rPr>
          <w:rFonts w:hint="eastAsia"/>
        </w:rPr>
        <w:t>会抛出空指针异常</w:t>
      </w:r>
    </w:p>
    <w:p w14:paraId="3CF14C33" w14:textId="73A63612" w:rsidR="004F4EAB" w:rsidRDefault="00F755FF" w:rsidP="00583C6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如果构造方法中给出的</w:t>
      </w:r>
      <w:r w:rsidRPr="00F755FF">
        <w:rPr>
          <w:rFonts w:hint="eastAsia"/>
          <w:b/>
          <w:bCs/>
          <w:color w:val="FF0000"/>
        </w:rPr>
        <w:t>路径不是一个目录</w:t>
      </w:r>
      <w:r>
        <w:rPr>
          <w:rFonts w:hint="eastAsia"/>
        </w:rPr>
        <w:t xml:space="preserve">, </w:t>
      </w:r>
      <w:r>
        <w:rPr>
          <w:rFonts w:hint="eastAsia"/>
        </w:rPr>
        <w:t>也会抛出空指针异常</w:t>
      </w:r>
    </w:p>
    <w:p w14:paraId="4A7544C1" w14:textId="7C7AF482" w:rsidR="0075064A" w:rsidRDefault="0075064A" w:rsidP="0075064A">
      <w:pPr>
        <w:pStyle w:val="2"/>
        <w:rPr>
          <w:rStyle w:val="a7"/>
          <w:b/>
          <w:bCs/>
          <w:sz w:val="30"/>
        </w:rPr>
      </w:pPr>
      <w:r>
        <w:rPr>
          <w:rStyle w:val="a7"/>
          <w:rFonts w:hint="eastAsia"/>
          <w:b/>
          <w:bCs/>
          <w:sz w:val="30"/>
        </w:rPr>
        <w:t>四．</w:t>
      </w:r>
      <w:proofErr w:type="spellStart"/>
      <w:r w:rsidRPr="0075064A">
        <w:rPr>
          <w:rStyle w:val="a7"/>
          <w:rFonts w:hint="eastAsia"/>
          <w:b/>
          <w:bCs/>
          <w:sz w:val="30"/>
        </w:rPr>
        <w:t>FileFilter</w:t>
      </w:r>
      <w:proofErr w:type="spellEnd"/>
      <w:r w:rsidRPr="0075064A">
        <w:rPr>
          <w:rStyle w:val="a7"/>
          <w:rFonts w:hint="eastAsia"/>
          <w:b/>
          <w:bCs/>
          <w:sz w:val="30"/>
        </w:rPr>
        <w:t>过滤器</w:t>
      </w:r>
    </w:p>
    <w:p w14:paraId="68E74DF8" w14:textId="0364E3BD" w:rsidR="0075064A" w:rsidRDefault="0075064A" w:rsidP="0075064A">
      <w:r>
        <w:rPr>
          <w:rFonts w:hint="eastAsia"/>
        </w:rPr>
        <w:t>在</w:t>
      </w:r>
      <w:r>
        <w:rPr>
          <w:rFonts w:hint="eastAsia"/>
        </w:rPr>
        <w:t>File</w:t>
      </w:r>
      <w:r>
        <w:rPr>
          <w:rFonts w:hint="eastAsia"/>
        </w:rPr>
        <w:t>类中有两个和</w:t>
      </w:r>
      <w:proofErr w:type="spellStart"/>
      <w:r>
        <w:rPr>
          <w:rFonts w:hint="eastAsia"/>
        </w:rPr>
        <w:t>ListFiles</w:t>
      </w:r>
      <w:proofErr w:type="spellEnd"/>
      <w:r>
        <w:rPr>
          <w:rFonts w:hint="eastAsia"/>
        </w:rPr>
        <w:t>重载的方法</w:t>
      </w:r>
      <w:r>
        <w:rPr>
          <w:rFonts w:hint="eastAsia"/>
        </w:rPr>
        <w:t>,</w:t>
      </w:r>
      <w:r>
        <w:rPr>
          <w:rFonts w:hint="eastAsia"/>
        </w:rPr>
        <w:t>方法的参数传递的就是过滤器</w:t>
      </w:r>
    </w:p>
    <w:p w14:paraId="0CA7010F" w14:textId="77777777" w:rsidR="0075064A" w:rsidRDefault="0075064A" w:rsidP="00583C63">
      <w:pPr>
        <w:pStyle w:val="a3"/>
        <w:numPr>
          <w:ilvl w:val="0"/>
          <w:numId w:val="29"/>
        </w:numPr>
        <w:ind w:firstLineChars="0"/>
      </w:pPr>
      <w:r>
        <w:t xml:space="preserve">File[] </w:t>
      </w:r>
      <w:proofErr w:type="spellStart"/>
      <w:r>
        <w:t>listFiles</w:t>
      </w:r>
      <w:proofErr w:type="spellEnd"/>
      <w:r>
        <w:t>(</w:t>
      </w:r>
      <w:commentRangeStart w:id="89"/>
      <w:proofErr w:type="spellStart"/>
      <w:r>
        <w:t>FileFilter</w:t>
      </w:r>
      <w:proofErr w:type="spellEnd"/>
      <w:r>
        <w:t xml:space="preserve"> filter</w:t>
      </w:r>
      <w:commentRangeEnd w:id="89"/>
      <w:r w:rsidR="00284D6A">
        <w:rPr>
          <w:rStyle w:val="ae"/>
        </w:rPr>
        <w:commentReference w:id="89"/>
      </w:r>
      <w:r>
        <w:t xml:space="preserve">) </w:t>
      </w:r>
    </w:p>
    <w:p w14:paraId="7DE04761" w14:textId="77777777" w:rsidR="0075064A" w:rsidRDefault="0075064A" w:rsidP="00CD7AE5">
      <w:pPr>
        <w:pStyle w:val="a3"/>
        <w:ind w:left="420" w:firstLineChars="0" w:firstLine="0"/>
      </w:pPr>
      <w:r>
        <w:rPr>
          <w:rFonts w:hint="eastAsia"/>
        </w:rPr>
        <w:t xml:space="preserve">java. 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FileFilter</w:t>
      </w:r>
      <w:proofErr w:type="spellEnd"/>
      <w:r>
        <w:rPr>
          <w:rFonts w:hint="eastAsia"/>
        </w:rPr>
        <w:t>接口</w:t>
      </w:r>
      <w:r>
        <w:rPr>
          <w:rFonts w:hint="eastAsia"/>
        </w:rPr>
        <w:t>:</w:t>
      </w:r>
      <w:r>
        <w:rPr>
          <w:rFonts w:hint="eastAsia"/>
        </w:rPr>
        <w:t>用于抽象路径名</w:t>
      </w:r>
      <w:r>
        <w:rPr>
          <w:rFonts w:hint="eastAsia"/>
        </w:rPr>
        <w:t>(File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的过滤器。</w:t>
      </w:r>
    </w:p>
    <w:p w14:paraId="201F5784" w14:textId="77777777" w:rsidR="0075064A" w:rsidRDefault="0075064A" w:rsidP="00583C63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用来过滤文件</w:t>
      </w:r>
      <w:r>
        <w:rPr>
          <w:rFonts w:hint="eastAsia"/>
        </w:rPr>
        <w:t>(File</w:t>
      </w:r>
      <w:r>
        <w:rPr>
          <w:rFonts w:hint="eastAsia"/>
        </w:rPr>
        <w:t>对象</w:t>
      </w:r>
      <w:r>
        <w:rPr>
          <w:rFonts w:hint="eastAsia"/>
        </w:rPr>
        <w:t>)</w:t>
      </w:r>
    </w:p>
    <w:p w14:paraId="6D6D1F6B" w14:textId="77777777" w:rsidR="0075064A" w:rsidRDefault="0075064A" w:rsidP="00583C63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抽象方法</w:t>
      </w:r>
      <w:r>
        <w:rPr>
          <w:rFonts w:hint="eastAsia"/>
        </w:rPr>
        <w:t>:</w:t>
      </w:r>
      <w:r>
        <w:rPr>
          <w:rFonts w:hint="eastAsia"/>
        </w:rPr>
        <w:t>用来过滤文件的方法</w:t>
      </w:r>
    </w:p>
    <w:p w14:paraId="0E5B3C1E" w14:textId="77777777" w:rsidR="0075064A" w:rsidRDefault="0075064A" w:rsidP="00CD7AE5">
      <w:pPr>
        <w:pStyle w:val="a3"/>
        <w:ind w:left="1260" w:firstLineChars="0" w:firstLine="0"/>
      </w:pP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accept(File pathname) </w:t>
      </w:r>
      <w:r>
        <w:rPr>
          <w:rFonts w:hint="eastAsia"/>
        </w:rPr>
        <w:t>测试指定抽象路径名是否应该包含在某个路径名列表中。</w:t>
      </w:r>
    </w:p>
    <w:p w14:paraId="5D1E0245" w14:textId="77777777" w:rsidR="0075064A" w:rsidRDefault="0075064A" w:rsidP="00583C63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参数</w:t>
      </w:r>
      <w:r>
        <w:rPr>
          <w:rFonts w:hint="eastAsia"/>
        </w:rPr>
        <w:t>:</w:t>
      </w:r>
    </w:p>
    <w:p w14:paraId="6349F3D2" w14:textId="3A965313" w:rsidR="0075064A" w:rsidRDefault="0075064A" w:rsidP="00583C63">
      <w:pPr>
        <w:pStyle w:val="a3"/>
        <w:numPr>
          <w:ilvl w:val="2"/>
          <w:numId w:val="29"/>
        </w:numPr>
        <w:ind w:firstLineChars="0"/>
      </w:pPr>
      <w:r>
        <w:rPr>
          <w:rFonts w:hint="eastAsia"/>
        </w:rPr>
        <w:t>File pathname :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ListFiles</w:t>
      </w:r>
      <w:proofErr w:type="spellEnd"/>
      <w:r>
        <w:rPr>
          <w:rFonts w:hint="eastAsia"/>
        </w:rPr>
        <w:t>方法遍历目录</w:t>
      </w:r>
      <w:r>
        <w:rPr>
          <w:rFonts w:hint="eastAsia"/>
        </w:rPr>
        <w:t>,</w:t>
      </w:r>
      <w:r>
        <w:rPr>
          <w:rFonts w:hint="eastAsia"/>
        </w:rPr>
        <w:t>得到的每一个文件对象</w:t>
      </w:r>
    </w:p>
    <w:p w14:paraId="271BA891" w14:textId="77777777" w:rsidR="0075064A" w:rsidRDefault="0075064A" w:rsidP="00583C63">
      <w:pPr>
        <w:pStyle w:val="a3"/>
        <w:numPr>
          <w:ilvl w:val="0"/>
          <w:numId w:val="29"/>
        </w:numPr>
        <w:ind w:firstLineChars="0"/>
      </w:pPr>
      <w:r>
        <w:t xml:space="preserve">File[] </w:t>
      </w:r>
      <w:proofErr w:type="spellStart"/>
      <w:r>
        <w:t>listFiles</w:t>
      </w:r>
      <w:proofErr w:type="spellEnd"/>
      <w:r>
        <w:t>(</w:t>
      </w:r>
      <w:commentRangeStart w:id="90"/>
      <w:proofErr w:type="spellStart"/>
      <w:r>
        <w:t>FilenameFilter</w:t>
      </w:r>
      <w:proofErr w:type="spellEnd"/>
      <w:r>
        <w:t xml:space="preserve"> filter</w:t>
      </w:r>
      <w:commentRangeEnd w:id="90"/>
      <w:r w:rsidR="00284D6A">
        <w:rPr>
          <w:rStyle w:val="ae"/>
        </w:rPr>
        <w:commentReference w:id="90"/>
      </w:r>
      <w:r>
        <w:t xml:space="preserve">) </w:t>
      </w:r>
    </w:p>
    <w:p w14:paraId="6B1E7E04" w14:textId="77777777" w:rsidR="0075064A" w:rsidRDefault="0075064A" w:rsidP="00CD7AE5">
      <w:pPr>
        <w:pStyle w:val="a3"/>
        <w:ind w:left="420" w:firstLineChars="0" w:firstLine="0"/>
      </w:pPr>
      <w:r>
        <w:rPr>
          <w:rFonts w:hint="eastAsia"/>
        </w:rPr>
        <w:t xml:space="preserve">java. 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FilenameFilter</w:t>
      </w:r>
      <w:proofErr w:type="spellEnd"/>
      <w:r>
        <w:rPr>
          <w:rFonts w:hint="eastAsia"/>
        </w:rPr>
        <w:t>接口</w:t>
      </w:r>
      <w:r>
        <w:rPr>
          <w:rFonts w:hint="eastAsia"/>
        </w:rPr>
        <w:t>:</w:t>
      </w:r>
      <w:r>
        <w:rPr>
          <w:rFonts w:hint="eastAsia"/>
        </w:rPr>
        <w:t>实现此接口的类实例可用于过滤器文件名。</w:t>
      </w:r>
    </w:p>
    <w:p w14:paraId="0BD55A44" w14:textId="77777777" w:rsidR="0075064A" w:rsidRDefault="0075064A" w:rsidP="00583C63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用于过滤文件名称</w:t>
      </w:r>
    </w:p>
    <w:p w14:paraId="12F48B18" w14:textId="77777777" w:rsidR="0075064A" w:rsidRDefault="0075064A" w:rsidP="00583C63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抽象方法</w:t>
      </w:r>
      <w:r>
        <w:rPr>
          <w:rFonts w:hint="eastAsia"/>
        </w:rPr>
        <w:t>:</w:t>
      </w:r>
      <w:r>
        <w:rPr>
          <w:rFonts w:hint="eastAsia"/>
        </w:rPr>
        <w:t>用来过滤文件的方法</w:t>
      </w:r>
    </w:p>
    <w:p w14:paraId="4A88C786" w14:textId="77777777" w:rsidR="0075064A" w:rsidRDefault="0075064A" w:rsidP="00CD7AE5">
      <w:pPr>
        <w:pStyle w:val="a3"/>
        <w:ind w:left="1260" w:firstLineChars="0" w:firstLine="0"/>
      </w:pP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accept(File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 xml:space="preserve">, String name) </w:t>
      </w:r>
      <w:r>
        <w:rPr>
          <w:rFonts w:hint="eastAsia"/>
        </w:rPr>
        <w:t>测试指定文件是否应该包含在某一文件列表中。</w:t>
      </w:r>
    </w:p>
    <w:p w14:paraId="7C5B352B" w14:textId="77777777" w:rsidR="0075064A" w:rsidRDefault="0075064A" w:rsidP="00583C63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参数</w:t>
      </w:r>
      <w:r>
        <w:rPr>
          <w:rFonts w:hint="eastAsia"/>
        </w:rPr>
        <w:t>:</w:t>
      </w:r>
    </w:p>
    <w:p w14:paraId="5213BC7D" w14:textId="77777777" w:rsidR="0075064A" w:rsidRDefault="0075064A" w:rsidP="00583C63">
      <w:pPr>
        <w:pStyle w:val="a3"/>
        <w:numPr>
          <w:ilvl w:val="2"/>
          <w:numId w:val="29"/>
        </w:numPr>
        <w:ind w:firstLineChars="0"/>
      </w:pPr>
      <w:r>
        <w:rPr>
          <w:rFonts w:hint="eastAsia"/>
        </w:rPr>
        <w:t xml:space="preserve">File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:</w:t>
      </w:r>
      <w:r>
        <w:rPr>
          <w:rFonts w:hint="eastAsia"/>
        </w:rPr>
        <w:t>构造方法中传递的被遍历的目录</w:t>
      </w:r>
    </w:p>
    <w:p w14:paraId="5A32E9A4" w14:textId="33FDC25D" w:rsidR="0075064A" w:rsidRDefault="0075064A" w:rsidP="00583C63">
      <w:pPr>
        <w:pStyle w:val="a3"/>
        <w:numPr>
          <w:ilvl w:val="2"/>
          <w:numId w:val="29"/>
        </w:numPr>
        <w:ind w:firstLineChars="0"/>
      </w:pPr>
      <w:r>
        <w:rPr>
          <w:rFonts w:hint="eastAsia"/>
        </w:rPr>
        <w:t>String name :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ListFiles</w:t>
      </w:r>
      <w:proofErr w:type="spellEnd"/>
      <w:r>
        <w:rPr>
          <w:rFonts w:hint="eastAsia"/>
        </w:rPr>
        <w:t>方法遍历目录</w:t>
      </w:r>
      <w:r>
        <w:rPr>
          <w:rFonts w:hint="eastAsia"/>
        </w:rPr>
        <w:t>,</w:t>
      </w:r>
      <w:r>
        <w:rPr>
          <w:rFonts w:hint="eastAsia"/>
        </w:rPr>
        <w:t>获取的每一个文件</w:t>
      </w:r>
      <w:r>
        <w:rPr>
          <w:rFonts w:hint="eastAsia"/>
        </w:rPr>
        <w:t>/</w:t>
      </w:r>
      <w:r>
        <w:rPr>
          <w:rFonts w:hint="eastAsia"/>
        </w:rPr>
        <w:t>文件夹的名称</w:t>
      </w:r>
    </w:p>
    <w:p w14:paraId="6E3A176F" w14:textId="77777777" w:rsidR="0075064A" w:rsidRDefault="0075064A" w:rsidP="00583C63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14030E33" w14:textId="33376431" w:rsidR="0075064A" w:rsidRDefault="0075064A" w:rsidP="00CD7AE5">
      <w:pPr>
        <w:pStyle w:val="a3"/>
        <w:ind w:left="840" w:firstLineChars="0" w:firstLine="0"/>
        <w:rPr>
          <w:b/>
          <w:bCs/>
          <w:color w:val="FF0000"/>
        </w:rPr>
      </w:pPr>
      <w:r>
        <w:rPr>
          <w:rFonts w:hint="eastAsia"/>
        </w:rPr>
        <w:t>两个过滤器接口是没有实现类的</w:t>
      </w:r>
      <w:r>
        <w:rPr>
          <w:rFonts w:hint="eastAsia"/>
        </w:rPr>
        <w:t>,</w:t>
      </w:r>
      <w:r>
        <w:rPr>
          <w:rFonts w:hint="eastAsia"/>
        </w:rPr>
        <w:t>需要</w:t>
      </w:r>
      <w:r w:rsidRPr="00CD7AE5">
        <w:rPr>
          <w:rFonts w:hint="eastAsia"/>
          <w:b/>
          <w:bCs/>
          <w:color w:val="FF0000"/>
        </w:rPr>
        <w:t>我们自己</w:t>
      </w:r>
      <w:proofErr w:type="gramStart"/>
      <w:r w:rsidRPr="00CD7AE5">
        <w:rPr>
          <w:rFonts w:hint="eastAsia"/>
          <w:b/>
          <w:bCs/>
          <w:color w:val="FF0000"/>
        </w:rPr>
        <w:t>写实现类</w:t>
      </w:r>
      <w:proofErr w:type="gramEnd"/>
      <w:r w:rsidR="00CD7AE5">
        <w:rPr>
          <w:rFonts w:hint="eastAsia"/>
        </w:rPr>
        <w:t>（</w:t>
      </w:r>
      <w:proofErr w:type="spellStart"/>
      <w:r w:rsidR="00CD7AE5">
        <w:rPr>
          <w:rFonts w:hint="eastAsia"/>
        </w:rPr>
        <w:t>Impl</w:t>
      </w:r>
      <w:proofErr w:type="spellEnd"/>
      <w:r w:rsidR="00CD7AE5"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重写过滤的方法</w:t>
      </w:r>
      <w:r>
        <w:rPr>
          <w:rFonts w:hint="eastAsia"/>
        </w:rPr>
        <w:t>accept,</w:t>
      </w:r>
      <w:r>
        <w:rPr>
          <w:rFonts w:hint="eastAsia"/>
        </w:rPr>
        <w:t>在方法中</w:t>
      </w:r>
      <w:r w:rsidRPr="00CD7AE5">
        <w:rPr>
          <w:rFonts w:hint="eastAsia"/>
          <w:b/>
          <w:bCs/>
          <w:color w:val="FF0000"/>
        </w:rPr>
        <w:t>自己定义过滤的规则</w:t>
      </w:r>
    </w:p>
    <w:p w14:paraId="6F0B8783" w14:textId="5AF1CEAF" w:rsidR="00CD7AE5" w:rsidRPr="0075064A" w:rsidRDefault="00CD7AE5" w:rsidP="00CD7AE5">
      <w:r>
        <w:rPr>
          <w:noProof/>
        </w:rPr>
        <w:lastRenderedPageBreak/>
        <w:drawing>
          <wp:inline distT="0" distB="0" distL="0" distR="0" wp14:anchorId="0992F136" wp14:editId="77EE1505">
            <wp:extent cx="6400800" cy="250375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42810" cy="2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411A" w14:textId="77777777" w:rsidR="00056C68" w:rsidRDefault="00056C68" w:rsidP="00BB6B87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04749F01" w14:textId="1A4AFC34" w:rsidR="00CF3793" w:rsidRDefault="00462B07" w:rsidP="00CF3793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Lambda</w:t>
      </w:r>
      <w:r>
        <w:rPr>
          <w:rStyle w:val="a7"/>
          <w:rFonts w:eastAsia="黑体" w:hint="eastAsia"/>
          <w:b/>
          <w:bCs/>
          <w:sz w:val="44"/>
        </w:rPr>
        <w:t>表达式</w:t>
      </w:r>
    </w:p>
    <w:p w14:paraId="7DFA3315" w14:textId="6767206C" w:rsidR="00CE4AA7" w:rsidRDefault="00CE4AA7" w:rsidP="00CE4AA7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>
        <w:rPr>
          <w:rFonts w:hint="eastAsia"/>
        </w:rPr>
        <w:t>Lambda</w:t>
      </w:r>
      <w:r>
        <w:rPr>
          <w:rFonts w:hint="eastAsia"/>
        </w:rPr>
        <w:t>表达式的标准格式</w:t>
      </w:r>
      <w:r>
        <w:rPr>
          <w:rFonts w:hint="eastAsia"/>
        </w:rPr>
        <w:t>:</w:t>
      </w:r>
    </w:p>
    <w:p w14:paraId="028695E8" w14:textId="77777777" w:rsidR="00CE4AA7" w:rsidRDefault="00CE4AA7" w:rsidP="00CE4AA7">
      <w:r>
        <w:rPr>
          <w:rFonts w:hint="eastAsia"/>
        </w:rPr>
        <w:t>由三部分组成</w:t>
      </w:r>
      <w:r>
        <w:rPr>
          <w:rFonts w:hint="eastAsia"/>
        </w:rPr>
        <w:t>:</w:t>
      </w:r>
    </w:p>
    <w:p w14:paraId="0031A0B4" w14:textId="7E05EE74" w:rsidR="00CE4AA7" w:rsidRDefault="00CE4AA7" w:rsidP="00CE4AA7">
      <w:pPr>
        <w:ind w:leftChars="200" w:left="480"/>
      </w:pPr>
      <w:r>
        <w:rPr>
          <w:rFonts w:hint="eastAsia"/>
        </w:rPr>
        <w:t>a.</w:t>
      </w:r>
      <w:r>
        <w:rPr>
          <w:rFonts w:hint="eastAsia"/>
        </w:rPr>
        <w:t>一些参数</w:t>
      </w:r>
    </w:p>
    <w:p w14:paraId="0AEECE72" w14:textId="77777777" w:rsidR="00CE4AA7" w:rsidRDefault="00CE4AA7" w:rsidP="00CE4AA7">
      <w:pPr>
        <w:ind w:leftChars="200" w:left="480"/>
      </w:pPr>
      <w:r>
        <w:rPr>
          <w:rFonts w:hint="eastAsia"/>
        </w:rPr>
        <w:t>b.</w:t>
      </w:r>
      <w:r>
        <w:rPr>
          <w:rFonts w:hint="eastAsia"/>
        </w:rPr>
        <w:t>一个箭头</w:t>
      </w:r>
    </w:p>
    <w:p w14:paraId="0672A69B" w14:textId="0BD818E9" w:rsidR="00CE4AA7" w:rsidRDefault="00CE4AA7" w:rsidP="00CE4AA7">
      <w:pPr>
        <w:ind w:leftChars="200" w:left="480"/>
      </w:pPr>
      <w:r>
        <w:rPr>
          <w:rFonts w:hint="eastAsia"/>
        </w:rPr>
        <w:t>c.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</w:t>
      </w:r>
    </w:p>
    <w:p w14:paraId="776E3E90" w14:textId="77777777" w:rsidR="00CE4AA7" w:rsidRDefault="00CE4AA7" w:rsidP="00CE4AA7">
      <w:r>
        <w:rPr>
          <w:rFonts w:hint="eastAsia"/>
        </w:rPr>
        <w:t>格式</w:t>
      </w:r>
      <w:r>
        <w:rPr>
          <w:rFonts w:hint="eastAsia"/>
        </w:rPr>
        <w:t>:</w:t>
      </w:r>
    </w:p>
    <w:p w14:paraId="5B6316E4" w14:textId="65621751" w:rsidR="00CE4AA7" w:rsidRDefault="00CE4AA7" w:rsidP="00CE4AA7">
      <w:pPr>
        <w:ind w:firstLine="420"/>
      </w:pPr>
      <w:r>
        <w:rPr>
          <w:rFonts w:hint="eastAsia"/>
        </w:rPr>
        <w:t>(</w:t>
      </w:r>
      <w:r>
        <w:rPr>
          <w:rFonts w:hint="eastAsia"/>
        </w:rPr>
        <w:t>参数列表</w:t>
      </w:r>
      <w:r>
        <w:rPr>
          <w:rFonts w:hint="eastAsia"/>
        </w:rPr>
        <w:t>) -&gt; {</w:t>
      </w:r>
      <w:r>
        <w:rPr>
          <w:rFonts w:hint="eastAsia"/>
        </w:rPr>
        <w:t>一些重写方法的代码</w:t>
      </w:r>
      <w:r>
        <w:rPr>
          <w:rFonts w:hint="eastAsia"/>
        </w:rPr>
        <w:t>};</w:t>
      </w:r>
    </w:p>
    <w:p w14:paraId="0371FE07" w14:textId="77777777" w:rsidR="00CE4AA7" w:rsidRDefault="00CE4AA7" w:rsidP="00CE4AA7">
      <w:r>
        <w:rPr>
          <w:rFonts w:hint="eastAsia"/>
        </w:rPr>
        <w:t>解释说明格式</w:t>
      </w:r>
      <w:r>
        <w:rPr>
          <w:rFonts w:hint="eastAsia"/>
        </w:rPr>
        <w:t>:</w:t>
      </w:r>
    </w:p>
    <w:p w14:paraId="472AF3D0" w14:textId="77777777" w:rsidR="00CE4AA7" w:rsidRDefault="00CE4AA7" w:rsidP="00CE4AA7">
      <w:pPr>
        <w:ind w:left="480"/>
      </w:pPr>
      <w:r>
        <w:rPr>
          <w:rFonts w:hint="eastAsia"/>
        </w:rPr>
        <w:t>():</w:t>
      </w:r>
      <w:r>
        <w:rPr>
          <w:rFonts w:hint="eastAsia"/>
        </w:rPr>
        <w:t>接口中抽象方法的参数列表</w:t>
      </w:r>
      <w:r>
        <w:rPr>
          <w:rFonts w:hint="eastAsia"/>
        </w:rPr>
        <w:t>,</w:t>
      </w:r>
      <w:r>
        <w:rPr>
          <w:rFonts w:hint="eastAsia"/>
        </w:rPr>
        <w:t>没有参数</w:t>
      </w:r>
      <w:r>
        <w:rPr>
          <w:rFonts w:hint="eastAsia"/>
        </w:rPr>
        <w:t>,</w:t>
      </w:r>
      <w:r>
        <w:rPr>
          <w:rFonts w:hint="eastAsia"/>
        </w:rPr>
        <w:t>就空着</w:t>
      </w:r>
      <w:r>
        <w:rPr>
          <w:rFonts w:hint="eastAsia"/>
        </w:rPr>
        <w:t>;</w:t>
      </w:r>
      <w:r>
        <w:rPr>
          <w:rFonts w:hint="eastAsia"/>
        </w:rPr>
        <w:t>有参数就写出参数</w:t>
      </w:r>
      <w:r>
        <w:rPr>
          <w:rFonts w:hint="eastAsia"/>
        </w:rPr>
        <w:t>,</w:t>
      </w:r>
      <w:r>
        <w:rPr>
          <w:rFonts w:hint="eastAsia"/>
        </w:rPr>
        <w:t>多个参数使用逗号分隔</w:t>
      </w:r>
    </w:p>
    <w:p w14:paraId="55D83EEA" w14:textId="77777777" w:rsidR="00CE4AA7" w:rsidRDefault="00CE4AA7" w:rsidP="00CE4AA7">
      <w:pPr>
        <w:ind w:leftChars="200" w:left="480"/>
      </w:pPr>
      <w:r>
        <w:rPr>
          <w:rFonts w:hint="eastAsia"/>
        </w:rPr>
        <w:t>-&gt; :</w:t>
      </w:r>
      <w:r>
        <w:rPr>
          <w:rFonts w:hint="eastAsia"/>
        </w:rPr>
        <w:t>传递的意思</w:t>
      </w:r>
      <w:r>
        <w:rPr>
          <w:rFonts w:hint="eastAsia"/>
        </w:rPr>
        <w:t>,</w:t>
      </w:r>
      <w:r>
        <w:rPr>
          <w:rFonts w:hint="eastAsia"/>
        </w:rPr>
        <w:t>把参数传递</w:t>
      </w:r>
      <w:proofErr w:type="gramStart"/>
      <w:r>
        <w:rPr>
          <w:rFonts w:hint="eastAsia"/>
        </w:rPr>
        <w:t>给方法体</w:t>
      </w:r>
      <w:proofErr w:type="gramEnd"/>
      <w:r>
        <w:rPr>
          <w:rFonts w:hint="eastAsia"/>
        </w:rPr>
        <w:t>{}</w:t>
      </w:r>
    </w:p>
    <w:p w14:paraId="29D91DAE" w14:textId="62467C37" w:rsidR="00CE4AA7" w:rsidRDefault="00CE4AA7" w:rsidP="00CE4AA7">
      <w:pPr>
        <w:ind w:leftChars="200" w:left="480"/>
      </w:pPr>
      <w:r>
        <w:rPr>
          <w:rFonts w:hint="eastAsia"/>
        </w:rPr>
        <w:t>{}:</w:t>
      </w:r>
      <w:r>
        <w:rPr>
          <w:rFonts w:hint="eastAsia"/>
        </w:rPr>
        <w:t>重写接口的抽象方法的方法体</w:t>
      </w:r>
    </w:p>
    <w:p w14:paraId="451835E1" w14:textId="03945063" w:rsidR="00CE4AA7" w:rsidRDefault="0074423A" w:rsidP="0074423A">
      <w:pPr>
        <w:pStyle w:val="2"/>
      </w:pPr>
      <w:r>
        <w:rPr>
          <w:rFonts w:hint="eastAsia"/>
        </w:rPr>
        <w:t>二．</w:t>
      </w:r>
      <w:r>
        <w:rPr>
          <w:rFonts w:hint="eastAsia"/>
        </w:rPr>
        <w:t>Lambda</w:t>
      </w:r>
      <w:r>
        <w:rPr>
          <w:rFonts w:hint="eastAsia"/>
        </w:rPr>
        <w:t>表达式的优化省略</w:t>
      </w:r>
    </w:p>
    <w:p w14:paraId="7525B420" w14:textId="77777777" w:rsidR="0074423A" w:rsidRDefault="0074423A" w:rsidP="0074423A">
      <w:r>
        <w:rPr>
          <w:rFonts w:hint="eastAsia"/>
        </w:rPr>
        <w:t>Lambda</w:t>
      </w:r>
      <w:r>
        <w:rPr>
          <w:rFonts w:hint="eastAsia"/>
        </w:rPr>
        <w:t>表达式</w:t>
      </w:r>
      <w:r>
        <w:rPr>
          <w:rFonts w:hint="eastAsia"/>
        </w:rPr>
        <w:t>:</w:t>
      </w:r>
      <w:r>
        <w:rPr>
          <w:rFonts w:hint="eastAsia"/>
        </w:rPr>
        <w:t>是可推导</w:t>
      </w:r>
      <w:r>
        <w:rPr>
          <w:rFonts w:hint="eastAsia"/>
        </w:rPr>
        <w:t>,</w:t>
      </w:r>
      <w:r>
        <w:rPr>
          <w:rFonts w:hint="eastAsia"/>
        </w:rPr>
        <w:t>可以省略</w:t>
      </w:r>
    </w:p>
    <w:p w14:paraId="427C1C45" w14:textId="77777777" w:rsidR="0074423A" w:rsidRDefault="0074423A" w:rsidP="0074423A">
      <w:pPr>
        <w:ind w:firstLine="420"/>
      </w:pPr>
      <w:r>
        <w:rPr>
          <w:rFonts w:hint="eastAsia"/>
        </w:rPr>
        <w:t>凡是根据上下文推导出来的内容</w:t>
      </w:r>
      <w:r>
        <w:rPr>
          <w:rFonts w:hint="eastAsia"/>
        </w:rPr>
        <w:t>,</w:t>
      </w:r>
      <w:r>
        <w:rPr>
          <w:rFonts w:hint="eastAsia"/>
        </w:rPr>
        <w:t>都可以省略书写</w:t>
      </w:r>
    </w:p>
    <w:p w14:paraId="2E556B98" w14:textId="77777777" w:rsidR="0074423A" w:rsidRDefault="0074423A" w:rsidP="0074423A">
      <w:r>
        <w:rPr>
          <w:rFonts w:hint="eastAsia"/>
        </w:rPr>
        <w:t>可以省略的内容</w:t>
      </w:r>
      <w:r>
        <w:rPr>
          <w:rFonts w:hint="eastAsia"/>
        </w:rPr>
        <w:t>:</w:t>
      </w:r>
    </w:p>
    <w:p w14:paraId="1E0D689C" w14:textId="77777777" w:rsidR="0074423A" w:rsidRDefault="0074423A" w:rsidP="0074423A">
      <w:pPr>
        <w:ind w:leftChars="100" w:left="240"/>
      </w:pPr>
      <w:r>
        <w:rPr>
          <w:rFonts w:hint="eastAsia"/>
        </w:rPr>
        <w:t>1. (</w:t>
      </w:r>
      <w:r>
        <w:rPr>
          <w:rFonts w:hint="eastAsia"/>
        </w:rPr>
        <w:t>参数列表</w:t>
      </w:r>
      <w:r>
        <w:rPr>
          <w:rFonts w:hint="eastAsia"/>
        </w:rPr>
        <w:t>):</w:t>
      </w:r>
      <w:r>
        <w:rPr>
          <w:rFonts w:hint="eastAsia"/>
        </w:rPr>
        <w:t>括号中参数列表的</w:t>
      </w:r>
      <w:r w:rsidRPr="0074423A">
        <w:rPr>
          <w:rFonts w:hint="eastAsia"/>
          <w:b/>
          <w:bCs/>
          <w:color w:val="FF0000"/>
        </w:rPr>
        <w:t>数据类型</w:t>
      </w:r>
      <w:r w:rsidRPr="0074423A">
        <w:rPr>
          <w:rFonts w:hint="eastAsia"/>
          <w:b/>
          <w:bCs/>
          <w:color w:val="FF0000"/>
        </w:rPr>
        <w:t>,</w:t>
      </w:r>
      <w:r w:rsidRPr="0074423A">
        <w:rPr>
          <w:rFonts w:hint="eastAsia"/>
          <w:b/>
          <w:bCs/>
          <w:color w:val="FF0000"/>
        </w:rPr>
        <w:t>可以省略</w:t>
      </w:r>
      <w:r>
        <w:rPr>
          <w:rFonts w:hint="eastAsia"/>
        </w:rPr>
        <w:t>不写</w:t>
      </w:r>
    </w:p>
    <w:p w14:paraId="0372D99B" w14:textId="7245D680" w:rsidR="0074423A" w:rsidRDefault="0074423A" w:rsidP="0074423A">
      <w:pPr>
        <w:ind w:leftChars="100" w:left="240"/>
      </w:pPr>
      <w:r>
        <w:rPr>
          <w:rFonts w:hint="eastAsia"/>
        </w:rPr>
        <w:t>2. (</w:t>
      </w:r>
      <w:r>
        <w:rPr>
          <w:rFonts w:hint="eastAsia"/>
        </w:rPr>
        <w:t>参数列表</w:t>
      </w:r>
      <w:r>
        <w:rPr>
          <w:rFonts w:hint="eastAsia"/>
        </w:rPr>
        <w:t>):</w:t>
      </w:r>
      <w:r>
        <w:rPr>
          <w:rFonts w:hint="eastAsia"/>
        </w:rPr>
        <w:t>括号中的</w:t>
      </w:r>
      <w:r w:rsidRPr="0074423A">
        <w:rPr>
          <w:rFonts w:hint="eastAsia"/>
          <w:highlight w:val="cyan"/>
        </w:rPr>
        <w:t>参数</w:t>
      </w:r>
      <w:r>
        <w:rPr>
          <w:rFonts w:hint="eastAsia"/>
        </w:rPr>
        <w:t>如果只有</w:t>
      </w:r>
      <w:r w:rsidRPr="0074423A">
        <w:rPr>
          <w:rFonts w:hint="eastAsia"/>
          <w:highlight w:val="cyan"/>
        </w:rPr>
        <w:t>一个</w:t>
      </w:r>
      <w:r>
        <w:rPr>
          <w:rFonts w:hint="eastAsia"/>
        </w:rPr>
        <w:t xml:space="preserve">, </w:t>
      </w:r>
      <w:r>
        <w:rPr>
          <w:rFonts w:hint="eastAsia"/>
        </w:rPr>
        <w:t>那么</w:t>
      </w:r>
      <w:r w:rsidRPr="0074423A">
        <w:rPr>
          <w:rFonts w:hint="eastAsia"/>
          <w:color w:val="FF0000"/>
        </w:rPr>
        <w:t>类型和</w:t>
      </w:r>
      <w:r w:rsidRPr="0074423A">
        <w:rPr>
          <w:rFonts w:hint="eastAsia"/>
          <w:color w:val="FF0000"/>
        </w:rPr>
        <w:t>( )</w:t>
      </w:r>
      <w:r w:rsidRPr="0074423A">
        <w:rPr>
          <w:rFonts w:hint="eastAsia"/>
          <w:color w:val="FF0000"/>
        </w:rPr>
        <w:t>都可以省略</w:t>
      </w:r>
    </w:p>
    <w:p w14:paraId="6812B3DF" w14:textId="4323D135" w:rsidR="0074423A" w:rsidRDefault="0074423A" w:rsidP="0074423A">
      <w:pPr>
        <w:ind w:leftChars="100" w:left="240"/>
      </w:pPr>
      <w:r>
        <w:rPr>
          <w:rFonts w:hint="eastAsia"/>
        </w:rPr>
        <w:t>3.{</w:t>
      </w:r>
      <w:r>
        <w:rPr>
          <w:rFonts w:hint="eastAsia"/>
        </w:rPr>
        <w:t>一些代码</w:t>
      </w:r>
      <w:r>
        <w:rPr>
          <w:rFonts w:hint="eastAsia"/>
        </w:rPr>
        <w:t>}:</w:t>
      </w:r>
      <w:r>
        <w:rPr>
          <w:rFonts w:hint="eastAsia"/>
        </w:rPr>
        <w:t>如果</w:t>
      </w:r>
      <w:r>
        <w:rPr>
          <w:rFonts w:hint="eastAsia"/>
        </w:rPr>
        <w:t>{}</w:t>
      </w:r>
      <w:r>
        <w:rPr>
          <w:rFonts w:hint="eastAsia"/>
        </w:rPr>
        <w:t>中的代码只有一行</w:t>
      </w:r>
      <w:r>
        <w:rPr>
          <w:rFonts w:hint="eastAsia"/>
        </w:rPr>
        <w:t>,</w:t>
      </w:r>
      <w:r>
        <w:rPr>
          <w:rFonts w:hint="eastAsia"/>
        </w:rPr>
        <w:t>无论是否有返回值</w:t>
      </w:r>
      <w:r>
        <w:rPr>
          <w:rFonts w:hint="eastAsia"/>
        </w:rPr>
        <w:t>,</w:t>
      </w:r>
      <w:r>
        <w:rPr>
          <w:rFonts w:hint="eastAsia"/>
        </w:rPr>
        <w:t>都可以省略</w:t>
      </w:r>
      <w:r w:rsidRPr="0074423A">
        <w:rPr>
          <w:rFonts w:hint="eastAsia"/>
          <w:b/>
          <w:bCs/>
          <w:color w:val="FF0000"/>
        </w:rPr>
        <w:t>{},return,</w:t>
      </w:r>
      <w:r w:rsidRPr="0074423A">
        <w:rPr>
          <w:rFonts w:hint="eastAsia"/>
          <w:b/>
          <w:bCs/>
          <w:color w:val="FF0000"/>
        </w:rPr>
        <w:t>分号</w:t>
      </w:r>
    </w:p>
    <w:p w14:paraId="6BDC86B5" w14:textId="1E631AB9" w:rsidR="0074423A" w:rsidRPr="0074423A" w:rsidRDefault="0074423A" w:rsidP="0074423A">
      <w:pPr>
        <w:ind w:left="420" w:firstLine="420"/>
      </w:pPr>
      <w:r w:rsidRPr="0074423A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:</w:t>
      </w:r>
      <w:r>
        <w:rPr>
          <w:rFonts w:hint="eastAsia"/>
        </w:rPr>
        <w:t>要省略</w:t>
      </w:r>
      <w:r w:rsidRPr="0074423A">
        <w:rPr>
          <w:rFonts w:hint="eastAsia"/>
          <w:b/>
          <w:bCs/>
          <w:color w:val="FF0000"/>
        </w:rPr>
        <w:t>{}, return,</w:t>
      </w:r>
      <w:r w:rsidRPr="0074423A">
        <w:rPr>
          <w:rFonts w:hint="eastAsia"/>
          <w:b/>
          <w:bCs/>
          <w:color w:val="FF0000"/>
        </w:rPr>
        <w:t>分号</w:t>
      </w:r>
      <w:r>
        <w:rPr>
          <w:rFonts w:hint="eastAsia"/>
        </w:rPr>
        <w:t>必须一起省略</w:t>
      </w:r>
    </w:p>
    <w:p w14:paraId="6CA45A26" w14:textId="33DB8084" w:rsidR="0074423A" w:rsidRDefault="0074423A" w:rsidP="0074423A">
      <w:pPr>
        <w:pStyle w:val="2"/>
      </w:pPr>
      <w:r>
        <w:rPr>
          <w:rFonts w:hint="eastAsia"/>
        </w:rPr>
        <w:t>三．使用注意</w:t>
      </w:r>
    </w:p>
    <w:p w14:paraId="4C19AB4F" w14:textId="57DB9A09" w:rsidR="0074423A" w:rsidRDefault="0074423A" w:rsidP="0074423A"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>Lambda</w:t>
      </w:r>
      <w:r>
        <w:rPr>
          <w:rFonts w:hint="eastAsia"/>
        </w:rPr>
        <w:t>必须</w:t>
      </w:r>
      <w:r w:rsidRPr="0074423A">
        <w:rPr>
          <w:rFonts w:hint="eastAsia"/>
          <w:b/>
          <w:bCs/>
          <w:color w:val="FF0000"/>
        </w:rPr>
        <w:t>具有接口</w:t>
      </w:r>
      <w:r>
        <w:rPr>
          <w:rFonts w:hint="eastAsia"/>
        </w:rPr>
        <w:t>,</w:t>
      </w:r>
      <w:r>
        <w:rPr>
          <w:rFonts w:hint="eastAsia"/>
        </w:rPr>
        <w:t>且要求</w:t>
      </w:r>
      <w:commentRangeStart w:id="91"/>
      <w:r>
        <w:rPr>
          <w:rFonts w:hint="eastAsia"/>
        </w:rPr>
        <w:t>接口中有且仅有</w:t>
      </w:r>
      <w:r w:rsidRPr="0074423A">
        <w:rPr>
          <w:rFonts w:hint="eastAsia"/>
          <w:b/>
          <w:bCs/>
          <w:color w:val="FF0000"/>
        </w:rPr>
        <w:t>一个抽象方法</w:t>
      </w:r>
      <w:r>
        <w:rPr>
          <w:rFonts w:hint="eastAsia"/>
        </w:rPr>
        <w:t>。</w:t>
      </w:r>
      <w:commentRangeEnd w:id="91"/>
      <w:r>
        <w:rPr>
          <w:rStyle w:val="ae"/>
        </w:rPr>
        <w:commentReference w:id="91"/>
      </w:r>
    </w:p>
    <w:p w14:paraId="65663564" w14:textId="4421C191" w:rsidR="0074423A" w:rsidRDefault="0074423A" w:rsidP="0074423A">
      <w:pPr>
        <w:ind w:left="420"/>
      </w:pPr>
      <w:r>
        <w:rPr>
          <w:rFonts w:hint="eastAsia"/>
        </w:rPr>
        <w:t>无论是</w:t>
      </w:r>
      <w:r>
        <w:rPr>
          <w:rFonts w:hint="eastAsia"/>
        </w:rPr>
        <w:t>JDK</w:t>
      </w:r>
      <w:r>
        <w:rPr>
          <w:rFonts w:hint="eastAsia"/>
        </w:rPr>
        <w:t>内置的</w:t>
      </w:r>
      <w:r>
        <w:rPr>
          <w:rFonts w:hint="eastAsia"/>
        </w:rPr>
        <w:t>Runnable</w:t>
      </w:r>
      <w:r>
        <w:rPr>
          <w:rFonts w:hint="eastAsia"/>
        </w:rPr>
        <w:t>、</w:t>
      </w:r>
      <w:r>
        <w:rPr>
          <w:rFonts w:hint="eastAsia"/>
        </w:rPr>
        <w:t xml:space="preserve"> Comparator </w:t>
      </w:r>
      <w:r>
        <w:rPr>
          <w:rFonts w:hint="eastAsia"/>
        </w:rPr>
        <w:t>接口还是自定义的接口</w:t>
      </w:r>
      <w:r>
        <w:rPr>
          <w:rFonts w:hint="eastAsia"/>
        </w:rPr>
        <w:t>,</w:t>
      </w:r>
      <w:r>
        <w:rPr>
          <w:rFonts w:hint="eastAsia"/>
        </w:rPr>
        <w:t>只有当接口中的抽象方法存在且唯一时，才可以使用</w:t>
      </w:r>
      <w:r>
        <w:rPr>
          <w:rFonts w:hint="eastAsia"/>
        </w:rPr>
        <w:t>Lambda</w:t>
      </w:r>
      <w:r>
        <w:rPr>
          <w:rFonts w:hint="eastAsia"/>
        </w:rPr>
        <w:t>。</w:t>
      </w:r>
    </w:p>
    <w:p w14:paraId="1D1B1C6A" w14:textId="77777777" w:rsidR="0074423A" w:rsidRDefault="0074423A" w:rsidP="0074423A">
      <w:r>
        <w:rPr>
          <w:rFonts w:hint="eastAsia"/>
        </w:rPr>
        <w:t>2.</w:t>
      </w:r>
      <w:r>
        <w:rPr>
          <w:rFonts w:hint="eastAsia"/>
        </w:rPr>
        <w:t>使用</w:t>
      </w:r>
      <w:r>
        <w:rPr>
          <w:rFonts w:hint="eastAsia"/>
        </w:rPr>
        <w:t>Lambda</w:t>
      </w:r>
      <w:r>
        <w:rPr>
          <w:rFonts w:hint="eastAsia"/>
        </w:rPr>
        <w:t>必须具有上下文推断。</w:t>
      </w:r>
    </w:p>
    <w:p w14:paraId="06DE1150" w14:textId="40EF2E78" w:rsidR="0074423A" w:rsidRDefault="0074423A" w:rsidP="0074423A">
      <w:pPr>
        <w:ind w:left="420"/>
      </w:pPr>
      <w:r>
        <w:rPr>
          <w:rFonts w:hint="eastAsia"/>
        </w:rPr>
        <w:t>也就是方法的参数或局部变量类型必须为</w:t>
      </w:r>
      <w:r>
        <w:rPr>
          <w:rFonts w:hint="eastAsia"/>
        </w:rPr>
        <w:t>Lambda</w:t>
      </w:r>
      <w:r>
        <w:rPr>
          <w:rFonts w:hint="eastAsia"/>
        </w:rPr>
        <w:t>对应的接口类型</w:t>
      </w:r>
      <w:r>
        <w:rPr>
          <w:rFonts w:hint="eastAsia"/>
        </w:rPr>
        <w:t>,</w:t>
      </w:r>
      <w:r>
        <w:rPr>
          <w:rFonts w:hint="eastAsia"/>
        </w:rPr>
        <w:t>才能使用</w:t>
      </w:r>
      <w:r>
        <w:rPr>
          <w:rFonts w:hint="eastAsia"/>
        </w:rPr>
        <w:t>Lambda</w:t>
      </w:r>
      <w:r>
        <w:rPr>
          <w:rFonts w:hint="eastAsia"/>
        </w:rPr>
        <w:t>作为该接口的实例。</w:t>
      </w:r>
    </w:p>
    <w:p w14:paraId="32D68D4F" w14:textId="473EF09A" w:rsidR="00E06FB3" w:rsidRPr="00E06FB3" w:rsidRDefault="00E06FB3" w:rsidP="00E06FB3">
      <w:pPr>
        <w:rPr>
          <w:b/>
          <w:bCs/>
          <w:i/>
          <w:iCs/>
          <w:color w:val="FF0000"/>
        </w:rPr>
      </w:pPr>
      <w:r w:rsidRPr="00E06FB3">
        <w:rPr>
          <w:rFonts w:hint="eastAsia"/>
          <w:b/>
          <w:bCs/>
          <w:i/>
          <w:iCs/>
          <w:color w:val="FF0000"/>
        </w:rPr>
        <w:t>Lambda</w:t>
      </w:r>
      <w:r w:rsidRPr="00E06FB3">
        <w:rPr>
          <w:rFonts w:hint="eastAsia"/>
          <w:b/>
          <w:bCs/>
          <w:i/>
          <w:iCs/>
          <w:color w:val="FF0000"/>
        </w:rPr>
        <w:t>表达式具有延迟执行的特点</w:t>
      </w:r>
    </w:p>
    <w:p w14:paraId="7DDFC729" w14:textId="77777777" w:rsidR="00036045" w:rsidRDefault="00036045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3715CDCB" w14:textId="41D23E54" w:rsidR="000173D6" w:rsidRDefault="00036045" w:rsidP="000D1775">
      <w:pPr>
        <w:pStyle w:val="1"/>
        <w:rPr>
          <w:rStyle w:val="a7"/>
          <w:rFonts w:eastAsia="黑体"/>
          <w:b/>
          <w:bCs/>
          <w:sz w:val="44"/>
        </w:rPr>
      </w:pPr>
      <w:r>
        <w:rPr>
          <w:rStyle w:val="a7"/>
          <w:rFonts w:eastAsia="黑体" w:hint="eastAsia"/>
          <w:b/>
          <w:bCs/>
          <w:sz w:val="44"/>
        </w:rPr>
        <w:lastRenderedPageBreak/>
        <w:t>多线程</w:t>
      </w:r>
      <w:r w:rsidR="005D4F6A">
        <w:rPr>
          <w:rStyle w:val="a7"/>
          <w:rFonts w:eastAsia="黑体" w:hint="eastAsia"/>
          <w:b/>
          <w:bCs/>
          <w:sz w:val="44"/>
        </w:rPr>
        <w:t>（</w:t>
      </w:r>
      <w:r w:rsidR="005D4F6A">
        <w:rPr>
          <w:rStyle w:val="a7"/>
          <w:rFonts w:eastAsia="黑体" w:hint="eastAsia"/>
          <w:b/>
          <w:bCs/>
          <w:sz w:val="44"/>
        </w:rPr>
        <w:t>Thread</w:t>
      </w:r>
      <w:r w:rsidR="005D4F6A">
        <w:rPr>
          <w:rStyle w:val="a7"/>
          <w:rFonts w:eastAsia="黑体" w:hint="eastAsia"/>
          <w:b/>
          <w:bCs/>
          <w:sz w:val="44"/>
        </w:rPr>
        <w:t>类）</w:t>
      </w:r>
    </w:p>
    <w:p w14:paraId="032560F4" w14:textId="3DD15C89" w:rsidR="000D1775" w:rsidRDefault="000D1775" w:rsidP="000D1775">
      <w:pPr>
        <w:pStyle w:val="2"/>
        <w:spacing w:before="156" w:after="156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．并发与并行：</w:t>
      </w:r>
    </w:p>
    <w:p w14:paraId="5E1587B9" w14:textId="3466ACAF" w:rsidR="000D1775" w:rsidRDefault="000D1775" w:rsidP="000D1775">
      <w:r>
        <w:rPr>
          <w:noProof/>
        </w:rPr>
        <w:drawing>
          <wp:inline distT="0" distB="0" distL="0" distR="0" wp14:anchorId="6F255287" wp14:editId="7D25F64C">
            <wp:extent cx="6261100" cy="2348101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9472" cy="23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7EC7" w14:textId="2D08AEB6" w:rsidR="000D1775" w:rsidRDefault="008F421E" w:rsidP="00344DD4">
      <w:pPr>
        <w:pStyle w:val="2"/>
      </w:pPr>
      <w:r>
        <w:rPr>
          <w:rFonts w:hint="eastAsia"/>
        </w:rPr>
        <w:t>二．进程与</w:t>
      </w:r>
      <w:r w:rsidR="00344DD4">
        <w:rPr>
          <w:rFonts w:hint="eastAsia"/>
        </w:rPr>
        <w:t>线程</w:t>
      </w:r>
    </w:p>
    <w:p w14:paraId="4123410D" w14:textId="08F75314" w:rsidR="00344DD4" w:rsidRPr="00344DD4" w:rsidRDefault="00344DD4" w:rsidP="00344DD4">
      <w:pPr>
        <w:rPr>
          <w:b/>
          <w:bCs/>
        </w:rPr>
      </w:pPr>
      <w:r w:rsidRPr="00344DD4">
        <w:rPr>
          <w:rFonts w:hint="eastAsia"/>
          <w:b/>
          <w:bCs/>
        </w:rPr>
        <w:t>进程：</w:t>
      </w:r>
    </w:p>
    <w:p w14:paraId="133AE6DB" w14:textId="0FBA1B6D" w:rsidR="00344DD4" w:rsidRDefault="00344DD4" w:rsidP="00344DD4">
      <w:r w:rsidRPr="00344DD4">
        <w:rPr>
          <w:noProof/>
        </w:rPr>
        <w:drawing>
          <wp:inline distT="0" distB="0" distL="0" distR="0" wp14:anchorId="7A84EC8A" wp14:editId="405ECBB8">
            <wp:extent cx="5274310" cy="18014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E64F" w14:textId="5930733D" w:rsidR="00344DD4" w:rsidRDefault="00344DD4" w:rsidP="00344DD4">
      <w:pPr>
        <w:rPr>
          <w:b/>
          <w:bCs/>
        </w:rPr>
      </w:pPr>
      <w:r w:rsidRPr="00344DD4">
        <w:rPr>
          <w:rFonts w:hint="eastAsia"/>
          <w:b/>
          <w:bCs/>
        </w:rPr>
        <w:t>线程</w:t>
      </w:r>
      <w:r>
        <w:rPr>
          <w:rFonts w:hint="eastAsia"/>
          <w:b/>
          <w:bCs/>
        </w:rPr>
        <w:t>：</w:t>
      </w:r>
    </w:p>
    <w:p w14:paraId="32C1CBAB" w14:textId="589B6098" w:rsidR="00344DD4" w:rsidRDefault="00344DD4" w:rsidP="00344DD4">
      <w:pPr>
        <w:rPr>
          <w:b/>
          <w:bCs/>
        </w:rPr>
      </w:pPr>
      <w:r w:rsidRPr="00344DD4">
        <w:rPr>
          <w:noProof/>
        </w:rPr>
        <w:drawing>
          <wp:inline distT="0" distB="0" distL="0" distR="0" wp14:anchorId="635D71EC" wp14:editId="100EB49C">
            <wp:extent cx="5930900" cy="24841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2" cy="249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ADA2" w14:textId="7C1AADAC" w:rsidR="004C7D57" w:rsidRPr="004C7D57" w:rsidRDefault="004C7D57" w:rsidP="004C7D57">
      <w:r>
        <w:lastRenderedPageBreak/>
        <w:t>P</w:t>
      </w:r>
      <w:r>
        <w:rPr>
          <w:rFonts w:hint="eastAsia"/>
        </w:rPr>
        <w:t>s</w:t>
      </w:r>
      <w:r>
        <w:rPr>
          <w:rFonts w:hint="eastAsia"/>
        </w:rPr>
        <w:t>：</w:t>
      </w:r>
      <w:r w:rsidRPr="004C7D57">
        <w:rPr>
          <w:rFonts w:hint="eastAsia"/>
        </w:rPr>
        <w:t>主线程</w:t>
      </w:r>
      <w:r w:rsidRPr="004C7D57">
        <w:rPr>
          <w:rFonts w:hint="eastAsia"/>
        </w:rPr>
        <w:t>:</w:t>
      </w:r>
      <w:r w:rsidRPr="004C7D57">
        <w:rPr>
          <w:rFonts w:hint="eastAsia"/>
        </w:rPr>
        <w:t>执行主</w:t>
      </w:r>
      <w:r w:rsidRPr="004C7D57">
        <w:rPr>
          <w:rFonts w:hint="eastAsia"/>
        </w:rPr>
        <w:t>(main)</w:t>
      </w:r>
      <w:r w:rsidRPr="004C7D57">
        <w:rPr>
          <w:rFonts w:hint="eastAsia"/>
        </w:rPr>
        <w:t>方法的线程</w:t>
      </w:r>
    </w:p>
    <w:p w14:paraId="2957144B" w14:textId="52ECB15D" w:rsidR="004C7D57" w:rsidRPr="004C7D57" w:rsidRDefault="004C7D57" w:rsidP="004C7D57">
      <w:pPr>
        <w:ind w:leftChars="175" w:left="420"/>
      </w:pPr>
      <w:r w:rsidRPr="004C7D57">
        <w:rPr>
          <w:rFonts w:hint="eastAsia"/>
        </w:rPr>
        <w:t>单线程程序</w:t>
      </w:r>
      <w:r w:rsidRPr="004C7D57">
        <w:rPr>
          <w:rFonts w:hint="eastAsia"/>
        </w:rPr>
        <w:t>:java</w:t>
      </w:r>
      <w:r w:rsidRPr="004C7D57">
        <w:rPr>
          <w:rFonts w:hint="eastAsia"/>
        </w:rPr>
        <w:t>程序中只有一个线程</w:t>
      </w:r>
    </w:p>
    <w:p w14:paraId="0CB23F11" w14:textId="77777777" w:rsidR="004C7D57" w:rsidRPr="004C7D57" w:rsidRDefault="004C7D57" w:rsidP="004C7D57">
      <w:pPr>
        <w:ind w:left="240" w:firstLine="420"/>
      </w:pPr>
      <w:r w:rsidRPr="004C7D57">
        <w:rPr>
          <w:rFonts w:hint="eastAsia"/>
        </w:rPr>
        <w:t>执行从</w:t>
      </w:r>
      <w:r w:rsidRPr="004C7D57">
        <w:rPr>
          <w:rFonts w:hint="eastAsia"/>
        </w:rPr>
        <w:t>main</w:t>
      </w:r>
      <w:r w:rsidRPr="004C7D57">
        <w:rPr>
          <w:rFonts w:hint="eastAsia"/>
        </w:rPr>
        <w:t>方法开始，从上到下依次执行</w:t>
      </w:r>
    </w:p>
    <w:p w14:paraId="2D2A1D09" w14:textId="049F249E" w:rsidR="004C7D57" w:rsidRPr="004C7D57" w:rsidRDefault="004C7D57" w:rsidP="004C7D57">
      <w:pPr>
        <w:ind w:leftChars="275" w:left="660"/>
      </w:pPr>
      <w:r w:rsidRPr="004C7D57">
        <w:rPr>
          <w:rFonts w:hint="eastAsia"/>
        </w:rPr>
        <w:t>JV</w:t>
      </w:r>
      <w:r>
        <w:rPr>
          <w:rFonts w:hint="eastAsia"/>
        </w:rPr>
        <w:t>M</w:t>
      </w:r>
      <w:r w:rsidRPr="004C7D57">
        <w:rPr>
          <w:rFonts w:hint="eastAsia"/>
        </w:rPr>
        <w:t>执行</w:t>
      </w:r>
      <w:r w:rsidRPr="004C7D57">
        <w:rPr>
          <w:rFonts w:hint="eastAsia"/>
        </w:rPr>
        <w:t>main</w:t>
      </w:r>
      <w:r w:rsidRPr="004C7D57">
        <w:rPr>
          <w:rFonts w:hint="eastAsia"/>
        </w:rPr>
        <w:t>方法</w:t>
      </w:r>
      <w:r w:rsidRPr="004C7D57">
        <w:rPr>
          <w:rFonts w:hint="eastAsia"/>
        </w:rPr>
        <w:t>, main</w:t>
      </w:r>
      <w:r w:rsidRPr="004C7D57">
        <w:rPr>
          <w:rFonts w:hint="eastAsia"/>
        </w:rPr>
        <w:t>方法会进入到</w:t>
      </w:r>
      <w:proofErr w:type="gramStart"/>
      <w:r w:rsidRPr="004C7D57">
        <w:rPr>
          <w:rFonts w:hint="eastAsia"/>
        </w:rPr>
        <w:t>栈</w:t>
      </w:r>
      <w:proofErr w:type="gramEnd"/>
      <w:r w:rsidRPr="004C7D57">
        <w:rPr>
          <w:rFonts w:hint="eastAsia"/>
        </w:rPr>
        <w:t>内存</w:t>
      </w:r>
    </w:p>
    <w:p w14:paraId="43A89C0A" w14:textId="77777777" w:rsidR="004C7D57" w:rsidRPr="004C7D57" w:rsidRDefault="004C7D57" w:rsidP="004C7D57">
      <w:pPr>
        <w:ind w:leftChars="275" w:left="660"/>
      </w:pPr>
      <w:r w:rsidRPr="004C7D57">
        <w:rPr>
          <w:rFonts w:hint="eastAsia"/>
        </w:rPr>
        <w:t>JVM</w:t>
      </w:r>
      <w:r w:rsidRPr="004C7D57">
        <w:rPr>
          <w:rFonts w:hint="eastAsia"/>
        </w:rPr>
        <w:t>会找操作系统开辟一条</w:t>
      </w:r>
      <w:r w:rsidRPr="004C7D57">
        <w:rPr>
          <w:rFonts w:hint="eastAsia"/>
        </w:rPr>
        <w:t>main</w:t>
      </w:r>
      <w:r w:rsidRPr="004C7D57">
        <w:rPr>
          <w:rFonts w:hint="eastAsia"/>
        </w:rPr>
        <w:t>方法通向</w:t>
      </w:r>
      <w:proofErr w:type="spellStart"/>
      <w:r w:rsidRPr="004C7D57">
        <w:rPr>
          <w:rFonts w:hint="eastAsia"/>
        </w:rPr>
        <w:t>cpu</w:t>
      </w:r>
      <w:proofErr w:type="spellEnd"/>
      <w:r w:rsidRPr="004C7D57">
        <w:rPr>
          <w:rFonts w:hint="eastAsia"/>
        </w:rPr>
        <w:t>的执行路径</w:t>
      </w:r>
    </w:p>
    <w:p w14:paraId="36770732" w14:textId="77777777" w:rsidR="004C7D57" w:rsidRPr="004C7D57" w:rsidRDefault="004C7D57" w:rsidP="004C7D57">
      <w:pPr>
        <w:ind w:leftChars="275" w:left="660"/>
      </w:pPr>
      <w:proofErr w:type="spellStart"/>
      <w:r w:rsidRPr="004C7D57">
        <w:rPr>
          <w:rFonts w:hint="eastAsia"/>
        </w:rPr>
        <w:t>cpu</w:t>
      </w:r>
      <w:proofErr w:type="spellEnd"/>
      <w:r w:rsidRPr="004C7D57">
        <w:rPr>
          <w:rFonts w:hint="eastAsia"/>
        </w:rPr>
        <w:t>就可以通过这个路径来执行</w:t>
      </w:r>
      <w:r w:rsidRPr="004C7D57">
        <w:rPr>
          <w:rFonts w:hint="eastAsia"/>
        </w:rPr>
        <w:t>main</w:t>
      </w:r>
      <w:r w:rsidRPr="004C7D57">
        <w:rPr>
          <w:rFonts w:hint="eastAsia"/>
        </w:rPr>
        <w:t>方法</w:t>
      </w:r>
    </w:p>
    <w:p w14:paraId="5BD593CA" w14:textId="2685A977" w:rsidR="004C7D57" w:rsidRDefault="004C7D57" w:rsidP="004C7D57">
      <w:pPr>
        <w:ind w:leftChars="275" w:left="660"/>
      </w:pPr>
      <w:r w:rsidRPr="004C7D57">
        <w:rPr>
          <w:rFonts w:hint="eastAsia"/>
        </w:rPr>
        <w:t>而这个路径有一个名字</w:t>
      </w:r>
      <w:r w:rsidRPr="004C7D57">
        <w:rPr>
          <w:rFonts w:hint="eastAsia"/>
        </w:rPr>
        <w:t>,</w:t>
      </w:r>
      <w:r w:rsidRPr="004C7D57">
        <w:rPr>
          <w:rFonts w:hint="eastAsia"/>
        </w:rPr>
        <w:t>叫</w:t>
      </w:r>
      <w:r w:rsidRPr="004C7D57">
        <w:rPr>
          <w:rFonts w:hint="eastAsia"/>
        </w:rPr>
        <w:t>main(</w:t>
      </w:r>
      <w:r w:rsidRPr="004C7D57">
        <w:rPr>
          <w:rFonts w:hint="eastAsia"/>
        </w:rPr>
        <w:t>主</w:t>
      </w:r>
      <w:r w:rsidRPr="004C7D57">
        <w:rPr>
          <w:rFonts w:hint="eastAsia"/>
        </w:rPr>
        <w:t>)</w:t>
      </w:r>
      <w:r w:rsidRPr="004C7D57">
        <w:rPr>
          <w:rFonts w:hint="eastAsia"/>
        </w:rPr>
        <w:t>线程</w:t>
      </w:r>
    </w:p>
    <w:p w14:paraId="70C313C4" w14:textId="7022AE69" w:rsidR="004C7D57" w:rsidRDefault="004C7D57" w:rsidP="004C7D57">
      <w:pPr>
        <w:pStyle w:val="2"/>
      </w:pPr>
      <w:r>
        <w:rPr>
          <w:rFonts w:hint="eastAsia"/>
        </w:rPr>
        <w:t>三．创建多线程</w:t>
      </w:r>
    </w:p>
    <w:p w14:paraId="7D89D5CC" w14:textId="7D082EFB" w:rsidR="00927EF0" w:rsidRPr="009076F0" w:rsidRDefault="00927EF0" w:rsidP="00927EF0">
      <w:pPr>
        <w:rPr>
          <w:b/>
          <w:bCs/>
          <w:sz w:val="28"/>
          <w:szCs w:val="28"/>
        </w:rPr>
      </w:pPr>
      <w:r w:rsidRPr="009076F0">
        <w:rPr>
          <w:rFonts w:hint="eastAsia"/>
          <w:b/>
          <w:bCs/>
          <w:sz w:val="28"/>
          <w:szCs w:val="28"/>
        </w:rPr>
        <w:t>方法</w:t>
      </w:r>
      <w:r w:rsidRPr="009076F0">
        <w:rPr>
          <w:rFonts w:hint="eastAsia"/>
          <w:b/>
          <w:bCs/>
          <w:sz w:val="28"/>
          <w:szCs w:val="28"/>
        </w:rPr>
        <w:t>1</w:t>
      </w:r>
      <w:r w:rsidRPr="009076F0">
        <w:rPr>
          <w:rFonts w:hint="eastAsia"/>
          <w:b/>
          <w:bCs/>
          <w:sz w:val="28"/>
          <w:szCs w:val="28"/>
        </w:rPr>
        <w:t>：</w:t>
      </w:r>
    </w:p>
    <w:p w14:paraId="3500849D" w14:textId="77777777" w:rsidR="00927EF0" w:rsidRDefault="00927EF0" w:rsidP="00927EF0">
      <w:r>
        <w:rPr>
          <w:rFonts w:hint="eastAsia"/>
        </w:rPr>
        <w:t>创建多线程程序的第一种方式</w:t>
      </w:r>
      <w:r>
        <w:rPr>
          <w:rFonts w:hint="eastAsia"/>
        </w:rPr>
        <w:t>:</w:t>
      </w:r>
      <w:r>
        <w:rPr>
          <w:rFonts w:hint="eastAsia"/>
        </w:rPr>
        <w:t>创建</w:t>
      </w:r>
      <w:r>
        <w:rPr>
          <w:rFonts w:hint="eastAsia"/>
        </w:rPr>
        <w:t>Thread</w:t>
      </w:r>
      <w:r>
        <w:rPr>
          <w:rFonts w:hint="eastAsia"/>
        </w:rPr>
        <w:t>类的子类</w:t>
      </w:r>
    </w:p>
    <w:p w14:paraId="6FEC5612" w14:textId="518B0628" w:rsidR="00927EF0" w:rsidRDefault="00927EF0" w:rsidP="00927EF0">
      <w:proofErr w:type="spellStart"/>
      <w:r>
        <w:rPr>
          <w:rFonts w:hint="eastAsia"/>
        </w:rPr>
        <w:t>java.lang.Thread</w:t>
      </w:r>
      <w:proofErr w:type="spellEnd"/>
      <w:r>
        <w:rPr>
          <w:rFonts w:hint="eastAsia"/>
        </w:rPr>
        <w:t>类</w:t>
      </w:r>
      <w:r>
        <w:rPr>
          <w:rFonts w:hint="eastAsia"/>
        </w:rPr>
        <w:t>:</w:t>
      </w:r>
      <w:r>
        <w:rPr>
          <w:rFonts w:hint="eastAsia"/>
        </w:rPr>
        <w:t>是描述线程的类</w:t>
      </w:r>
      <w:r>
        <w:rPr>
          <w:rFonts w:hint="eastAsia"/>
        </w:rPr>
        <w:t>,</w:t>
      </w:r>
      <w:r>
        <w:rPr>
          <w:rFonts w:hint="eastAsia"/>
        </w:rPr>
        <w:t>我们想要实现多线程程序</w:t>
      </w:r>
      <w:r>
        <w:rPr>
          <w:rFonts w:hint="eastAsia"/>
        </w:rPr>
        <w:t>,</w:t>
      </w:r>
      <w:r>
        <w:rPr>
          <w:rFonts w:hint="eastAsia"/>
        </w:rPr>
        <w:t>就必须继承</w:t>
      </w:r>
      <w:r>
        <w:rPr>
          <w:rFonts w:hint="eastAsia"/>
        </w:rPr>
        <w:t>Thread</w:t>
      </w:r>
      <w:r>
        <w:rPr>
          <w:rFonts w:hint="eastAsia"/>
        </w:rPr>
        <w:t>类</w:t>
      </w:r>
    </w:p>
    <w:p w14:paraId="58AEE4FA" w14:textId="77777777" w:rsidR="00927EF0" w:rsidRDefault="00927EF0" w:rsidP="00927EF0">
      <w:r>
        <w:rPr>
          <w:rFonts w:hint="eastAsia"/>
        </w:rPr>
        <w:t>实现步骤</w:t>
      </w:r>
      <w:r>
        <w:rPr>
          <w:rFonts w:hint="eastAsia"/>
        </w:rPr>
        <w:t>:</w:t>
      </w:r>
    </w:p>
    <w:p w14:paraId="48932F26" w14:textId="4A498F5F" w:rsidR="00927EF0" w:rsidRDefault="00927EF0" w:rsidP="0051611C">
      <w:pPr>
        <w:ind w:leftChars="100" w:left="240"/>
      </w:pPr>
      <w:r>
        <w:rPr>
          <w:rFonts w:hint="eastAsia"/>
        </w:rPr>
        <w:t>1.</w:t>
      </w:r>
      <w:r>
        <w:rPr>
          <w:rFonts w:hint="eastAsia"/>
        </w:rPr>
        <w:t>创建</w:t>
      </w:r>
      <w:r w:rsidR="0051611C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Thread</w:t>
      </w:r>
      <w:r>
        <w:rPr>
          <w:rFonts w:hint="eastAsia"/>
        </w:rPr>
        <w:t>类的子类</w:t>
      </w:r>
    </w:p>
    <w:p w14:paraId="5184A6F6" w14:textId="77777777" w:rsidR="00927EF0" w:rsidRDefault="00927EF0" w:rsidP="0051611C">
      <w:pPr>
        <w:ind w:leftChars="100" w:left="240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Thread</w:t>
      </w:r>
      <w:r>
        <w:rPr>
          <w:rFonts w:hint="eastAsia"/>
        </w:rPr>
        <w:t>类的子类中重写</w:t>
      </w:r>
      <w:r>
        <w:rPr>
          <w:rFonts w:hint="eastAsia"/>
        </w:rPr>
        <w:t>Thread</w:t>
      </w:r>
      <w:r>
        <w:rPr>
          <w:rFonts w:hint="eastAsia"/>
        </w:rPr>
        <w:t>类中的</w:t>
      </w:r>
      <w:r>
        <w:rPr>
          <w:rFonts w:hint="eastAsia"/>
        </w:rPr>
        <w:t>run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设置线程任务</w:t>
      </w:r>
      <w:r>
        <w:rPr>
          <w:rFonts w:hint="eastAsia"/>
        </w:rPr>
        <w:t>(</w:t>
      </w:r>
      <w:r>
        <w:rPr>
          <w:rFonts w:hint="eastAsia"/>
        </w:rPr>
        <w:t>开启线程要做什么</w:t>
      </w:r>
      <w:r>
        <w:rPr>
          <w:rFonts w:hint="eastAsia"/>
        </w:rPr>
        <w:t>?)</w:t>
      </w:r>
    </w:p>
    <w:p w14:paraId="69060342" w14:textId="46A38128" w:rsidR="00927EF0" w:rsidRDefault="00927EF0" w:rsidP="0051611C">
      <w:pPr>
        <w:ind w:leftChars="100" w:left="240"/>
      </w:pPr>
      <w:r>
        <w:rPr>
          <w:rFonts w:hint="eastAsia"/>
        </w:rPr>
        <w:t>3.</w:t>
      </w:r>
      <w:r>
        <w:rPr>
          <w:rFonts w:hint="eastAsia"/>
        </w:rPr>
        <w:t>创建</w:t>
      </w:r>
      <w:r>
        <w:rPr>
          <w:rFonts w:hint="eastAsia"/>
        </w:rPr>
        <w:t>Threa</w:t>
      </w:r>
      <w:r w:rsidR="0051611C">
        <w:rPr>
          <w:rFonts w:hint="eastAsia"/>
        </w:rPr>
        <w:t>d</w:t>
      </w:r>
      <w:r>
        <w:rPr>
          <w:rFonts w:hint="eastAsia"/>
        </w:rPr>
        <w:t>类的子类对象</w:t>
      </w:r>
    </w:p>
    <w:p w14:paraId="26B7D74A" w14:textId="77777777" w:rsidR="00927EF0" w:rsidRDefault="00927EF0" w:rsidP="0051611C">
      <w:pPr>
        <w:ind w:leftChars="100" w:left="240"/>
      </w:pPr>
      <w:r>
        <w:rPr>
          <w:rFonts w:hint="eastAsia"/>
        </w:rPr>
        <w:t>4.</w:t>
      </w:r>
      <w:r>
        <w:rPr>
          <w:rFonts w:hint="eastAsia"/>
        </w:rPr>
        <w:t>调用</w:t>
      </w:r>
      <w:r>
        <w:rPr>
          <w:rFonts w:hint="eastAsia"/>
        </w:rPr>
        <w:t>Thread</w:t>
      </w:r>
      <w:r>
        <w:rPr>
          <w:rFonts w:hint="eastAsia"/>
        </w:rPr>
        <w:t>类中的方法</w:t>
      </w:r>
      <w:r>
        <w:rPr>
          <w:rFonts w:hint="eastAsia"/>
        </w:rPr>
        <w:t>start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开启新的线程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14:paraId="75CB0354" w14:textId="77777777" w:rsidR="00927EF0" w:rsidRDefault="00927EF0" w:rsidP="0051611C">
      <w:pPr>
        <w:ind w:leftChars="200" w:left="480"/>
      </w:pPr>
      <w:r>
        <w:rPr>
          <w:rFonts w:hint="eastAsia"/>
        </w:rPr>
        <w:t>void start()</w:t>
      </w:r>
      <w:r>
        <w:rPr>
          <w:rFonts w:hint="eastAsia"/>
        </w:rPr>
        <w:t>使该线程开始执行</w:t>
      </w:r>
      <w:r>
        <w:rPr>
          <w:rFonts w:hint="eastAsia"/>
        </w:rPr>
        <w:t>; Java</w:t>
      </w:r>
      <w:r>
        <w:rPr>
          <w:rFonts w:hint="eastAsia"/>
        </w:rPr>
        <w:t>虚拟机调用该线程的</w:t>
      </w:r>
      <w:r>
        <w:rPr>
          <w:rFonts w:hint="eastAsia"/>
        </w:rPr>
        <w:t>run</w:t>
      </w:r>
      <w:r>
        <w:rPr>
          <w:rFonts w:hint="eastAsia"/>
        </w:rPr>
        <w:t>方法。</w:t>
      </w:r>
    </w:p>
    <w:p w14:paraId="084B985E" w14:textId="0F370876" w:rsidR="00927EF0" w:rsidRDefault="00927EF0" w:rsidP="0051611C">
      <w:pPr>
        <w:ind w:leftChars="200" w:left="480"/>
      </w:pPr>
      <w:r>
        <w:rPr>
          <w:rFonts w:hint="eastAsia"/>
        </w:rPr>
        <w:t>结果是两个线程</w:t>
      </w:r>
      <w:r w:rsidRPr="0051611C">
        <w:rPr>
          <w:rFonts w:hint="eastAsia"/>
          <w:color w:val="FF0000"/>
        </w:rPr>
        <w:t>并发地</w:t>
      </w:r>
      <w:r>
        <w:rPr>
          <w:rFonts w:hint="eastAsia"/>
        </w:rPr>
        <w:t>运行</w:t>
      </w:r>
      <w:r>
        <w:rPr>
          <w:rFonts w:hint="eastAsia"/>
        </w:rPr>
        <w:t>;</w:t>
      </w:r>
      <w:r>
        <w:rPr>
          <w:rFonts w:hint="eastAsia"/>
        </w:rPr>
        <w:t>当前线程</w:t>
      </w:r>
      <w:r>
        <w:rPr>
          <w:rFonts w:hint="eastAsia"/>
        </w:rPr>
        <w:t>(main</w:t>
      </w:r>
      <w:r>
        <w:rPr>
          <w:rFonts w:hint="eastAsia"/>
        </w:rPr>
        <w:t>线程</w:t>
      </w:r>
      <w:r>
        <w:rPr>
          <w:rFonts w:hint="eastAsia"/>
        </w:rPr>
        <w:t>)</w:t>
      </w:r>
      <w:r>
        <w:rPr>
          <w:rFonts w:hint="eastAsia"/>
        </w:rPr>
        <w:t>和另</w:t>
      </w:r>
      <w:r w:rsidR="0051611C">
        <w:rPr>
          <w:rFonts w:hint="eastAsia"/>
        </w:rPr>
        <w:t>一</w:t>
      </w:r>
      <w:r>
        <w:rPr>
          <w:rFonts w:hint="eastAsia"/>
        </w:rPr>
        <w:t>个线程</w:t>
      </w:r>
      <w:r>
        <w:rPr>
          <w:rFonts w:hint="eastAsia"/>
        </w:rPr>
        <w:t>(</w:t>
      </w:r>
      <w:r>
        <w:rPr>
          <w:rFonts w:hint="eastAsia"/>
        </w:rPr>
        <w:t>创建的新线程</w:t>
      </w:r>
      <w:r>
        <w:rPr>
          <w:rFonts w:hint="eastAsia"/>
        </w:rPr>
        <w:t>,</w:t>
      </w:r>
      <w:r>
        <w:rPr>
          <w:rFonts w:hint="eastAsia"/>
        </w:rPr>
        <w:t>执行其</w:t>
      </w:r>
      <w:r>
        <w:rPr>
          <w:rFonts w:hint="eastAsia"/>
        </w:rPr>
        <w:t>run</w:t>
      </w:r>
      <w:r>
        <w:rPr>
          <w:rFonts w:hint="eastAsia"/>
        </w:rPr>
        <w:t>方法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57210286" w14:textId="77777777" w:rsidR="00927EF0" w:rsidRDefault="00927EF0" w:rsidP="0051611C">
      <w:pPr>
        <w:ind w:leftChars="200" w:left="480"/>
      </w:pPr>
      <w:commentRangeStart w:id="92"/>
      <w:r w:rsidRPr="0051611C">
        <w:rPr>
          <w:rFonts w:hint="eastAsia"/>
          <w:color w:val="FF0000"/>
        </w:rPr>
        <w:t>多次启动一个线程是非法的</w:t>
      </w:r>
      <w:commentRangeEnd w:id="92"/>
      <w:r w:rsidR="0051611C">
        <w:rPr>
          <w:rStyle w:val="ae"/>
        </w:rPr>
        <w:commentReference w:id="92"/>
      </w:r>
      <w:r>
        <w:rPr>
          <w:rFonts w:hint="eastAsia"/>
        </w:rPr>
        <w:t>。特别是当线程已经结束执行后</w:t>
      </w:r>
      <w:r>
        <w:rPr>
          <w:rFonts w:hint="eastAsia"/>
        </w:rPr>
        <w:t>,</w:t>
      </w:r>
      <w:r>
        <w:rPr>
          <w:rFonts w:hint="eastAsia"/>
        </w:rPr>
        <w:t>不能再重新启动。</w:t>
      </w:r>
    </w:p>
    <w:p w14:paraId="3DFF53D6" w14:textId="071F577A" w:rsidR="00927EF0" w:rsidRDefault="00927EF0" w:rsidP="00927EF0">
      <w:r>
        <w:rPr>
          <w:rFonts w:hint="eastAsia"/>
        </w:rPr>
        <w:t>java</w:t>
      </w:r>
      <w:r>
        <w:rPr>
          <w:rFonts w:hint="eastAsia"/>
        </w:rPr>
        <w:t>程序属于</w:t>
      </w:r>
      <w:r w:rsidRPr="0051611C">
        <w:rPr>
          <w:rFonts w:hint="eastAsia"/>
          <w:color w:val="FF0000"/>
        </w:rPr>
        <w:t>抢占式</w:t>
      </w:r>
      <w:r>
        <w:rPr>
          <w:rFonts w:hint="eastAsia"/>
        </w:rPr>
        <w:t>调度</w:t>
      </w:r>
      <w:r>
        <w:rPr>
          <w:rFonts w:hint="eastAsia"/>
        </w:rPr>
        <w:t>,</w:t>
      </w:r>
      <w:r>
        <w:rPr>
          <w:rFonts w:hint="eastAsia"/>
        </w:rPr>
        <w:t>那个线程的优先级高</w:t>
      </w:r>
      <w:r>
        <w:rPr>
          <w:rFonts w:hint="eastAsia"/>
        </w:rPr>
        <w:t>,</w:t>
      </w:r>
      <w:r>
        <w:rPr>
          <w:rFonts w:hint="eastAsia"/>
        </w:rPr>
        <w:t>那个线程优先执行</w:t>
      </w:r>
      <w:r>
        <w:rPr>
          <w:rFonts w:hint="eastAsia"/>
        </w:rPr>
        <w:t>;</w:t>
      </w:r>
      <w:r>
        <w:rPr>
          <w:rFonts w:hint="eastAsia"/>
        </w:rPr>
        <w:t>同</w:t>
      </w:r>
      <w:r w:rsidR="0051611C">
        <w:rPr>
          <w:rFonts w:hint="eastAsia"/>
        </w:rPr>
        <w:t>一</w:t>
      </w:r>
      <w:r>
        <w:rPr>
          <w:rFonts w:hint="eastAsia"/>
        </w:rPr>
        <w:t>个优先级</w:t>
      </w:r>
      <w:r>
        <w:rPr>
          <w:rFonts w:hint="eastAsia"/>
        </w:rPr>
        <w:t>,</w:t>
      </w:r>
      <w:r>
        <w:rPr>
          <w:rFonts w:hint="eastAsia"/>
        </w:rPr>
        <w:t>随机选择</w:t>
      </w:r>
      <w:r w:rsidR="0051611C">
        <w:rPr>
          <w:rFonts w:hint="eastAsia"/>
        </w:rPr>
        <w:t>一</w:t>
      </w:r>
      <w:r>
        <w:rPr>
          <w:rFonts w:hint="eastAsia"/>
        </w:rPr>
        <w:t>个执行</w:t>
      </w:r>
    </w:p>
    <w:p w14:paraId="32A4805C" w14:textId="1C81FFD1" w:rsidR="004C74D2" w:rsidRPr="009076F0" w:rsidRDefault="004C74D2" w:rsidP="004C74D2">
      <w:pPr>
        <w:rPr>
          <w:b/>
          <w:bCs/>
          <w:sz w:val="28"/>
          <w:szCs w:val="28"/>
        </w:rPr>
      </w:pPr>
      <w:r w:rsidRPr="009076F0">
        <w:rPr>
          <w:rFonts w:hint="eastAsia"/>
          <w:b/>
          <w:bCs/>
          <w:sz w:val="28"/>
          <w:szCs w:val="28"/>
        </w:rPr>
        <w:t>方法</w:t>
      </w:r>
      <w:r>
        <w:rPr>
          <w:rFonts w:hint="eastAsia"/>
          <w:b/>
          <w:bCs/>
          <w:sz w:val="28"/>
          <w:szCs w:val="28"/>
        </w:rPr>
        <w:t>2</w:t>
      </w:r>
      <w:r w:rsidRPr="009076F0">
        <w:rPr>
          <w:rFonts w:hint="eastAsia"/>
          <w:b/>
          <w:bCs/>
          <w:sz w:val="28"/>
          <w:szCs w:val="28"/>
        </w:rPr>
        <w:t>：</w:t>
      </w:r>
    </w:p>
    <w:p w14:paraId="7BB84F09" w14:textId="76A002FA" w:rsidR="006F66C2" w:rsidRDefault="006F66C2" w:rsidP="006F66C2">
      <w:r>
        <w:rPr>
          <w:rFonts w:hint="eastAsia"/>
        </w:rPr>
        <w:t>创建多线程程序的第二种方式</w:t>
      </w:r>
      <w:r>
        <w:rPr>
          <w:rFonts w:hint="eastAsia"/>
        </w:rPr>
        <w:t>:</w:t>
      </w: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</w:t>
      </w:r>
    </w:p>
    <w:p w14:paraId="68BD129D" w14:textId="2BC515B8" w:rsidR="006F66C2" w:rsidRDefault="006F66C2" w:rsidP="006F66C2">
      <w:proofErr w:type="spellStart"/>
      <w:r>
        <w:t>java.</w:t>
      </w:r>
      <w:r>
        <w:rPr>
          <w:rFonts w:hint="eastAsia"/>
        </w:rPr>
        <w:t>l</w:t>
      </w:r>
      <w:r>
        <w:t>ang.Runnable</w:t>
      </w:r>
      <w:proofErr w:type="spellEnd"/>
    </w:p>
    <w:p w14:paraId="3880051A" w14:textId="6970DA42" w:rsidR="006F66C2" w:rsidRDefault="006F66C2" w:rsidP="006F66C2">
      <w:pPr>
        <w:ind w:left="420"/>
      </w:pPr>
      <w:r>
        <w:rPr>
          <w:rFonts w:hint="eastAsia"/>
        </w:rPr>
        <w:t>Runnable</w:t>
      </w:r>
      <w:r>
        <w:rPr>
          <w:rFonts w:hint="eastAsia"/>
        </w:rPr>
        <w:t>接口应该由那些打算通过某一线程执行其实例的类来实现。类必须定义一个称为</w:t>
      </w:r>
      <w:r>
        <w:rPr>
          <w:rFonts w:hint="eastAsia"/>
        </w:rPr>
        <w:t xml:space="preserve">run </w:t>
      </w:r>
      <w:r>
        <w:rPr>
          <w:rFonts w:hint="eastAsia"/>
        </w:rPr>
        <w:t>的无参数方法。</w:t>
      </w:r>
    </w:p>
    <w:p w14:paraId="225077C9" w14:textId="144068A2" w:rsidR="006F66C2" w:rsidRDefault="006F66C2" w:rsidP="006F66C2">
      <w:proofErr w:type="spellStart"/>
      <w:r>
        <w:rPr>
          <w:rFonts w:hint="eastAsia"/>
        </w:rPr>
        <w:t>java.lang.Thread</w:t>
      </w:r>
      <w:proofErr w:type="spellEnd"/>
      <w:r>
        <w:rPr>
          <w:rFonts w:hint="eastAsia"/>
        </w:rPr>
        <w:t>类的构造方法</w:t>
      </w:r>
    </w:p>
    <w:p w14:paraId="04101C7C" w14:textId="77777777" w:rsidR="006F66C2" w:rsidRDefault="006F66C2" w:rsidP="006F66C2">
      <w:pPr>
        <w:ind w:leftChars="100" w:left="240"/>
      </w:pPr>
      <w:r>
        <w:rPr>
          <w:rFonts w:hint="eastAsia"/>
        </w:rPr>
        <w:t xml:space="preserve">Thread(Runnable target) </w:t>
      </w:r>
      <w:r>
        <w:rPr>
          <w:rFonts w:hint="eastAsia"/>
        </w:rPr>
        <w:t>分配新的</w:t>
      </w:r>
      <w:r>
        <w:rPr>
          <w:rFonts w:hint="eastAsia"/>
        </w:rPr>
        <w:t xml:space="preserve">Thread </w:t>
      </w:r>
      <w:r>
        <w:rPr>
          <w:rFonts w:hint="eastAsia"/>
        </w:rPr>
        <w:t>对象。</w:t>
      </w:r>
    </w:p>
    <w:p w14:paraId="792178F1" w14:textId="77777777" w:rsidR="006F66C2" w:rsidRDefault="006F66C2" w:rsidP="006F66C2">
      <w:pPr>
        <w:ind w:leftChars="100" w:left="240"/>
      </w:pPr>
      <w:r>
        <w:rPr>
          <w:rFonts w:hint="eastAsia"/>
        </w:rPr>
        <w:t>Thread(Runnable target, String name)</w:t>
      </w:r>
      <w:r>
        <w:rPr>
          <w:rFonts w:hint="eastAsia"/>
        </w:rPr>
        <w:t>分配新的</w:t>
      </w:r>
      <w:r>
        <w:rPr>
          <w:rFonts w:hint="eastAsia"/>
        </w:rPr>
        <w:t xml:space="preserve">Thread </w:t>
      </w:r>
      <w:r>
        <w:rPr>
          <w:rFonts w:hint="eastAsia"/>
        </w:rPr>
        <w:t>对象。</w:t>
      </w:r>
    </w:p>
    <w:p w14:paraId="1429A2B9" w14:textId="77777777" w:rsidR="006F66C2" w:rsidRDefault="006F66C2" w:rsidP="006F66C2">
      <w:r>
        <w:rPr>
          <w:rFonts w:hint="eastAsia"/>
        </w:rPr>
        <w:t>实现步骤</w:t>
      </w:r>
      <w:r>
        <w:rPr>
          <w:rFonts w:hint="eastAsia"/>
        </w:rPr>
        <w:t>:</w:t>
      </w:r>
    </w:p>
    <w:p w14:paraId="1C545FB6" w14:textId="05FAD12B" w:rsidR="006F66C2" w:rsidRPr="006F66C2" w:rsidRDefault="006F66C2" w:rsidP="006F66C2">
      <w:pPr>
        <w:ind w:leftChars="100" w:left="240"/>
        <w:rPr>
          <w:color w:val="000000" w:themeColor="text1"/>
        </w:rPr>
      </w:pPr>
      <w:r>
        <w:rPr>
          <w:rFonts w:hint="eastAsia"/>
        </w:rPr>
        <w:t>1.</w:t>
      </w:r>
      <w:r w:rsidRPr="006F66C2">
        <w:rPr>
          <w:rFonts w:hint="eastAsia"/>
          <w:highlight w:val="cyan"/>
        </w:rPr>
        <w:t>创建</w:t>
      </w:r>
      <w:r>
        <w:rPr>
          <w:rFonts w:hint="eastAsia"/>
        </w:rPr>
        <w:t>一个</w:t>
      </w:r>
      <w:r>
        <w:rPr>
          <w:rFonts w:hint="eastAsia"/>
        </w:rPr>
        <w:t>Runnable</w:t>
      </w:r>
      <w:r>
        <w:rPr>
          <w:rFonts w:hint="eastAsia"/>
        </w:rPr>
        <w:t>接口的</w:t>
      </w:r>
      <w:r w:rsidRPr="006F66C2">
        <w:rPr>
          <w:rFonts w:hint="eastAsia"/>
          <w:color w:val="000000" w:themeColor="text1"/>
          <w:highlight w:val="yellow"/>
        </w:rPr>
        <w:t>实现类</w:t>
      </w:r>
    </w:p>
    <w:p w14:paraId="6BE88E0D" w14:textId="14510B2E" w:rsidR="006F66C2" w:rsidRDefault="006F66C2" w:rsidP="006F66C2">
      <w:pPr>
        <w:ind w:leftChars="100" w:left="240"/>
      </w:pPr>
      <w:r>
        <w:rPr>
          <w:rFonts w:hint="eastAsia"/>
        </w:rPr>
        <w:t>2.</w:t>
      </w:r>
      <w:r>
        <w:rPr>
          <w:rFonts w:hint="eastAsia"/>
        </w:rPr>
        <w:t>在实现类中</w:t>
      </w:r>
      <w:r w:rsidRPr="006F66C2">
        <w:rPr>
          <w:rFonts w:hint="eastAsia"/>
          <w:highlight w:val="cyan"/>
        </w:rPr>
        <w:t>重写</w:t>
      </w:r>
      <w:r>
        <w:rPr>
          <w:rFonts w:hint="eastAsia"/>
        </w:rPr>
        <w:t>Runnable</w:t>
      </w:r>
      <w:r>
        <w:rPr>
          <w:rFonts w:hint="eastAsia"/>
        </w:rPr>
        <w:t>接口的</w:t>
      </w:r>
      <w:r w:rsidRPr="006F66C2">
        <w:rPr>
          <w:rFonts w:hint="eastAsia"/>
          <w:color w:val="000000" w:themeColor="text1"/>
          <w:highlight w:val="yellow"/>
        </w:rPr>
        <w:t>run</w:t>
      </w:r>
      <w:r w:rsidRPr="006F66C2">
        <w:rPr>
          <w:rFonts w:hint="eastAsia"/>
          <w:color w:val="000000" w:themeColor="text1"/>
          <w:highlight w:val="yellow"/>
        </w:rPr>
        <w:t>方法</w:t>
      </w:r>
      <w:r>
        <w:rPr>
          <w:rFonts w:hint="eastAsia"/>
        </w:rPr>
        <w:t>,</w:t>
      </w:r>
      <w:r>
        <w:rPr>
          <w:rFonts w:hint="eastAsia"/>
        </w:rPr>
        <w:t>设置线程任务</w:t>
      </w:r>
    </w:p>
    <w:p w14:paraId="539E66C2" w14:textId="02370896" w:rsidR="006F66C2" w:rsidRDefault="006F66C2" w:rsidP="006F66C2">
      <w:pPr>
        <w:ind w:leftChars="100" w:left="240"/>
      </w:pPr>
      <w:r>
        <w:rPr>
          <w:rFonts w:hint="eastAsia"/>
        </w:rPr>
        <w:t>3.</w:t>
      </w:r>
      <w:r w:rsidRPr="006F66C2">
        <w:rPr>
          <w:rFonts w:hint="eastAsia"/>
          <w:highlight w:val="cyan"/>
        </w:rPr>
        <w:t>创建</w:t>
      </w:r>
      <w:r>
        <w:rPr>
          <w:rFonts w:hint="eastAsia"/>
        </w:rPr>
        <w:t>一个</w:t>
      </w:r>
      <w:r>
        <w:rPr>
          <w:rFonts w:hint="eastAsia"/>
        </w:rPr>
        <w:t>Runnable</w:t>
      </w:r>
      <w:r>
        <w:rPr>
          <w:rFonts w:hint="eastAsia"/>
        </w:rPr>
        <w:t>接口的</w:t>
      </w:r>
      <w:r w:rsidRPr="006F66C2">
        <w:rPr>
          <w:rFonts w:hint="eastAsia"/>
          <w:highlight w:val="yellow"/>
        </w:rPr>
        <w:t>实现类对象</w:t>
      </w:r>
    </w:p>
    <w:p w14:paraId="7ED8F8D0" w14:textId="77777777" w:rsidR="006F66C2" w:rsidRDefault="006F66C2" w:rsidP="006F66C2">
      <w:pPr>
        <w:ind w:leftChars="100" w:left="240"/>
      </w:pPr>
      <w:r>
        <w:rPr>
          <w:rFonts w:hint="eastAsia"/>
        </w:rPr>
        <w:t>4.</w:t>
      </w:r>
      <w:r w:rsidRPr="006F66C2">
        <w:rPr>
          <w:rFonts w:hint="eastAsia"/>
          <w:highlight w:val="cyan"/>
        </w:rPr>
        <w:t>创建</w:t>
      </w:r>
      <w:r w:rsidRPr="006F66C2">
        <w:rPr>
          <w:rFonts w:hint="eastAsia"/>
          <w:highlight w:val="yellow"/>
        </w:rPr>
        <w:t>Thread</w:t>
      </w:r>
      <w:r>
        <w:rPr>
          <w:rFonts w:hint="eastAsia"/>
        </w:rPr>
        <w:t>类</w:t>
      </w:r>
      <w:r w:rsidRPr="006F66C2">
        <w:rPr>
          <w:rFonts w:hint="eastAsia"/>
          <w:highlight w:val="yellow"/>
        </w:rPr>
        <w:t>对象</w:t>
      </w:r>
      <w:r>
        <w:rPr>
          <w:rFonts w:hint="eastAsia"/>
        </w:rPr>
        <w:t>,</w:t>
      </w:r>
      <w:r>
        <w:rPr>
          <w:rFonts w:hint="eastAsia"/>
        </w:rPr>
        <w:t>构造方法中</w:t>
      </w:r>
      <w:r w:rsidRPr="006F66C2">
        <w:rPr>
          <w:rFonts w:hint="eastAsia"/>
          <w:highlight w:val="cyan"/>
        </w:rPr>
        <w:t>传递</w:t>
      </w:r>
      <w:r w:rsidRPr="006F66C2">
        <w:rPr>
          <w:rFonts w:hint="eastAsia"/>
          <w:highlight w:val="yellow"/>
        </w:rPr>
        <w:t>Runnable</w:t>
      </w:r>
      <w:r>
        <w:rPr>
          <w:rFonts w:hint="eastAsia"/>
        </w:rPr>
        <w:t>接口的</w:t>
      </w:r>
      <w:r w:rsidRPr="006F66C2">
        <w:rPr>
          <w:rFonts w:hint="eastAsia"/>
          <w:highlight w:val="yellow"/>
        </w:rPr>
        <w:t>实现类对象</w:t>
      </w:r>
    </w:p>
    <w:p w14:paraId="586B979E" w14:textId="24403BD3" w:rsidR="004C74D2" w:rsidRDefault="006F66C2" w:rsidP="006F66C2">
      <w:pPr>
        <w:ind w:leftChars="100" w:left="240"/>
      </w:pPr>
      <w:r>
        <w:rPr>
          <w:rFonts w:hint="eastAsia"/>
        </w:rPr>
        <w:t>5.</w:t>
      </w:r>
      <w:r w:rsidRPr="006F66C2">
        <w:rPr>
          <w:rFonts w:hint="eastAsia"/>
          <w:highlight w:val="cyan"/>
        </w:rPr>
        <w:t>调用</w:t>
      </w:r>
      <w:r>
        <w:rPr>
          <w:rFonts w:hint="eastAsia"/>
        </w:rPr>
        <w:t>Thread</w:t>
      </w:r>
      <w:r>
        <w:rPr>
          <w:rFonts w:hint="eastAsia"/>
        </w:rPr>
        <w:t>类中的</w:t>
      </w:r>
      <w:r w:rsidRPr="006F66C2">
        <w:rPr>
          <w:rFonts w:hint="eastAsia"/>
          <w:highlight w:val="yellow"/>
        </w:rPr>
        <w:t>start</w:t>
      </w:r>
      <w:r w:rsidRPr="006F66C2">
        <w:rPr>
          <w:rFonts w:hint="eastAsia"/>
          <w:highlight w:val="yellow"/>
        </w:rPr>
        <w:t>方法</w:t>
      </w:r>
      <w:r>
        <w:rPr>
          <w:rFonts w:hint="eastAsia"/>
        </w:rPr>
        <w:t>,</w:t>
      </w:r>
      <w:r>
        <w:rPr>
          <w:rFonts w:hint="eastAsia"/>
        </w:rPr>
        <w:t>开启新的线程执行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14:paraId="4F43C09A" w14:textId="262BA3E5" w:rsidR="004D2B13" w:rsidRDefault="004D2B13" w:rsidP="004D2B13">
      <w:pPr>
        <w:rPr>
          <w:b/>
          <w:bCs/>
          <w:sz w:val="28"/>
          <w:szCs w:val="28"/>
        </w:rPr>
      </w:pPr>
      <w:r w:rsidRPr="004D2B13">
        <w:rPr>
          <w:rFonts w:hint="eastAsia"/>
          <w:b/>
          <w:bCs/>
          <w:sz w:val="28"/>
          <w:szCs w:val="28"/>
        </w:rPr>
        <w:t>比较</w:t>
      </w:r>
      <w:r>
        <w:rPr>
          <w:rFonts w:hint="eastAsia"/>
          <w:b/>
          <w:bCs/>
          <w:sz w:val="28"/>
          <w:szCs w:val="28"/>
        </w:rPr>
        <w:t>：</w:t>
      </w:r>
    </w:p>
    <w:p w14:paraId="36F82FFE" w14:textId="77777777" w:rsidR="004D2B13" w:rsidRDefault="004D2B13" w:rsidP="004D2B13">
      <w:r>
        <w:rPr>
          <w:rFonts w:hint="eastAsia"/>
        </w:rPr>
        <w:lastRenderedPageBreak/>
        <w:t>实现</w:t>
      </w:r>
      <w:r>
        <w:rPr>
          <w:rFonts w:hint="eastAsia"/>
        </w:rPr>
        <w:t>Runnable</w:t>
      </w:r>
      <w:r>
        <w:rPr>
          <w:rFonts w:hint="eastAsia"/>
        </w:rPr>
        <w:t>接口创建多线程程序的好处</w:t>
      </w:r>
      <w:r>
        <w:rPr>
          <w:rFonts w:hint="eastAsia"/>
        </w:rPr>
        <w:t>:</w:t>
      </w:r>
    </w:p>
    <w:p w14:paraId="6A55E668" w14:textId="77777777" w:rsidR="004D2B13" w:rsidRDefault="004D2B13" w:rsidP="004D2B13">
      <w:pPr>
        <w:ind w:leftChars="100" w:left="240"/>
      </w:pPr>
      <w:r>
        <w:rPr>
          <w:rFonts w:hint="eastAsia"/>
        </w:rPr>
        <w:t>1.</w:t>
      </w:r>
      <w:r>
        <w:rPr>
          <w:rFonts w:hint="eastAsia"/>
        </w:rPr>
        <w:t>避免了单继承的局限性</w:t>
      </w:r>
    </w:p>
    <w:p w14:paraId="7C751A64" w14:textId="12C191F4" w:rsidR="004D2B13" w:rsidRDefault="004D2B13" w:rsidP="004D2B13">
      <w:pPr>
        <w:ind w:leftChars="175" w:left="420"/>
      </w:pPr>
      <w:r>
        <w:rPr>
          <w:rFonts w:hint="eastAsia"/>
        </w:rPr>
        <w:t>一个类只能继承一个类</w:t>
      </w:r>
      <w:r>
        <w:rPr>
          <w:rFonts w:hint="eastAsia"/>
        </w:rPr>
        <w:t>(</w:t>
      </w:r>
      <w:r>
        <w:rPr>
          <w:rFonts w:hint="eastAsia"/>
        </w:rPr>
        <w:t>一个人只能有一个亲爹</w:t>
      </w:r>
      <w:r>
        <w:rPr>
          <w:rFonts w:hint="eastAsia"/>
        </w:rPr>
        <w:t>),</w:t>
      </w:r>
      <w:r>
        <w:rPr>
          <w:rFonts w:hint="eastAsia"/>
        </w:rPr>
        <w:t>类继承了</w:t>
      </w:r>
      <w:r>
        <w:rPr>
          <w:rFonts w:hint="eastAsia"/>
        </w:rPr>
        <w:t>Thread</w:t>
      </w:r>
      <w:r>
        <w:rPr>
          <w:rFonts w:hint="eastAsia"/>
        </w:rPr>
        <w:t>类就不能继承其他的类</w:t>
      </w:r>
    </w:p>
    <w:p w14:paraId="33825CC6" w14:textId="77777777" w:rsidR="004D2B13" w:rsidRDefault="004D2B13" w:rsidP="004D2B13">
      <w:pPr>
        <w:ind w:leftChars="175" w:left="420"/>
      </w:pPr>
      <w:r>
        <w:rPr>
          <w:rFonts w:hint="eastAsia"/>
        </w:rPr>
        <w:t>实现了</w:t>
      </w:r>
      <w:r>
        <w:rPr>
          <w:rFonts w:hint="eastAsia"/>
        </w:rPr>
        <w:t>Runnable</w:t>
      </w:r>
      <w:r>
        <w:rPr>
          <w:rFonts w:hint="eastAsia"/>
        </w:rPr>
        <w:t>接口</w:t>
      </w:r>
      <w:r>
        <w:rPr>
          <w:rFonts w:hint="eastAsia"/>
        </w:rPr>
        <w:t>,</w:t>
      </w:r>
      <w:r>
        <w:rPr>
          <w:rFonts w:hint="eastAsia"/>
        </w:rPr>
        <w:t>还可以继承其他的类</w:t>
      </w:r>
      <w:r>
        <w:rPr>
          <w:rFonts w:hint="eastAsia"/>
        </w:rPr>
        <w:t>,</w:t>
      </w:r>
      <w:r>
        <w:rPr>
          <w:rFonts w:hint="eastAsia"/>
        </w:rPr>
        <w:t>实现其他的接口</w:t>
      </w:r>
    </w:p>
    <w:p w14:paraId="2B2DE7E1" w14:textId="77777777" w:rsidR="004D2B13" w:rsidRDefault="004D2B13" w:rsidP="004D2B13">
      <w:pPr>
        <w:ind w:leftChars="100" w:left="240"/>
      </w:pPr>
      <w:r>
        <w:rPr>
          <w:rFonts w:hint="eastAsia"/>
        </w:rPr>
        <w:t>2.</w:t>
      </w:r>
      <w:r>
        <w:rPr>
          <w:rFonts w:hint="eastAsia"/>
        </w:rPr>
        <w:t>增强了程序的扩展性</w:t>
      </w:r>
      <w:r>
        <w:rPr>
          <w:rFonts w:hint="eastAsia"/>
        </w:rPr>
        <w:t>,</w:t>
      </w:r>
      <w:r>
        <w:rPr>
          <w:rFonts w:hint="eastAsia"/>
        </w:rPr>
        <w:t>降低了程序的耦合性</w:t>
      </w:r>
      <w:r w:rsidRPr="004D2B13">
        <w:rPr>
          <w:rFonts w:hint="eastAsia"/>
          <w:highlight w:val="cyan"/>
        </w:rPr>
        <w:t>(</w:t>
      </w:r>
      <w:r w:rsidRPr="004D2B13">
        <w:rPr>
          <w:rFonts w:hint="eastAsia"/>
          <w:highlight w:val="cyan"/>
        </w:rPr>
        <w:t>解耦</w:t>
      </w:r>
      <w:r w:rsidRPr="004D2B13">
        <w:rPr>
          <w:rFonts w:hint="eastAsia"/>
          <w:highlight w:val="cyan"/>
        </w:rPr>
        <w:t>)</w:t>
      </w:r>
    </w:p>
    <w:p w14:paraId="1B257550" w14:textId="77777777" w:rsidR="004D2B13" w:rsidRDefault="004D2B13" w:rsidP="004D2B13">
      <w:pPr>
        <w:ind w:leftChars="175" w:left="420"/>
      </w:pP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接口的方式</w:t>
      </w:r>
      <w:r>
        <w:rPr>
          <w:rFonts w:hint="eastAsia"/>
        </w:rPr>
        <w:t>,</w:t>
      </w:r>
      <w:r>
        <w:rPr>
          <w:rFonts w:hint="eastAsia"/>
        </w:rPr>
        <w:t>把设置线程任务和开启新线程进行了</w:t>
      </w:r>
      <w:r w:rsidRPr="004D2B13">
        <w:rPr>
          <w:rFonts w:hint="eastAsia"/>
          <w:color w:val="FF0000"/>
        </w:rPr>
        <w:t>分离</w:t>
      </w:r>
      <w:r w:rsidRPr="004D2B13">
        <w:rPr>
          <w:rFonts w:hint="eastAsia"/>
          <w:highlight w:val="cyan"/>
        </w:rPr>
        <w:t>(</w:t>
      </w:r>
      <w:r w:rsidRPr="004D2B13">
        <w:rPr>
          <w:rFonts w:hint="eastAsia"/>
          <w:highlight w:val="cyan"/>
        </w:rPr>
        <w:t>解耦</w:t>
      </w:r>
      <w:r w:rsidRPr="004D2B13">
        <w:rPr>
          <w:rFonts w:hint="eastAsia"/>
          <w:highlight w:val="cyan"/>
        </w:rPr>
        <w:t>)</w:t>
      </w:r>
    </w:p>
    <w:p w14:paraId="071237FC" w14:textId="77777777" w:rsidR="004D2B13" w:rsidRDefault="004D2B13" w:rsidP="004D2B13">
      <w:pPr>
        <w:ind w:leftChars="350" w:left="840"/>
      </w:pPr>
      <w:r>
        <w:rPr>
          <w:rFonts w:hint="eastAsia"/>
        </w:rPr>
        <w:t>实现类中，重写了</w:t>
      </w:r>
      <w:r>
        <w:rPr>
          <w:rFonts w:hint="eastAsia"/>
        </w:rPr>
        <w:t>run</w:t>
      </w:r>
      <w:r>
        <w:rPr>
          <w:rFonts w:hint="eastAsia"/>
        </w:rPr>
        <w:t>方法</w:t>
      </w:r>
      <w:r>
        <w:rPr>
          <w:rFonts w:hint="eastAsia"/>
        </w:rPr>
        <w:t>:</w:t>
      </w:r>
      <w:r>
        <w:rPr>
          <w:rFonts w:hint="eastAsia"/>
        </w:rPr>
        <w:t>用来设置线程任务</w:t>
      </w:r>
    </w:p>
    <w:p w14:paraId="733B4973" w14:textId="60FA81AE" w:rsidR="004D2B13" w:rsidRPr="004D2B13" w:rsidRDefault="004D2B13" w:rsidP="004D2B13">
      <w:pPr>
        <w:ind w:leftChars="350" w:left="840"/>
      </w:pPr>
      <w:r>
        <w:rPr>
          <w:rFonts w:hint="eastAsia"/>
        </w:rPr>
        <w:t>创建</w:t>
      </w:r>
      <w:r>
        <w:rPr>
          <w:rFonts w:hint="eastAsia"/>
        </w:rPr>
        <w:t>Thread</w:t>
      </w:r>
      <w:r>
        <w:rPr>
          <w:rFonts w:hint="eastAsia"/>
        </w:rPr>
        <w:t>类对象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start</w:t>
      </w:r>
      <w:r>
        <w:rPr>
          <w:rFonts w:hint="eastAsia"/>
        </w:rPr>
        <w:t>方法</w:t>
      </w:r>
      <w:r>
        <w:rPr>
          <w:rFonts w:hint="eastAsia"/>
        </w:rPr>
        <w:t>:</w:t>
      </w:r>
      <w:r>
        <w:rPr>
          <w:rFonts w:hint="eastAsia"/>
        </w:rPr>
        <w:t>用来开启新线程</w:t>
      </w:r>
    </w:p>
    <w:p w14:paraId="3A097174" w14:textId="5DC15B15" w:rsidR="009076F0" w:rsidRDefault="009076F0" w:rsidP="009076F0">
      <w:pPr>
        <w:pStyle w:val="2"/>
      </w:pPr>
      <w:r>
        <w:rPr>
          <w:rFonts w:hint="eastAsia"/>
        </w:rPr>
        <w:t>四．多线程原理</w:t>
      </w:r>
    </w:p>
    <w:p w14:paraId="5DD023F9" w14:textId="59F84872" w:rsidR="009076F0" w:rsidRDefault="009076F0" w:rsidP="009076F0">
      <w:r>
        <w:rPr>
          <w:rFonts w:hint="eastAsia"/>
        </w:rPr>
        <w:t>1.</w:t>
      </w:r>
      <w:r>
        <w:rPr>
          <w:rFonts w:hint="eastAsia"/>
        </w:rPr>
        <w:t>随机打印：</w:t>
      </w:r>
    </w:p>
    <w:p w14:paraId="25001070" w14:textId="76D13F74" w:rsidR="009076F0" w:rsidRDefault="009076F0" w:rsidP="009076F0">
      <w:r>
        <w:rPr>
          <w:noProof/>
        </w:rPr>
        <w:drawing>
          <wp:inline distT="0" distB="0" distL="0" distR="0" wp14:anchorId="6A7F9B26" wp14:editId="0ECA0291">
            <wp:extent cx="5274310" cy="19970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99E" w14:textId="00ACFBD1" w:rsidR="009076F0" w:rsidRDefault="009076F0" w:rsidP="009076F0">
      <w:r>
        <w:rPr>
          <w:rFonts w:hint="eastAsia"/>
        </w:rPr>
        <w:t>2</w:t>
      </w:r>
      <w:r>
        <w:t>.</w:t>
      </w:r>
      <w:r>
        <w:rPr>
          <w:rFonts w:hint="eastAsia"/>
        </w:rPr>
        <w:t>内存图解</w:t>
      </w:r>
      <w:r>
        <w:rPr>
          <w:rFonts w:hint="eastAsia"/>
        </w:rPr>
        <w:t>:</w:t>
      </w:r>
    </w:p>
    <w:p w14:paraId="074525A5" w14:textId="64EF665F" w:rsidR="009076F0" w:rsidRDefault="009076F0" w:rsidP="009076F0">
      <w:r w:rsidRPr="009076F0">
        <w:rPr>
          <w:noProof/>
        </w:rPr>
        <w:drawing>
          <wp:inline distT="0" distB="0" distL="0" distR="0" wp14:anchorId="1A499828" wp14:editId="24E176B7">
            <wp:extent cx="5274310" cy="1822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70C" w14:textId="4C75FA7C" w:rsidR="005D4F6A" w:rsidRDefault="005D4F6A" w:rsidP="005D4F6A">
      <w:pPr>
        <w:pStyle w:val="2"/>
      </w:pPr>
      <w:r>
        <w:rPr>
          <w:rFonts w:hint="eastAsia"/>
        </w:rPr>
        <w:t>五．常用方法</w:t>
      </w:r>
    </w:p>
    <w:p w14:paraId="19855156" w14:textId="7669D8AE" w:rsidR="005D4F6A" w:rsidRDefault="005D4F6A" w:rsidP="005D4F6A">
      <w:r>
        <w:rPr>
          <w:rFonts w:hint="eastAsia"/>
        </w:rPr>
        <w:t>1</w:t>
      </w:r>
      <w:r>
        <w:rPr>
          <w:rFonts w:hint="eastAsia"/>
        </w:rPr>
        <w:t>．获取线程的名称</w:t>
      </w:r>
      <w:r>
        <w:rPr>
          <w:rFonts w:hint="eastAsia"/>
        </w:rPr>
        <w:t>:</w:t>
      </w:r>
    </w:p>
    <w:p w14:paraId="2A8E1C12" w14:textId="77777777" w:rsidR="005D4F6A" w:rsidRDefault="005D4F6A" w:rsidP="005D4F6A">
      <w:pPr>
        <w:ind w:leftChars="100" w:left="24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>Thread</w:t>
      </w:r>
      <w:r>
        <w:rPr>
          <w:rFonts w:hint="eastAsia"/>
        </w:rPr>
        <w:t>类中的方法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()</w:t>
      </w:r>
    </w:p>
    <w:p w14:paraId="28D7B17D" w14:textId="77777777" w:rsidR="005D4F6A" w:rsidRDefault="005D4F6A" w:rsidP="005D4F6A">
      <w:pPr>
        <w:ind w:leftChars="100" w:left="240" w:firstLine="180"/>
      </w:pPr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返回该线程的名称。</w:t>
      </w:r>
    </w:p>
    <w:p w14:paraId="75C0BECE" w14:textId="77777777" w:rsidR="005D4F6A" w:rsidRDefault="005D4F6A" w:rsidP="005D4F6A">
      <w:pPr>
        <w:ind w:leftChars="100" w:left="240"/>
      </w:pPr>
      <w:r>
        <w:rPr>
          <w:rFonts w:hint="eastAsia"/>
        </w:rPr>
        <w:t>2.</w:t>
      </w:r>
      <w:r>
        <w:rPr>
          <w:rFonts w:hint="eastAsia"/>
        </w:rPr>
        <w:t>可以先获取到当前正在执行的线程</w:t>
      </w:r>
      <w:r>
        <w:rPr>
          <w:rFonts w:hint="eastAsia"/>
        </w:rPr>
        <w:t>,</w:t>
      </w:r>
      <w:r>
        <w:rPr>
          <w:rFonts w:hint="eastAsia"/>
        </w:rPr>
        <w:t>使用线程中的方法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( )</w:t>
      </w:r>
      <w:r>
        <w:rPr>
          <w:rFonts w:hint="eastAsia"/>
        </w:rPr>
        <w:t>获取线程的名称</w:t>
      </w:r>
    </w:p>
    <w:p w14:paraId="65174E85" w14:textId="777BB3F3" w:rsidR="005D4F6A" w:rsidRDefault="005D4F6A" w:rsidP="005D4F6A">
      <w:pPr>
        <w:ind w:leftChars="100" w:left="240" w:firstLine="180"/>
      </w:pPr>
      <w:commentRangeStart w:id="93"/>
      <w:r>
        <w:rPr>
          <w:rFonts w:hint="eastAsia"/>
        </w:rPr>
        <w:t>static</w:t>
      </w:r>
      <w:commentRangeEnd w:id="93"/>
      <w:r w:rsidR="004C74D2">
        <w:rPr>
          <w:rStyle w:val="ae"/>
        </w:rPr>
        <w:commentReference w:id="93"/>
      </w:r>
      <w:r>
        <w:rPr>
          <w:rFonts w:hint="eastAsia"/>
        </w:rPr>
        <w:t xml:space="preserve"> Thread </w:t>
      </w:r>
      <w:proofErr w:type="spellStart"/>
      <w:r>
        <w:rPr>
          <w:rFonts w:hint="eastAsia"/>
        </w:rPr>
        <w:t>currentThread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返回对当前正在执行的线程对象的引用。</w:t>
      </w:r>
    </w:p>
    <w:p w14:paraId="5FB3638B" w14:textId="5C835F21" w:rsidR="005D4F6A" w:rsidRDefault="005D4F6A" w:rsidP="005D4F6A">
      <w:r>
        <w:rPr>
          <w:rFonts w:hint="eastAsia"/>
        </w:rPr>
        <w:t>注：对没有继承</w:t>
      </w:r>
      <w:r>
        <w:rPr>
          <w:rFonts w:hint="eastAsia"/>
        </w:rPr>
        <w:t>Thread</w:t>
      </w:r>
      <w:r>
        <w:rPr>
          <w:rFonts w:hint="eastAsia"/>
        </w:rPr>
        <w:t>类的主线程只能用</w:t>
      </w:r>
      <w:proofErr w:type="spellStart"/>
      <w:r>
        <w:rPr>
          <w:rFonts w:hint="eastAsia"/>
        </w:rPr>
        <w:t>currentThread</w:t>
      </w:r>
      <w:proofErr w:type="spellEnd"/>
      <w:r>
        <w:rPr>
          <w:rFonts w:hint="eastAsia"/>
        </w:rPr>
        <w:t>().</w:t>
      </w:r>
      <w:proofErr w:type="spellStart"/>
      <w:r>
        <w:t>getName</w:t>
      </w:r>
      <w:proofErr w:type="spellEnd"/>
      <w:r>
        <w:t>()</w:t>
      </w:r>
      <w:r>
        <w:rPr>
          <w:rFonts w:hint="eastAsia"/>
        </w:rPr>
        <w:t>来获取名称</w:t>
      </w:r>
    </w:p>
    <w:p w14:paraId="60C40B41" w14:textId="77777777" w:rsidR="005D4F6A" w:rsidRDefault="005D4F6A" w:rsidP="005D4F6A">
      <w:r>
        <w:rPr>
          <w:rFonts w:hint="eastAsia"/>
        </w:rPr>
        <w:t>2</w:t>
      </w:r>
      <w:r>
        <w:rPr>
          <w:rFonts w:hint="eastAsia"/>
        </w:rPr>
        <w:t>．设置线程的名称</w:t>
      </w:r>
      <w:r>
        <w:rPr>
          <w:rFonts w:hint="eastAsia"/>
        </w:rPr>
        <w:t>:(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14:paraId="5BF0AD14" w14:textId="77777777" w:rsidR="005D4F6A" w:rsidRDefault="005D4F6A" w:rsidP="00EA3042">
      <w:pPr>
        <w:ind w:leftChars="100" w:left="240"/>
      </w:pPr>
      <w:r>
        <w:rPr>
          <w:rFonts w:hint="eastAsia"/>
        </w:rPr>
        <w:lastRenderedPageBreak/>
        <w:t>1.</w:t>
      </w:r>
      <w:r>
        <w:rPr>
          <w:rFonts w:hint="eastAsia"/>
        </w:rPr>
        <w:t>使用</w:t>
      </w:r>
      <w:r>
        <w:rPr>
          <w:rFonts w:hint="eastAsia"/>
        </w:rPr>
        <w:t>Thread</w:t>
      </w:r>
      <w:r>
        <w:rPr>
          <w:rFonts w:hint="eastAsia"/>
        </w:rPr>
        <w:t>类中的方法</w:t>
      </w:r>
      <w:proofErr w:type="spellStart"/>
      <w:r>
        <w:rPr>
          <w:rFonts w:hint="eastAsia"/>
        </w:rPr>
        <w:t>setName</w:t>
      </w:r>
      <w:proofErr w:type="spellEnd"/>
      <w:r>
        <w:rPr>
          <w:rFonts w:hint="eastAsia"/>
        </w:rPr>
        <w:t>(</w:t>
      </w:r>
      <w:r>
        <w:rPr>
          <w:rFonts w:hint="eastAsia"/>
        </w:rPr>
        <w:t>名字</w:t>
      </w:r>
      <w:r>
        <w:rPr>
          <w:rFonts w:hint="eastAsia"/>
        </w:rPr>
        <w:t>)</w:t>
      </w:r>
    </w:p>
    <w:p w14:paraId="3B2CCAC2" w14:textId="77777777" w:rsidR="005D4F6A" w:rsidRDefault="005D4F6A" w:rsidP="00EA3042">
      <w:pPr>
        <w:ind w:leftChars="100" w:left="240" w:firstLine="180"/>
      </w:pPr>
      <w:r>
        <w:rPr>
          <w:rFonts w:hint="eastAsia"/>
        </w:rPr>
        <w:t xml:space="preserve">void </w:t>
      </w:r>
      <w:proofErr w:type="spellStart"/>
      <w:r>
        <w:rPr>
          <w:rFonts w:hint="eastAsia"/>
        </w:rPr>
        <w:t>setName</w:t>
      </w:r>
      <w:proofErr w:type="spellEnd"/>
      <w:r>
        <w:rPr>
          <w:rFonts w:hint="eastAsia"/>
        </w:rPr>
        <w:t xml:space="preserve">(String name) </w:t>
      </w:r>
      <w:r>
        <w:rPr>
          <w:rFonts w:hint="eastAsia"/>
        </w:rPr>
        <w:t>改变线程名称，使之与参数</w:t>
      </w:r>
      <w:r>
        <w:rPr>
          <w:rFonts w:hint="eastAsia"/>
        </w:rPr>
        <w:t>name</w:t>
      </w:r>
      <w:r>
        <w:rPr>
          <w:rFonts w:hint="eastAsia"/>
        </w:rPr>
        <w:t>相同。</w:t>
      </w:r>
    </w:p>
    <w:p w14:paraId="406B3CEF" w14:textId="78AA4EF4" w:rsidR="005D4F6A" w:rsidRDefault="005D4F6A" w:rsidP="00EA3042">
      <w:pPr>
        <w:ind w:leftChars="100" w:left="240"/>
      </w:pPr>
      <w:r>
        <w:rPr>
          <w:rFonts w:hint="eastAsia"/>
        </w:rPr>
        <w:t>2.</w:t>
      </w:r>
      <w:r>
        <w:rPr>
          <w:rFonts w:hint="eastAsia"/>
        </w:rPr>
        <w:t>创建一个带参数的</w:t>
      </w:r>
      <w:r w:rsidRPr="00EA3042">
        <w:rPr>
          <w:rFonts w:hint="eastAsia"/>
          <w:color w:val="FF0000"/>
        </w:rPr>
        <w:t>构造方法</w:t>
      </w:r>
      <w:r>
        <w:rPr>
          <w:rFonts w:hint="eastAsia"/>
        </w:rPr>
        <w:t>,</w:t>
      </w:r>
      <w:r>
        <w:rPr>
          <w:rFonts w:hint="eastAsia"/>
        </w:rPr>
        <w:t>参数传递线程的名称</w:t>
      </w:r>
      <w:r>
        <w:rPr>
          <w:rFonts w:hint="eastAsia"/>
        </w:rPr>
        <w:t>;</w:t>
      </w:r>
      <w:commentRangeStart w:id="94"/>
      <w:r w:rsidRPr="00EA3042">
        <w:rPr>
          <w:rFonts w:hint="eastAsia"/>
          <w:color w:val="FF0000"/>
        </w:rPr>
        <w:t>调用</w:t>
      </w:r>
      <w:proofErr w:type="gramStart"/>
      <w:r w:rsidRPr="00EA3042">
        <w:rPr>
          <w:rFonts w:hint="eastAsia"/>
          <w:color w:val="FF0000"/>
        </w:rPr>
        <w:t>父类的带参</w:t>
      </w:r>
      <w:proofErr w:type="gramEnd"/>
      <w:r w:rsidRPr="00EA3042">
        <w:rPr>
          <w:rFonts w:hint="eastAsia"/>
          <w:color w:val="FF0000"/>
        </w:rPr>
        <w:t>构造方法</w:t>
      </w:r>
      <w:commentRangeEnd w:id="94"/>
      <w:r w:rsidR="00EA3042">
        <w:rPr>
          <w:rStyle w:val="ae"/>
        </w:rPr>
        <w:commentReference w:id="94"/>
      </w:r>
      <w:r>
        <w:rPr>
          <w:rFonts w:hint="eastAsia"/>
        </w:rPr>
        <w:t>,</w:t>
      </w:r>
      <w:r>
        <w:rPr>
          <w:rFonts w:hint="eastAsia"/>
        </w:rPr>
        <w:t>把线程名称传递</w:t>
      </w:r>
      <w:proofErr w:type="gramStart"/>
      <w:r>
        <w:rPr>
          <w:rFonts w:hint="eastAsia"/>
        </w:rPr>
        <w:t>给父类</w:t>
      </w:r>
      <w:r>
        <w:rPr>
          <w:rFonts w:hint="eastAsia"/>
        </w:rPr>
        <w:t>,</w:t>
      </w:r>
      <w:r>
        <w:rPr>
          <w:rFonts w:hint="eastAsia"/>
        </w:rPr>
        <w:t>让父类</w:t>
      </w:r>
      <w:proofErr w:type="gramEnd"/>
      <w:r>
        <w:rPr>
          <w:rFonts w:hint="eastAsia"/>
        </w:rPr>
        <w:t>(Thread)</w:t>
      </w:r>
      <w:r>
        <w:rPr>
          <w:rFonts w:hint="eastAsia"/>
        </w:rPr>
        <w:t>给子线程起</w:t>
      </w:r>
      <w:proofErr w:type="gramStart"/>
      <w:r>
        <w:rPr>
          <w:rFonts w:hint="eastAsia"/>
        </w:rPr>
        <w:t>一一个</w:t>
      </w:r>
      <w:proofErr w:type="gramEnd"/>
      <w:r>
        <w:rPr>
          <w:rFonts w:hint="eastAsia"/>
        </w:rPr>
        <w:t>名字</w:t>
      </w:r>
    </w:p>
    <w:p w14:paraId="36E560D0" w14:textId="5F242EBD" w:rsidR="005D4F6A" w:rsidRDefault="005D4F6A" w:rsidP="00EA3042">
      <w:pPr>
        <w:ind w:leftChars="100" w:left="240" w:firstLine="180"/>
      </w:pPr>
      <w:r>
        <w:rPr>
          <w:rFonts w:hint="eastAsia"/>
        </w:rPr>
        <w:t>Thread(String name)</w:t>
      </w:r>
      <w:r>
        <w:rPr>
          <w:rFonts w:hint="eastAsia"/>
        </w:rPr>
        <w:t>分配新的</w:t>
      </w:r>
      <w:r>
        <w:rPr>
          <w:rFonts w:hint="eastAsia"/>
        </w:rPr>
        <w:t xml:space="preserve">Thread </w:t>
      </w:r>
      <w:r>
        <w:rPr>
          <w:rFonts w:hint="eastAsia"/>
        </w:rPr>
        <w:t>对象。</w:t>
      </w:r>
    </w:p>
    <w:p w14:paraId="0A21E1C1" w14:textId="0EF7ACE6" w:rsidR="004C74D2" w:rsidRDefault="004C74D2" w:rsidP="004C74D2"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 xml:space="preserve">public </w:t>
      </w:r>
      <w:commentRangeStart w:id="95"/>
      <w:r>
        <w:rPr>
          <w:rFonts w:hint="eastAsia"/>
        </w:rPr>
        <w:t>static</w:t>
      </w:r>
      <w:commentRangeEnd w:id="95"/>
      <w:r>
        <w:rPr>
          <w:rStyle w:val="ae"/>
        </w:rPr>
        <w:commentReference w:id="95"/>
      </w:r>
      <w:r>
        <w:rPr>
          <w:rFonts w:hint="eastAsia"/>
        </w:rPr>
        <w:t xml:space="preserve"> void sleep(long </w:t>
      </w:r>
      <w:proofErr w:type="spellStart"/>
      <w:r>
        <w:rPr>
          <w:rFonts w:hint="eastAsia"/>
        </w:rPr>
        <w:t>millis</w:t>
      </w:r>
      <w:proofErr w:type="spellEnd"/>
      <w:r>
        <w:rPr>
          <w:rFonts w:hint="eastAsia"/>
        </w:rPr>
        <w:t>):</w:t>
      </w:r>
      <w:r>
        <w:rPr>
          <w:rFonts w:hint="eastAsia"/>
        </w:rPr>
        <w:t>使当前正在执行的线程以指定的毫秒数暂停</w:t>
      </w:r>
      <w:r>
        <w:rPr>
          <w:rFonts w:hint="eastAsia"/>
        </w:rPr>
        <w:t>(</w:t>
      </w:r>
      <w:r>
        <w:rPr>
          <w:rFonts w:hint="eastAsia"/>
        </w:rPr>
        <w:t>暂时停止执行</w:t>
      </w:r>
      <w:r>
        <w:rPr>
          <w:rFonts w:hint="eastAsia"/>
        </w:rPr>
        <w:t>)</w:t>
      </w:r>
      <w:r>
        <w:rPr>
          <w:rFonts w:hint="eastAsia"/>
        </w:rPr>
        <w:t>。毫秒</w:t>
      </w:r>
      <w:proofErr w:type="gramStart"/>
      <w:r>
        <w:rPr>
          <w:rFonts w:hint="eastAsia"/>
        </w:rPr>
        <w:t>数结束</w:t>
      </w:r>
      <w:proofErr w:type="gramEnd"/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线程继续执行</w:t>
      </w:r>
    </w:p>
    <w:p w14:paraId="4EB0BA96" w14:textId="7C87A409" w:rsidR="004D2B13" w:rsidRPr="004D2B13" w:rsidRDefault="004D2B13" w:rsidP="00056C68">
      <w:pPr>
        <w:pStyle w:val="2"/>
      </w:pPr>
      <w:r>
        <w:rPr>
          <w:rFonts w:hint="eastAsia"/>
        </w:rPr>
        <w:t>六．匿名内部类方式实现线程的创建</w:t>
      </w:r>
    </w:p>
    <w:p w14:paraId="0F71C93C" w14:textId="5C8991BB" w:rsidR="004D2B13" w:rsidRDefault="004D2B13" w:rsidP="004D2B13">
      <w:r>
        <w:rPr>
          <w:rFonts w:hint="eastAsia"/>
        </w:rPr>
        <w:t>1</w:t>
      </w:r>
      <w:r>
        <w:rPr>
          <w:rFonts w:hint="eastAsia"/>
        </w:rPr>
        <w:t>．匿名内部类作用</w:t>
      </w:r>
      <w:r w:rsidRPr="00056C68">
        <w:rPr>
          <w:rFonts w:hint="eastAsia"/>
          <w:highlight w:val="cyan"/>
        </w:rPr>
        <w:t>:</w:t>
      </w:r>
      <w:r w:rsidRPr="00056C68">
        <w:rPr>
          <w:rFonts w:hint="eastAsia"/>
          <w:highlight w:val="cyan"/>
        </w:rPr>
        <w:t>简化代码</w:t>
      </w:r>
    </w:p>
    <w:p w14:paraId="1B41BB5F" w14:textId="77777777" w:rsidR="004D2B13" w:rsidRDefault="004D2B13" w:rsidP="004D2B13">
      <w:pPr>
        <w:ind w:leftChars="175" w:left="420"/>
      </w:pPr>
      <w:r>
        <w:rPr>
          <w:rFonts w:hint="eastAsia"/>
        </w:rPr>
        <w:t>把子类</w:t>
      </w:r>
      <w:proofErr w:type="gramStart"/>
      <w:r>
        <w:rPr>
          <w:rFonts w:hint="eastAsia"/>
        </w:rPr>
        <w:t>继承父类</w:t>
      </w:r>
      <w:proofErr w:type="gramEnd"/>
      <w:r>
        <w:rPr>
          <w:rFonts w:hint="eastAsia"/>
        </w:rPr>
        <w:t>,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合一步完成</w:t>
      </w:r>
    </w:p>
    <w:p w14:paraId="43BDE44F" w14:textId="4208E15B" w:rsidR="004D2B13" w:rsidRDefault="004D2B13" w:rsidP="004D2B13">
      <w:pPr>
        <w:ind w:leftChars="175" w:left="420"/>
      </w:pPr>
      <w:r>
        <w:rPr>
          <w:rFonts w:hint="eastAsia"/>
        </w:rPr>
        <w:t>把</w:t>
      </w:r>
      <w:proofErr w:type="gramStart"/>
      <w:r>
        <w:rPr>
          <w:rFonts w:hint="eastAsia"/>
        </w:rPr>
        <w:t>实现类实现类</w:t>
      </w:r>
      <w:proofErr w:type="gramEnd"/>
      <w:r>
        <w:rPr>
          <w:rFonts w:hint="eastAsia"/>
        </w:rPr>
        <w:t>接口</w:t>
      </w:r>
      <w:r>
        <w:rPr>
          <w:rFonts w:hint="eastAsia"/>
        </w:rPr>
        <w:t>,</w:t>
      </w:r>
      <w:r>
        <w:rPr>
          <w:rFonts w:hint="eastAsia"/>
        </w:rPr>
        <w:t>重写接口中的方法</w:t>
      </w:r>
      <w:r>
        <w:rPr>
          <w:rFonts w:hint="eastAsia"/>
        </w:rPr>
        <w:t>,</w:t>
      </w:r>
      <w:r>
        <w:rPr>
          <w:rFonts w:hint="eastAsia"/>
        </w:rPr>
        <w:t>创建实现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合成一步完成</w:t>
      </w:r>
    </w:p>
    <w:p w14:paraId="66EC7866" w14:textId="32E27474" w:rsidR="004D2B13" w:rsidRDefault="004D2B13" w:rsidP="004D2B13">
      <w:r>
        <w:rPr>
          <w:rFonts w:hint="eastAsia"/>
        </w:rPr>
        <w:t>2</w:t>
      </w:r>
      <w:r>
        <w:rPr>
          <w:rFonts w:hint="eastAsia"/>
        </w:rPr>
        <w:t>．匿名内部类的最终产物</w:t>
      </w:r>
      <w:r>
        <w:rPr>
          <w:rFonts w:hint="eastAsia"/>
        </w:rPr>
        <w:t>:</w:t>
      </w:r>
      <w:r>
        <w:rPr>
          <w:rFonts w:hint="eastAsia"/>
        </w:rPr>
        <w:t>子类</w:t>
      </w:r>
      <w:r>
        <w:rPr>
          <w:rFonts w:hint="eastAsia"/>
        </w:rPr>
        <w:t>/</w:t>
      </w:r>
      <w:r>
        <w:rPr>
          <w:rFonts w:hint="eastAsia"/>
        </w:rPr>
        <w:t>实现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,</w:t>
      </w:r>
      <w:r>
        <w:rPr>
          <w:rFonts w:hint="eastAsia"/>
        </w:rPr>
        <w:t>而这个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名字</w:t>
      </w:r>
    </w:p>
    <w:p w14:paraId="18D3C8C2" w14:textId="0D599978" w:rsidR="004D2B13" w:rsidRDefault="004D2B13" w:rsidP="004D2B13">
      <w:r>
        <w:rPr>
          <w:rFonts w:hint="eastAsia"/>
        </w:rPr>
        <w:t>3</w:t>
      </w:r>
      <w:r>
        <w:rPr>
          <w:rFonts w:hint="eastAsia"/>
        </w:rPr>
        <w:t>．格式</w:t>
      </w:r>
      <w:r>
        <w:rPr>
          <w:rFonts w:hint="eastAsia"/>
        </w:rPr>
        <w:t>:</w:t>
      </w:r>
    </w:p>
    <w:p w14:paraId="3FCAE173" w14:textId="2D1F892E" w:rsidR="004D2B13" w:rsidRDefault="004D2B13" w:rsidP="004D2B13">
      <w:pPr>
        <w:ind w:leftChars="300" w:left="720"/>
      </w:pPr>
      <w:r>
        <w:t>new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/</w:t>
      </w:r>
      <w:r>
        <w:rPr>
          <w:rFonts w:hint="eastAsia"/>
        </w:rPr>
        <w:t>接口</w:t>
      </w:r>
      <w:r>
        <w:rPr>
          <w:rFonts w:hint="eastAsia"/>
        </w:rPr>
        <w:t>(){</w:t>
      </w:r>
    </w:p>
    <w:p w14:paraId="6537BF95" w14:textId="05F91104" w:rsidR="004D2B13" w:rsidRDefault="004D2B13" w:rsidP="004D2B13">
      <w:pPr>
        <w:ind w:leftChars="475" w:left="1140" w:firstLine="120"/>
      </w:pPr>
      <w:proofErr w:type="gramStart"/>
      <w:r>
        <w:rPr>
          <w:rFonts w:hint="eastAsia"/>
        </w:rPr>
        <w:t>重写父类</w:t>
      </w:r>
      <w:proofErr w:type="gramEnd"/>
      <w:r>
        <w:rPr>
          <w:rFonts w:hint="eastAsia"/>
        </w:rPr>
        <w:t>/</w:t>
      </w:r>
      <w:r>
        <w:rPr>
          <w:rFonts w:hint="eastAsia"/>
        </w:rPr>
        <w:t>接口中的方法</w:t>
      </w:r>
    </w:p>
    <w:p w14:paraId="2E4710F3" w14:textId="103F09E2" w:rsidR="004D2B13" w:rsidRDefault="004D2B13" w:rsidP="004D2B13">
      <w:pPr>
        <w:ind w:leftChars="300" w:left="720"/>
      </w:pPr>
      <w:r>
        <w:t>};</w:t>
      </w:r>
    </w:p>
    <w:p w14:paraId="5D6AD5AD" w14:textId="28E8D863" w:rsidR="00056C68" w:rsidRPr="00056C68" w:rsidRDefault="00056C68" w:rsidP="00056C68">
      <w:pPr>
        <w:rPr>
          <w:b/>
          <w:bCs/>
          <w:color w:val="FF0000"/>
        </w:rPr>
      </w:pPr>
      <w:r w:rsidRPr="00056C68">
        <w:rPr>
          <w:rFonts w:hint="eastAsia"/>
          <w:b/>
          <w:bCs/>
          <w:color w:val="FF0000"/>
        </w:rPr>
        <w:t>使用</w:t>
      </w:r>
      <w:r w:rsidRPr="00056C68">
        <w:rPr>
          <w:b/>
          <w:bCs/>
          <w:color w:val="FF0000"/>
        </w:rPr>
        <w:t>T</w:t>
      </w:r>
      <w:r w:rsidRPr="00056C68">
        <w:rPr>
          <w:rFonts w:hint="eastAsia"/>
          <w:b/>
          <w:bCs/>
          <w:color w:val="FF0000"/>
        </w:rPr>
        <w:t>hread</w:t>
      </w:r>
      <w:r w:rsidRPr="00056C68">
        <w:rPr>
          <w:rFonts w:hint="eastAsia"/>
          <w:b/>
          <w:bCs/>
          <w:color w:val="FF0000"/>
        </w:rPr>
        <w:t>类子类：</w:t>
      </w:r>
    </w:p>
    <w:p w14:paraId="3C03D93E" w14:textId="07C22183" w:rsidR="00056C68" w:rsidRDefault="00056C68" w:rsidP="00056C68">
      <w:r>
        <w:rPr>
          <w:noProof/>
        </w:rPr>
        <w:drawing>
          <wp:inline distT="0" distB="0" distL="0" distR="0" wp14:anchorId="1F3A5E0A" wp14:editId="462EE61F">
            <wp:extent cx="5274310" cy="1303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665F" w14:textId="5D0E2DE4" w:rsidR="00056C68" w:rsidRPr="00056C68" w:rsidRDefault="00056C68" w:rsidP="00056C68">
      <w:pPr>
        <w:rPr>
          <w:b/>
          <w:bCs/>
          <w:color w:val="FF0000"/>
        </w:rPr>
      </w:pPr>
      <w:r w:rsidRPr="00056C68">
        <w:rPr>
          <w:rFonts w:hint="eastAsia"/>
          <w:b/>
          <w:bCs/>
          <w:color w:val="FF0000"/>
        </w:rPr>
        <w:t>实现</w:t>
      </w:r>
      <w:r w:rsidRPr="00056C68">
        <w:rPr>
          <w:rFonts w:hint="eastAsia"/>
          <w:b/>
          <w:bCs/>
          <w:color w:val="FF0000"/>
        </w:rPr>
        <w:t>Runnable</w:t>
      </w:r>
      <w:r w:rsidRPr="00056C68">
        <w:rPr>
          <w:rFonts w:hint="eastAsia"/>
          <w:b/>
          <w:bCs/>
          <w:color w:val="FF0000"/>
        </w:rPr>
        <w:t>接口：</w:t>
      </w:r>
    </w:p>
    <w:p w14:paraId="5D96F49E" w14:textId="484D5880" w:rsidR="004D2B13" w:rsidRDefault="004D2B13" w:rsidP="004C74D2">
      <w:r>
        <w:rPr>
          <w:noProof/>
        </w:rPr>
        <w:drawing>
          <wp:inline distT="0" distB="0" distL="0" distR="0" wp14:anchorId="429F34E9" wp14:editId="46FA1E30">
            <wp:extent cx="5274310" cy="28759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09C7" w14:textId="0AECC44E" w:rsidR="00E576EF" w:rsidRDefault="00E576EF" w:rsidP="00E576EF">
      <w:pPr>
        <w:pStyle w:val="2"/>
      </w:pPr>
      <w:r>
        <w:rPr>
          <w:rFonts w:hint="eastAsia"/>
        </w:rPr>
        <w:lastRenderedPageBreak/>
        <w:t>七．线程安全问题</w:t>
      </w:r>
    </w:p>
    <w:p w14:paraId="3833968A" w14:textId="1D8BD6BC" w:rsidR="00E576EF" w:rsidRDefault="00E576EF" w:rsidP="00E576EF">
      <w:r>
        <w:rPr>
          <w:noProof/>
        </w:rPr>
        <w:drawing>
          <wp:inline distT="0" distB="0" distL="0" distR="0" wp14:anchorId="6E76EAF7" wp14:editId="01FDB2EB">
            <wp:extent cx="5664200" cy="194557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8564" cy="19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B9B9" w14:textId="20DA49CE" w:rsidR="0036398F" w:rsidRDefault="0036398F" w:rsidP="00E576EF">
      <w:r w:rsidRPr="0036398F">
        <w:rPr>
          <w:noProof/>
        </w:rPr>
        <w:drawing>
          <wp:inline distT="0" distB="0" distL="0" distR="0" wp14:anchorId="714E338F" wp14:editId="2D303C03">
            <wp:extent cx="6405214" cy="240792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14" cy="24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55DA" w14:textId="39F38291" w:rsidR="0036398F" w:rsidRDefault="0036398F" w:rsidP="0036398F">
      <w:r>
        <w:rPr>
          <w:rFonts w:hint="eastAsia"/>
        </w:rPr>
        <w:t>1</w:t>
      </w:r>
      <w:r>
        <w:rPr>
          <w:rFonts w:hint="eastAsia"/>
        </w:rPr>
        <w:t>．解决线程安全问题的</w:t>
      </w:r>
      <w:r w:rsidR="00A27337">
        <w:rPr>
          <w:rFonts w:hint="eastAsia"/>
        </w:rPr>
        <w:t>第</w:t>
      </w:r>
      <w:r>
        <w:rPr>
          <w:rFonts w:hint="eastAsia"/>
        </w:rPr>
        <w:t>一种方案</w:t>
      </w:r>
      <w:r>
        <w:rPr>
          <w:rFonts w:hint="eastAsia"/>
        </w:rPr>
        <w:t>:</w:t>
      </w:r>
      <w:r>
        <w:rPr>
          <w:rFonts w:hint="eastAsia"/>
        </w:rPr>
        <w:t>使用同步代码块</w:t>
      </w:r>
    </w:p>
    <w:p w14:paraId="49E1662F" w14:textId="77777777" w:rsidR="0036398F" w:rsidRDefault="0036398F" w:rsidP="0036398F">
      <w:r>
        <w:rPr>
          <w:rFonts w:hint="eastAsia"/>
        </w:rPr>
        <w:t>格式</w:t>
      </w:r>
      <w:r>
        <w:rPr>
          <w:rFonts w:hint="eastAsia"/>
        </w:rPr>
        <w:t>:</w:t>
      </w:r>
    </w:p>
    <w:p w14:paraId="6719F8AE" w14:textId="77777777" w:rsidR="0036398F" w:rsidRDefault="0036398F" w:rsidP="0036398F">
      <w:pPr>
        <w:ind w:leftChars="100" w:left="240"/>
      </w:pPr>
      <w:r>
        <w:rPr>
          <w:rFonts w:hint="eastAsia"/>
        </w:rPr>
        <w:t>synchronized(</w:t>
      </w:r>
      <w:proofErr w:type="gramStart"/>
      <w:r>
        <w:rPr>
          <w:rFonts w:hint="eastAsia"/>
        </w:rPr>
        <w:t>锁对象</w:t>
      </w:r>
      <w:proofErr w:type="gramEnd"/>
      <w:r>
        <w:rPr>
          <w:rFonts w:hint="eastAsia"/>
        </w:rPr>
        <w:t>){</w:t>
      </w:r>
    </w:p>
    <w:p w14:paraId="6A6622B8" w14:textId="77777777" w:rsidR="0036398F" w:rsidRDefault="0036398F" w:rsidP="0036398F">
      <w:pPr>
        <w:ind w:leftChars="100" w:left="240" w:firstLine="180"/>
      </w:pPr>
      <w:r>
        <w:rPr>
          <w:rFonts w:hint="eastAsia"/>
        </w:rPr>
        <w:t>可能会出现线程安全问题的代码</w:t>
      </w:r>
      <w:r>
        <w:rPr>
          <w:rFonts w:hint="eastAsia"/>
        </w:rPr>
        <w:t>(</w:t>
      </w:r>
      <w:r>
        <w:rPr>
          <w:rFonts w:hint="eastAsia"/>
        </w:rPr>
        <w:t>访问了共享数据的代码</w:t>
      </w:r>
      <w:r>
        <w:rPr>
          <w:rFonts w:hint="eastAsia"/>
        </w:rPr>
        <w:t>)</w:t>
      </w:r>
    </w:p>
    <w:p w14:paraId="6B4EE22E" w14:textId="77777777" w:rsidR="0036398F" w:rsidRDefault="0036398F" w:rsidP="0036398F">
      <w:pPr>
        <w:ind w:leftChars="100" w:left="240"/>
      </w:pPr>
      <w:r>
        <w:t>}</w:t>
      </w:r>
    </w:p>
    <w:p w14:paraId="4C47E9C8" w14:textId="77777777" w:rsidR="0036398F" w:rsidRDefault="0036398F" w:rsidP="0036398F">
      <w:r>
        <w:rPr>
          <w:rFonts w:hint="eastAsia"/>
        </w:rPr>
        <w:t>注意</w:t>
      </w:r>
      <w:r>
        <w:rPr>
          <w:rFonts w:hint="eastAsia"/>
        </w:rPr>
        <w:t>:</w:t>
      </w:r>
    </w:p>
    <w:p w14:paraId="7DE08D39" w14:textId="69347C27" w:rsidR="0036398F" w:rsidRDefault="0036398F" w:rsidP="0036398F">
      <w:pPr>
        <w:ind w:leftChars="100" w:left="240"/>
      </w:pPr>
      <w:r>
        <w:rPr>
          <w:rFonts w:hint="eastAsia"/>
        </w:rPr>
        <w:t>1.</w:t>
      </w:r>
      <w:r>
        <w:rPr>
          <w:rFonts w:hint="eastAsia"/>
        </w:rPr>
        <w:t>同步代码块中的</w:t>
      </w:r>
      <w:proofErr w:type="gramStart"/>
      <w:r>
        <w:rPr>
          <w:rFonts w:hint="eastAsia"/>
        </w:rPr>
        <w:t>锁对象</w:t>
      </w:r>
      <w:proofErr w:type="gramEnd"/>
      <w:r>
        <w:rPr>
          <w:rFonts w:hint="eastAsia"/>
        </w:rPr>
        <w:t>,</w:t>
      </w:r>
      <w:r>
        <w:rPr>
          <w:rFonts w:hint="eastAsia"/>
        </w:rPr>
        <w:t>可以使用</w:t>
      </w:r>
      <w:r w:rsidRPr="0036398F">
        <w:rPr>
          <w:rFonts w:hint="eastAsia"/>
          <w:color w:val="FF0000"/>
        </w:rPr>
        <w:t>任意的对象</w:t>
      </w:r>
    </w:p>
    <w:p w14:paraId="2A96AF4E" w14:textId="77777777" w:rsidR="0036398F" w:rsidRDefault="0036398F" w:rsidP="0036398F">
      <w:pPr>
        <w:ind w:leftChars="100" w:left="240"/>
      </w:pPr>
      <w:r>
        <w:rPr>
          <w:rFonts w:hint="eastAsia"/>
        </w:rPr>
        <w:t>2.</w:t>
      </w:r>
      <w:r>
        <w:rPr>
          <w:rFonts w:hint="eastAsia"/>
        </w:rPr>
        <w:t>但是必须保证多个线程使用的</w:t>
      </w:r>
      <w:proofErr w:type="gramStart"/>
      <w:r>
        <w:rPr>
          <w:rFonts w:hint="eastAsia"/>
        </w:rPr>
        <w:t>锁对象</w:t>
      </w:r>
      <w:proofErr w:type="gramEnd"/>
      <w:r>
        <w:rPr>
          <w:rFonts w:hint="eastAsia"/>
        </w:rPr>
        <w:t>是同一个</w:t>
      </w:r>
    </w:p>
    <w:p w14:paraId="71D016E1" w14:textId="77777777" w:rsidR="0036398F" w:rsidRDefault="0036398F" w:rsidP="0036398F">
      <w:pPr>
        <w:ind w:leftChars="100" w:left="240"/>
      </w:pPr>
      <w:r>
        <w:rPr>
          <w:rFonts w:hint="eastAsia"/>
        </w:rPr>
        <w:t>3.</w:t>
      </w:r>
      <w:proofErr w:type="gramStart"/>
      <w:r>
        <w:rPr>
          <w:rFonts w:hint="eastAsia"/>
        </w:rPr>
        <w:t>锁对象</w:t>
      </w:r>
      <w:proofErr w:type="gramEnd"/>
      <w:r>
        <w:rPr>
          <w:rFonts w:hint="eastAsia"/>
        </w:rPr>
        <w:t>作用</w:t>
      </w:r>
      <w:r>
        <w:rPr>
          <w:rFonts w:hint="eastAsia"/>
        </w:rPr>
        <w:t>:</w:t>
      </w:r>
    </w:p>
    <w:p w14:paraId="4492A77F" w14:textId="5C3BCB58" w:rsidR="00E576EF" w:rsidRDefault="0036398F" w:rsidP="0036398F">
      <w:pPr>
        <w:ind w:leftChars="100" w:left="240" w:firstLine="180"/>
      </w:pPr>
      <w:r>
        <w:rPr>
          <w:rFonts w:hint="eastAsia"/>
        </w:rPr>
        <w:t>把同步代码块锁住</w:t>
      </w:r>
      <w:r>
        <w:rPr>
          <w:rFonts w:hint="eastAsia"/>
        </w:rPr>
        <w:t>,</w:t>
      </w:r>
      <w:r>
        <w:rPr>
          <w:rFonts w:hint="eastAsia"/>
        </w:rPr>
        <w:t>只让一个线程在同步代码块中执行</w:t>
      </w:r>
    </w:p>
    <w:p w14:paraId="7CF4D6BE" w14:textId="2C10DA5E" w:rsidR="0036398F" w:rsidRDefault="0036398F" w:rsidP="0036398F">
      <w:r>
        <w:rPr>
          <w:rFonts w:hint="eastAsia"/>
        </w:rPr>
        <w:t>原理：</w:t>
      </w:r>
    </w:p>
    <w:p w14:paraId="1D960C1C" w14:textId="4BB20997" w:rsidR="0036398F" w:rsidRDefault="00A27337" w:rsidP="0036398F">
      <w:r w:rsidRPr="00A27337">
        <w:rPr>
          <w:noProof/>
        </w:rPr>
        <w:lastRenderedPageBreak/>
        <w:drawing>
          <wp:inline distT="0" distB="0" distL="0" distR="0" wp14:anchorId="4CDC95DD" wp14:editId="045E330F">
            <wp:extent cx="2825750" cy="220297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20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37">
        <w:rPr>
          <w:noProof/>
        </w:rPr>
        <w:drawing>
          <wp:inline distT="0" distB="0" distL="0" distR="0" wp14:anchorId="2DDC415F" wp14:editId="7F38B153">
            <wp:extent cx="5274310" cy="30841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D385" w14:textId="31548F1C" w:rsidR="00A27337" w:rsidRDefault="00A27337" w:rsidP="00A27337">
      <w:r>
        <w:rPr>
          <w:rFonts w:hint="eastAsia"/>
        </w:rPr>
        <w:t>2</w:t>
      </w:r>
      <w:r>
        <w:rPr>
          <w:rFonts w:hint="eastAsia"/>
        </w:rPr>
        <w:t>．解决线程安全问题的第二种方案</w:t>
      </w:r>
      <w:r>
        <w:rPr>
          <w:rFonts w:hint="eastAsia"/>
        </w:rPr>
        <w:t>:</w:t>
      </w:r>
      <w:r>
        <w:rPr>
          <w:rFonts w:hint="eastAsia"/>
        </w:rPr>
        <w:t>使用同步方法</w:t>
      </w:r>
    </w:p>
    <w:p w14:paraId="3C50512F" w14:textId="77777777" w:rsidR="00A27337" w:rsidRDefault="00A27337" w:rsidP="00A27337">
      <w:r>
        <w:rPr>
          <w:rFonts w:hint="eastAsia"/>
        </w:rPr>
        <w:t>使用步骤</w:t>
      </w:r>
      <w:r>
        <w:rPr>
          <w:rFonts w:hint="eastAsia"/>
        </w:rPr>
        <w:t>:</w:t>
      </w:r>
    </w:p>
    <w:p w14:paraId="704756EE" w14:textId="77777777" w:rsidR="00A27337" w:rsidRDefault="00A27337" w:rsidP="00A27337">
      <w:pPr>
        <w:ind w:leftChars="100" w:left="240"/>
      </w:pPr>
      <w:r>
        <w:rPr>
          <w:rFonts w:hint="eastAsia"/>
        </w:rPr>
        <w:t>1.</w:t>
      </w:r>
      <w:r>
        <w:rPr>
          <w:rFonts w:hint="eastAsia"/>
        </w:rPr>
        <w:t>把访问了共享数据的代码抽取出来</w:t>
      </w:r>
      <w:r>
        <w:rPr>
          <w:rFonts w:hint="eastAsia"/>
        </w:rPr>
        <w:t>,</w:t>
      </w:r>
      <w:r>
        <w:rPr>
          <w:rFonts w:hint="eastAsia"/>
        </w:rPr>
        <w:t>放到一个方法中</w:t>
      </w:r>
    </w:p>
    <w:p w14:paraId="7BDEE703" w14:textId="77777777" w:rsidR="00A27337" w:rsidRDefault="00A27337" w:rsidP="00A27337">
      <w:pPr>
        <w:ind w:leftChars="100" w:left="240"/>
      </w:pPr>
      <w:r>
        <w:rPr>
          <w:rFonts w:hint="eastAsia"/>
        </w:rPr>
        <w:t>2.</w:t>
      </w:r>
      <w:r>
        <w:rPr>
          <w:rFonts w:hint="eastAsia"/>
        </w:rPr>
        <w:t>在方法上添加</w:t>
      </w:r>
      <w:r w:rsidRPr="00A27337">
        <w:rPr>
          <w:rFonts w:hint="eastAsia"/>
          <w:highlight w:val="yellow"/>
        </w:rPr>
        <w:t>synchronized</w:t>
      </w:r>
      <w:r>
        <w:rPr>
          <w:rFonts w:hint="eastAsia"/>
        </w:rPr>
        <w:t>修饰符</w:t>
      </w:r>
    </w:p>
    <w:p w14:paraId="3151565A" w14:textId="77777777" w:rsidR="00A27337" w:rsidRDefault="00A27337" w:rsidP="00A27337">
      <w:r>
        <w:rPr>
          <w:rFonts w:hint="eastAsia"/>
        </w:rPr>
        <w:t>格式</w:t>
      </w:r>
      <w:r>
        <w:rPr>
          <w:rFonts w:hint="eastAsia"/>
        </w:rPr>
        <w:t>:</w:t>
      </w:r>
      <w:r>
        <w:rPr>
          <w:rFonts w:hint="eastAsia"/>
        </w:rPr>
        <w:t>定义方法的格式</w:t>
      </w:r>
    </w:p>
    <w:p w14:paraId="186A82B4" w14:textId="77777777" w:rsidR="00A27337" w:rsidRDefault="00A27337" w:rsidP="00A27337">
      <w:pPr>
        <w:ind w:leftChars="175" w:left="420"/>
      </w:pPr>
      <w:r>
        <w:rPr>
          <w:rFonts w:hint="eastAsia"/>
        </w:rPr>
        <w:t>修饰符</w:t>
      </w:r>
      <w:r>
        <w:rPr>
          <w:rFonts w:hint="eastAsia"/>
        </w:rPr>
        <w:t xml:space="preserve">synchronized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方法名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rPr>
          <w:rFonts w:hint="eastAsia"/>
        </w:rPr>
        <w:t>){</w:t>
      </w:r>
    </w:p>
    <w:p w14:paraId="4924FC38" w14:textId="77777777" w:rsidR="00A27337" w:rsidRDefault="00A27337" w:rsidP="00A27337">
      <w:pPr>
        <w:ind w:leftChars="175" w:left="420" w:firstLine="420"/>
      </w:pPr>
      <w:r>
        <w:rPr>
          <w:rFonts w:hint="eastAsia"/>
        </w:rPr>
        <w:t>可能会出现线程安全问题的代码</w:t>
      </w:r>
      <w:r>
        <w:rPr>
          <w:rFonts w:hint="eastAsia"/>
        </w:rPr>
        <w:t>(</w:t>
      </w:r>
      <w:r>
        <w:rPr>
          <w:rFonts w:hint="eastAsia"/>
        </w:rPr>
        <w:t>访问了共享数据的代码</w:t>
      </w:r>
      <w:r>
        <w:rPr>
          <w:rFonts w:hint="eastAsia"/>
        </w:rPr>
        <w:t>)</w:t>
      </w:r>
    </w:p>
    <w:p w14:paraId="0826CD2F" w14:textId="1402FC3E" w:rsidR="00A27337" w:rsidRDefault="00A27337" w:rsidP="00A27337">
      <w:pPr>
        <w:ind w:leftChars="175" w:left="420"/>
      </w:pPr>
      <w:r>
        <w:t>}</w:t>
      </w:r>
    </w:p>
    <w:p w14:paraId="51938C8C" w14:textId="65351D4B" w:rsidR="00A27337" w:rsidRDefault="00A27337" w:rsidP="00A27337">
      <w:r>
        <w:rPr>
          <w:rFonts w:hint="eastAsia"/>
        </w:rPr>
        <w:t>同步方法的</w:t>
      </w:r>
      <w:proofErr w:type="gramStart"/>
      <w:r>
        <w:rPr>
          <w:rFonts w:hint="eastAsia"/>
        </w:rPr>
        <w:t>锁对象</w:t>
      </w:r>
      <w:proofErr w:type="gramEnd"/>
      <w:r>
        <w:rPr>
          <w:rFonts w:hint="eastAsia"/>
        </w:rPr>
        <w:t>是实现类对——</w:t>
      </w:r>
      <w:r>
        <w:rPr>
          <w:rFonts w:hint="eastAsia"/>
        </w:rPr>
        <w:t xml:space="preserve">new </w:t>
      </w:r>
      <w:proofErr w:type="spellStart"/>
      <w:r>
        <w:rPr>
          <w:rFonts w:hint="eastAsia"/>
        </w:rPr>
        <w:t>RunnableImpl</w:t>
      </w:r>
      <w:proofErr w:type="spellEnd"/>
      <w:r>
        <w:rPr>
          <w:rFonts w:hint="eastAsia"/>
        </w:rPr>
        <w:t>()</w:t>
      </w:r>
      <w:r>
        <w:rPr>
          <w:rFonts w:hint="eastAsia"/>
        </w:rPr>
        <w:t>，也就是</w:t>
      </w:r>
      <w:r>
        <w:rPr>
          <w:rFonts w:hint="eastAsia"/>
        </w:rPr>
        <w:t>this</w:t>
      </w:r>
    </w:p>
    <w:p w14:paraId="52CB9F5A" w14:textId="3AEBFF72" w:rsidR="00866863" w:rsidRPr="00866863" w:rsidRDefault="00866863" w:rsidP="00866863">
      <w:r w:rsidRPr="00866863">
        <w:rPr>
          <w:rFonts w:hint="eastAsia"/>
          <w:i/>
          <w:iCs/>
        </w:rPr>
        <w:t>(</w:t>
      </w:r>
      <w:r w:rsidRPr="00866863">
        <w:rPr>
          <w:rFonts w:hint="eastAsia"/>
          <w:i/>
          <w:iCs/>
        </w:rPr>
        <w:t>了解</w:t>
      </w:r>
      <w:r w:rsidRPr="00866863">
        <w:rPr>
          <w:rFonts w:hint="eastAsia"/>
          <w:i/>
          <w:iCs/>
        </w:rPr>
        <w:t>)</w:t>
      </w:r>
      <w:r w:rsidRPr="00866863">
        <w:rPr>
          <w:rFonts w:hint="eastAsia"/>
        </w:rPr>
        <w:t>静态的同步方法</w:t>
      </w:r>
    </w:p>
    <w:p w14:paraId="01CFD5B3" w14:textId="43DB92ED" w:rsidR="00866863" w:rsidRDefault="00866863" w:rsidP="00866863">
      <w:pPr>
        <w:ind w:firstLine="420"/>
      </w:pPr>
      <w:proofErr w:type="gramStart"/>
      <w:r>
        <w:rPr>
          <w:rFonts w:hint="eastAsia"/>
        </w:rPr>
        <w:t>锁对象</w:t>
      </w:r>
      <w:proofErr w:type="gramEnd"/>
      <w:r>
        <w:rPr>
          <w:rFonts w:hint="eastAsia"/>
        </w:rPr>
        <w:t>不能是</w:t>
      </w:r>
      <w:r>
        <w:rPr>
          <w:rFonts w:hint="eastAsia"/>
        </w:rPr>
        <w:t>this</w:t>
      </w:r>
      <w:r>
        <w:rPr>
          <w:rFonts w:hint="eastAsia"/>
        </w:rPr>
        <w:t>，</w:t>
      </w:r>
      <w:r>
        <w:rPr>
          <w:rFonts w:hint="eastAsia"/>
        </w:rPr>
        <w:t>this</w:t>
      </w:r>
      <w:r>
        <w:rPr>
          <w:rFonts w:hint="eastAsia"/>
        </w:rPr>
        <w:t>是创建对象之后产生的，静态方法优先于对象</w:t>
      </w:r>
    </w:p>
    <w:p w14:paraId="41B1BAFC" w14:textId="3BB892C4" w:rsidR="00866863" w:rsidRDefault="00866863" w:rsidP="00866863">
      <w:pPr>
        <w:ind w:firstLine="420"/>
      </w:pPr>
      <w:r>
        <w:rPr>
          <w:rFonts w:hint="eastAsia"/>
        </w:rPr>
        <w:t>静态方法的</w:t>
      </w:r>
      <w:proofErr w:type="gramStart"/>
      <w:r>
        <w:rPr>
          <w:rFonts w:hint="eastAsia"/>
        </w:rPr>
        <w:t>锁对象</w:t>
      </w:r>
      <w:proofErr w:type="gramEnd"/>
      <w:r>
        <w:rPr>
          <w:rFonts w:hint="eastAsia"/>
        </w:rPr>
        <w:t>是本类的</w:t>
      </w:r>
      <w:r>
        <w:rPr>
          <w:rFonts w:hint="eastAsia"/>
        </w:rPr>
        <w:t>class</w:t>
      </w:r>
      <w:r>
        <w:rPr>
          <w:rFonts w:hint="eastAsia"/>
        </w:rPr>
        <w:t>属性</w:t>
      </w:r>
      <w:r>
        <w:rPr>
          <w:rFonts w:hint="eastAsia"/>
        </w:rPr>
        <w:t>--&gt;class</w:t>
      </w:r>
      <w:r>
        <w:rPr>
          <w:rFonts w:hint="eastAsia"/>
        </w:rPr>
        <w:t>文件对象</w:t>
      </w:r>
      <w:r>
        <w:rPr>
          <w:rFonts w:hint="eastAsia"/>
        </w:rPr>
        <w:t>(</w:t>
      </w:r>
      <w:r>
        <w:rPr>
          <w:rFonts w:hint="eastAsia"/>
        </w:rPr>
        <w:t>反射</w:t>
      </w:r>
      <w:r>
        <w:rPr>
          <w:rFonts w:hint="eastAsia"/>
        </w:rPr>
        <w:t>)</w:t>
      </w:r>
      <w:r>
        <w:rPr>
          <w:rFonts w:hint="eastAsia"/>
        </w:rPr>
        <w:t>——</w:t>
      </w:r>
      <w:proofErr w:type="spellStart"/>
      <w:r>
        <w:rPr>
          <w:rFonts w:hint="eastAsia"/>
        </w:rPr>
        <w:t>RunnableImpl.</w:t>
      </w:r>
      <w:r>
        <w:t>class</w:t>
      </w:r>
      <w:proofErr w:type="spellEnd"/>
    </w:p>
    <w:p w14:paraId="760F6037" w14:textId="77777777" w:rsidR="00866863" w:rsidRDefault="00866863" w:rsidP="00866863">
      <w:r>
        <w:rPr>
          <w:rFonts w:hint="eastAsia"/>
        </w:rPr>
        <w:t>3</w:t>
      </w:r>
      <w:r>
        <w:rPr>
          <w:rFonts w:hint="eastAsia"/>
        </w:rPr>
        <w:t>．解决线程安全问题的三种方案</w:t>
      </w:r>
      <w:r>
        <w:rPr>
          <w:rFonts w:hint="eastAsia"/>
        </w:rPr>
        <w:t>:</w:t>
      </w:r>
      <w:r>
        <w:rPr>
          <w:rFonts w:hint="eastAsia"/>
        </w:rPr>
        <w:t>使用</w:t>
      </w:r>
      <w:r>
        <w:rPr>
          <w:rFonts w:hint="eastAsia"/>
        </w:rPr>
        <w:t>Lock</w:t>
      </w:r>
      <w:r>
        <w:rPr>
          <w:rFonts w:hint="eastAsia"/>
        </w:rPr>
        <w:t>锁</w:t>
      </w:r>
    </w:p>
    <w:p w14:paraId="46EB224E" w14:textId="124A9302" w:rsidR="00866863" w:rsidRDefault="00866863" w:rsidP="00866863">
      <w:r>
        <w:rPr>
          <w:rFonts w:hint="eastAsia"/>
        </w:rPr>
        <w:t xml:space="preserve">java. util. concurrent. </w:t>
      </w:r>
      <w:r>
        <w:t>locks.</w:t>
      </w:r>
      <w:r w:rsidRPr="00866863">
        <w:rPr>
          <w:color w:val="FF0000"/>
        </w:rPr>
        <w:t xml:space="preserve"> Lock</w:t>
      </w:r>
      <w:r w:rsidRPr="00866863">
        <w:rPr>
          <w:rFonts w:hint="eastAsia"/>
          <w:color w:val="FF0000"/>
        </w:rPr>
        <w:t>接口</w:t>
      </w:r>
    </w:p>
    <w:p w14:paraId="458FDBC8" w14:textId="77777777" w:rsidR="00866863" w:rsidRDefault="00866863" w:rsidP="00866863">
      <w:r>
        <w:rPr>
          <w:rFonts w:hint="eastAsia"/>
        </w:rPr>
        <w:t>Lock</w:t>
      </w:r>
      <w:r>
        <w:rPr>
          <w:rFonts w:hint="eastAsia"/>
        </w:rPr>
        <w:t>实现提供了比使用</w:t>
      </w:r>
      <w:r>
        <w:rPr>
          <w:rFonts w:hint="eastAsia"/>
        </w:rPr>
        <w:t xml:space="preserve">synchronized </w:t>
      </w:r>
      <w:r>
        <w:rPr>
          <w:rFonts w:hint="eastAsia"/>
        </w:rPr>
        <w:t>方法和语句可获得的更广泛的锁定操作。</w:t>
      </w:r>
    </w:p>
    <w:p w14:paraId="3AEF7281" w14:textId="77777777" w:rsidR="00866863" w:rsidRDefault="00866863" w:rsidP="00311A89">
      <w:pPr>
        <w:ind w:leftChars="100" w:left="240"/>
      </w:pPr>
      <w:r>
        <w:rPr>
          <w:rFonts w:hint="eastAsia"/>
        </w:rPr>
        <w:lastRenderedPageBreak/>
        <w:t>Lock</w:t>
      </w:r>
      <w:r>
        <w:rPr>
          <w:rFonts w:hint="eastAsia"/>
        </w:rPr>
        <w:t>接口中的方法</w:t>
      </w:r>
      <w:r>
        <w:rPr>
          <w:rFonts w:hint="eastAsia"/>
        </w:rPr>
        <w:t>:</w:t>
      </w:r>
    </w:p>
    <w:p w14:paraId="0F089974" w14:textId="4B7CD449" w:rsidR="00866863" w:rsidRDefault="00866863" w:rsidP="00311A89">
      <w:pPr>
        <w:ind w:leftChars="200" w:left="480"/>
      </w:pPr>
      <w:r>
        <w:rPr>
          <w:rFonts w:hint="eastAsia"/>
        </w:rPr>
        <w:t>void lock( )</w:t>
      </w:r>
      <w:r w:rsidR="00311A89">
        <w:tab/>
      </w:r>
      <w:r w:rsidR="00311A89">
        <w:tab/>
      </w:r>
      <w:r>
        <w:rPr>
          <w:rFonts w:hint="eastAsia"/>
        </w:rPr>
        <w:t>获取锁</w:t>
      </w:r>
    </w:p>
    <w:p w14:paraId="57F3C1C5" w14:textId="5C768FF0" w:rsidR="00866863" w:rsidRDefault="00866863" w:rsidP="00311A89">
      <w:pPr>
        <w:ind w:leftChars="200" w:left="480"/>
      </w:pPr>
      <w:r>
        <w:rPr>
          <w:rFonts w:hint="eastAsia"/>
        </w:rPr>
        <w:t>void unlock()</w:t>
      </w:r>
      <w:r w:rsidR="00311A89">
        <w:tab/>
      </w:r>
      <w:r>
        <w:rPr>
          <w:rFonts w:hint="eastAsia"/>
        </w:rPr>
        <w:t>释放锁</w:t>
      </w:r>
    </w:p>
    <w:p w14:paraId="3D5D791C" w14:textId="65D6DE6F" w:rsidR="00866863" w:rsidRDefault="00866863" w:rsidP="00866863">
      <w:r>
        <w:rPr>
          <w:rFonts w:hint="eastAsia"/>
        </w:rPr>
        <w:t>java. util. concurrent.</w:t>
      </w:r>
      <w:r w:rsidR="00311A89">
        <w:t xml:space="preserve"> </w:t>
      </w:r>
      <w:r>
        <w:rPr>
          <w:rFonts w:hint="eastAsia"/>
        </w:rPr>
        <w:t>locks.</w:t>
      </w:r>
      <w:r w:rsidR="00311A89">
        <w:t xml:space="preserve"> </w:t>
      </w:r>
      <w:commentRangeStart w:id="96"/>
      <w:proofErr w:type="spellStart"/>
      <w:r>
        <w:rPr>
          <w:rFonts w:hint="eastAsia"/>
        </w:rPr>
        <w:t>ReentrantLock</w:t>
      </w:r>
      <w:commentRangeEnd w:id="96"/>
      <w:proofErr w:type="spellEnd"/>
      <w:r w:rsidR="00311A89">
        <w:rPr>
          <w:rStyle w:val="ae"/>
        </w:rPr>
        <w:commentReference w:id="96"/>
      </w:r>
      <w:r>
        <w:rPr>
          <w:rFonts w:hint="eastAsia"/>
        </w:rPr>
        <w:t xml:space="preserve"> implements Lock</w:t>
      </w:r>
      <w:r>
        <w:rPr>
          <w:rFonts w:hint="eastAsia"/>
        </w:rPr>
        <w:t>接口</w:t>
      </w:r>
    </w:p>
    <w:p w14:paraId="45FBF925" w14:textId="77777777" w:rsidR="00866863" w:rsidRDefault="00866863" w:rsidP="00866863">
      <w:r>
        <w:rPr>
          <w:rFonts w:hint="eastAsia"/>
        </w:rPr>
        <w:t>使用步骤</w:t>
      </w:r>
      <w:r>
        <w:rPr>
          <w:rFonts w:hint="eastAsia"/>
        </w:rPr>
        <w:t>: .</w:t>
      </w:r>
    </w:p>
    <w:p w14:paraId="6E91CF57" w14:textId="77777777" w:rsidR="00866863" w:rsidRDefault="00866863" w:rsidP="00311A89">
      <w:pPr>
        <w:ind w:leftChars="100" w:left="240"/>
      </w:pPr>
      <w:r>
        <w:rPr>
          <w:rFonts w:hint="eastAsia"/>
        </w:rPr>
        <w:t>1.</w:t>
      </w:r>
      <w:r>
        <w:rPr>
          <w:rFonts w:hint="eastAsia"/>
        </w:rPr>
        <w:t>在成员位置创建一个</w:t>
      </w:r>
      <w:proofErr w:type="spellStart"/>
      <w:r>
        <w:rPr>
          <w:rFonts w:hint="eastAsia"/>
        </w:rPr>
        <w:t>ReentrantLock</w:t>
      </w:r>
      <w:proofErr w:type="spellEnd"/>
      <w:r>
        <w:rPr>
          <w:rFonts w:hint="eastAsia"/>
        </w:rPr>
        <w:t>对象</w:t>
      </w:r>
    </w:p>
    <w:p w14:paraId="6ACC20B5" w14:textId="77777777" w:rsidR="00866863" w:rsidRDefault="00866863" w:rsidP="00311A89">
      <w:pPr>
        <w:ind w:leftChars="100" w:left="240"/>
      </w:pPr>
      <w:r>
        <w:rPr>
          <w:rFonts w:hint="eastAsia"/>
        </w:rPr>
        <w:t>2.</w:t>
      </w:r>
      <w:r>
        <w:rPr>
          <w:rFonts w:hint="eastAsia"/>
        </w:rPr>
        <w:t>在可能会出现安全问题的代码前调用</w:t>
      </w:r>
      <w:r>
        <w:rPr>
          <w:rFonts w:hint="eastAsia"/>
        </w:rPr>
        <w:t>Lock</w:t>
      </w:r>
      <w:r>
        <w:rPr>
          <w:rFonts w:hint="eastAsia"/>
        </w:rPr>
        <w:t>接口中的方法</w:t>
      </w:r>
      <w:r>
        <w:rPr>
          <w:rFonts w:hint="eastAsia"/>
        </w:rPr>
        <w:t>Lock</w:t>
      </w:r>
      <w:r>
        <w:rPr>
          <w:rFonts w:hint="eastAsia"/>
        </w:rPr>
        <w:t>获取锁</w:t>
      </w:r>
    </w:p>
    <w:p w14:paraId="48E61B62" w14:textId="574F81E7" w:rsidR="00CE07B5" w:rsidRDefault="00866863" w:rsidP="00CE07B5">
      <w:pPr>
        <w:ind w:leftChars="100" w:left="240"/>
      </w:pPr>
      <w:r>
        <w:rPr>
          <w:rFonts w:hint="eastAsia"/>
        </w:rPr>
        <w:t>3.</w:t>
      </w:r>
      <w:r>
        <w:rPr>
          <w:rFonts w:hint="eastAsia"/>
        </w:rPr>
        <w:t>在可能会出现安全问题的代码后</w:t>
      </w:r>
      <w:commentRangeStart w:id="97"/>
      <w:r>
        <w:rPr>
          <w:rFonts w:hint="eastAsia"/>
        </w:rPr>
        <w:t>调用</w:t>
      </w:r>
      <w:r>
        <w:rPr>
          <w:rFonts w:hint="eastAsia"/>
        </w:rPr>
        <w:t>Lock</w:t>
      </w:r>
      <w:r>
        <w:rPr>
          <w:rFonts w:hint="eastAsia"/>
        </w:rPr>
        <w:t>接口中的方法</w:t>
      </w:r>
      <w:r>
        <w:rPr>
          <w:rFonts w:hint="eastAsia"/>
        </w:rPr>
        <w:t>unlock</w:t>
      </w:r>
      <w:r>
        <w:rPr>
          <w:rFonts w:hint="eastAsia"/>
        </w:rPr>
        <w:t>释放锁</w:t>
      </w:r>
      <w:commentRangeEnd w:id="97"/>
      <w:r w:rsidR="00FF0DFC">
        <w:rPr>
          <w:rStyle w:val="ae"/>
        </w:rPr>
        <w:commentReference w:id="97"/>
      </w:r>
    </w:p>
    <w:p w14:paraId="2037616C" w14:textId="3CD3EF02" w:rsidR="00CE07B5" w:rsidRDefault="00CE07B5" w:rsidP="00C144FE">
      <w:pPr>
        <w:pStyle w:val="2"/>
      </w:pPr>
      <w:r>
        <w:rPr>
          <w:rFonts w:hint="eastAsia"/>
        </w:rPr>
        <w:t>八．线程的状态</w:t>
      </w:r>
    </w:p>
    <w:p w14:paraId="2985034F" w14:textId="737E968D" w:rsidR="000C7975" w:rsidRPr="000C7975" w:rsidRDefault="000C7975" w:rsidP="000C7975">
      <w:pPr>
        <w:rPr>
          <w:b/>
          <w:bCs/>
          <w:color w:val="00B0F0"/>
        </w:rPr>
      </w:pPr>
      <w:r w:rsidRPr="000C7975">
        <w:rPr>
          <w:rFonts w:hint="eastAsia"/>
          <w:b/>
          <w:bCs/>
          <w:color w:val="00B0F0"/>
        </w:rPr>
        <w:t>六种状态：</w:t>
      </w:r>
    </w:p>
    <w:p w14:paraId="2B854BFE" w14:textId="1C39C01C" w:rsidR="00C144FE" w:rsidRDefault="000C7975" w:rsidP="00C144FE">
      <w:r>
        <w:rPr>
          <w:noProof/>
        </w:rPr>
        <w:drawing>
          <wp:inline distT="0" distB="0" distL="0" distR="0" wp14:anchorId="1DD8FC51" wp14:editId="47A83D05">
            <wp:extent cx="6413500" cy="2730332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44479" cy="274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BD19" w14:textId="33BCEB12" w:rsidR="000C7975" w:rsidRDefault="000C7975" w:rsidP="000C7975">
      <w:pPr>
        <w:rPr>
          <w:sz w:val="28"/>
          <w:szCs w:val="28"/>
        </w:rPr>
      </w:pPr>
      <w:r w:rsidRPr="000C7975">
        <w:rPr>
          <w:rFonts w:hint="eastAsia"/>
          <w:sz w:val="28"/>
          <w:szCs w:val="28"/>
        </w:rPr>
        <w:t>等待唤醒案例：</w:t>
      </w:r>
    </w:p>
    <w:p w14:paraId="45A620B0" w14:textId="32EE6D69" w:rsidR="000C7975" w:rsidRDefault="000C7975" w:rsidP="000C7975">
      <w:pPr>
        <w:rPr>
          <w:sz w:val="28"/>
          <w:szCs w:val="28"/>
        </w:rPr>
      </w:pPr>
      <w:r w:rsidRPr="000C7975">
        <w:rPr>
          <w:noProof/>
        </w:rPr>
        <w:drawing>
          <wp:inline distT="0" distB="0" distL="0" distR="0" wp14:anchorId="38C40D3F" wp14:editId="5B675D1B">
            <wp:extent cx="5274310" cy="21761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9F8" w14:textId="77777777" w:rsidR="0078220B" w:rsidRDefault="0078220B" w:rsidP="0078220B">
      <w:r>
        <w:rPr>
          <w:rFonts w:hint="eastAsia"/>
        </w:rPr>
        <w:t>等待唤醒案例</w:t>
      </w:r>
      <w:r>
        <w:rPr>
          <w:rFonts w:hint="eastAsia"/>
        </w:rPr>
        <w:t>:</w:t>
      </w:r>
      <w:r>
        <w:rPr>
          <w:rFonts w:hint="eastAsia"/>
        </w:rPr>
        <w:t>线程之间的通信</w:t>
      </w:r>
    </w:p>
    <w:p w14:paraId="09EB2BC0" w14:textId="1B326EDE" w:rsidR="0078220B" w:rsidRDefault="0078220B" w:rsidP="0078220B">
      <w:pPr>
        <w:ind w:leftChars="175" w:left="420"/>
      </w:pPr>
      <w:r>
        <w:rPr>
          <w:rFonts w:hint="eastAsia"/>
        </w:rPr>
        <w:t>a</w:t>
      </w:r>
      <w:r>
        <w:rPr>
          <w:rFonts w:hint="eastAsia"/>
        </w:rPr>
        <w:t>．创建一个顾客线程</w:t>
      </w:r>
      <w:r>
        <w:rPr>
          <w:rFonts w:hint="eastAsia"/>
        </w:rPr>
        <w:t>(</w:t>
      </w:r>
      <w:r>
        <w:rPr>
          <w:rFonts w:hint="eastAsia"/>
        </w:rPr>
        <w:t>消费者</w:t>
      </w:r>
      <w:r>
        <w:rPr>
          <w:rFonts w:hint="eastAsia"/>
        </w:rPr>
        <w:t>):</w:t>
      </w:r>
      <w:r>
        <w:rPr>
          <w:rFonts w:hint="eastAsia"/>
        </w:rPr>
        <w:t>告知老板要的包子的种类和数量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wait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放弃</w:t>
      </w:r>
      <w:r>
        <w:t>CPU</w:t>
      </w:r>
      <w:r>
        <w:rPr>
          <w:rFonts w:hint="eastAsia"/>
        </w:rPr>
        <w:t>的执行，进入到</w:t>
      </w:r>
      <w:r>
        <w:rPr>
          <w:rFonts w:hint="eastAsia"/>
        </w:rPr>
        <w:t>WAITING</w:t>
      </w:r>
      <w:r>
        <w:rPr>
          <w:rFonts w:hint="eastAsia"/>
        </w:rPr>
        <w:t>状态</w:t>
      </w:r>
      <w:r>
        <w:rPr>
          <w:rFonts w:hint="eastAsia"/>
        </w:rPr>
        <w:t>(</w:t>
      </w:r>
      <w:r>
        <w:rPr>
          <w:rFonts w:hint="eastAsia"/>
        </w:rPr>
        <w:t>无限等待</w:t>
      </w:r>
      <w:r>
        <w:rPr>
          <w:rFonts w:hint="eastAsia"/>
        </w:rPr>
        <w:t>)</w:t>
      </w:r>
    </w:p>
    <w:p w14:paraId="1DFA2CDF" w14:textId="5D2C4BDF" w:rsidR="0078220B" w:rsidRDefault="0078220B" w:rsidP="0078220B">
      <w:pPr>
        <w:ind w:leftChars="175" w:left="420"/>
      </w:pPr>
      <w:r>
        <w:rPr>
          <w:rFonts w:hint="eastAsia"/>
        </w:rPr>
        <w:t>b</w:t>
      </w:r>
      <w:r>
        <w:rPr>
          <w:rFonts w:hint="eastAsia"/>
        </w:rPr>
        <w:t>．创建一个老板线程</w:t>
      </w:r>
      <w:r>
        <w:rPr>
          <w:rFonts w:hint="eastAsia"/>
        </w:rPr>
        <w:t>(</w:t>
      </w:r>
      <w:r>
        <w:rPr>
          <w:rFonts w:hint="eastAsia"/>
        </w:rPr>
        <w:t>生产者</w:t>
      </w:r>
      <w:r>
        <w:rPr>
          <w:rFonts w:hint="eastAsia"/>
        </w:rPr>
        <w:t>):</w:t>
      </w:r>
      <w:r>
        <w:rPr>
          <w:rFonts w:hint="eastAsia"/>
        </w:rPr>
        <w:t>花了</w:t>
      </w:r>
      <w:r>
        <w:rPr>
          <w:rFonts w:hint="eastAsia"/>
        </w:rPr>
        <w:t>5</w:t>
      </w:r>
      <w:r>
        <w:rPr>
          <w:rFonts w:hint="eastAsia"/>
        </w:rPr>
        <w:t>秒做包子</w:t>
      </w:r>
      <w:r>
        <w:rPr>
          <w:rFonts w:hint="eastAsia"/>
        </w:rPr>
        <w:t>,</w:t>
      </w:r>
      <w:r>
        <w:rPr>
          <w:rFonts w:hint="eastAsia"/>
        </w:rPr>
        <w:t>做好包子之后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notify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唤醒顾客吃包子</w:t>
      </w:r>
    </w:p>
    <w:p w14:paraId="2198271D" w14:textId="77777777" w:rsidR="0078220B" w:rsidRDefault="0078220B" w:rsidP="0078220B">
      <w:r>
        <w:rPr>
          <w:rFonts w:hint="eastAsia"/>
        </w:rPr>
        <w:t>注意</w:t>
      </w:r>
      <w:r>
        <w:rPr>
          <w:rFonts w:hint="eastAsia"/>
        </w:rPr>
        <w:t>:</w:t>
      </w:r>
    </w:p>
    <w:p w14:paraId="6521594A" w14:textId="65E433C2" w:rsidR="0078220B" w:rsidRDefault="0078220B" w:rsidP="0078220B">
      <w:pPr>
        <w:ind w:leftChars="175" w:left="420"/>
      </w:pPr>
      <w:r>
        <w:rPr>
          <w:rFonts w:hint="eastAsia"/>
        </w:rPr>
        <w:lastRenderedPageBreak/>
        <w:t>a</w:t>
      </w:r>
      <w:r>
        <w:rPr>
          <w:rFonts w:hint="eastAsia"/>
        </w:rPr>
        <w:t>．顾客和老板线程必须使用</w:t>
      </w:r>
      <w:r w:rsidRPr="0078220B">
        <w:rPr>
          <w:rFonts w:hint="eastAsia"/>
          <w:color w:val="FF0000"/>
        </w:rPr>
        <w:t>同步代码块</w:t>
      </w:r>
      <w:r>
        <w:rPr>
          <w:rFonts w:hint="eastAsia"/>
        </w:rPr>
        <w:t>包裹起来</w:t>
      </w:r>
      <w:r>
        <w:rPr>
          <w:rFonts w:hint="eastAsia"/>
        </w:rPr>
        <w:t>,</w:t>
      </w:r>
      <w:r>
        <w:rPr>
          <w:rFonts w:hint="eastAsia"/>
        </w:rPr>
        <w:t>保证等待和唤醒只能有一个在执行</w:t>
      </w:r>
    </w:p>
    <w:p w14:paraId="4B6B5498" w14:textId="13896B27" w:rsidR="0078220B" w:rsidRDefault="0078220B" w:rsidP="0078220B">
      <w:pPr>
        <w:ind w:leftChars="175" w:left="420"/>
      </w:pPr>
      <w:r>
        <w:rPr>
          <w:rFonts w:hint="eastAsia"/>
        </w:rPr>
        <w:t>b</w:t>
      </w:r>
      <w:r>
        <w:rPr>
          <w:rFonts w:hint="eastAsia"/>
        </w:rPr>
        <w:t>．同步使用的</w:t>
      </w:r>
      <w:proofErr w:type="gramStart"/>
      <w:r w:rsidRPr="0078220B">
        <w:rPr>
          <w:rFonts w:hint="eastAsia"/>
          <w:color w:val="FF0000"/>
        </w:rPr>
        <w:t>锁对象</w:t>
      </w:r>
      <w:proofErr w:type="gramEnd"/>
      <w:r>
        <w:rPr>
          <w:rFonts w:hint="eastAsia"/>
        </w:rPr>
        <w:t>必须保证</w:t>
      </w:r>
      <w:r w:rsidRPr="0078220B">
        <w:rPr>
          <w:rFonts w:hint="eastAsia"/>
          <w:highlight w:val="yellow"/>
        </w:rPr>
        <w:t>唯一</w:t>
      </w:r>
    </w:p>
    <w:p w14:paraId="6F99322B" w14:textId="1FC80D24" w:rsidR="0078220B" w:rsidRDefault="0078220B" w:rsidP="0078220B">
      <w:pPr>
        <w:ind w:leftChars="175" w:left="420"/>
      </w:pPr>
      <w:r>
        <w:rPr>
          <w:rFonts w:hint="eastAsia"/>
          <w:color w:val="000000" w:themeColor="text1"/>
        </w:rPr>
        <w:t>c</w:t>
      </w:r>
      <w:r w:rsidRPr="0078220B">
        <w:rPr>
          <w:rFonts w:hint="eastAsia"/>
          <w:color w:val="000000" w:themeColor="text1"/>
        </w:rPr>
        <w:t>．</w:t>
      </w:r>
      <w:r w:rsidRPr="0078220B">
        <w:rPr>
          <w:rFonts w:hint="eastAsia"/>
          <w:color w:val="FF0000"/>
        </w:rPr>
        <w:t>只有</w:t>
      </w:r>
      <w:proofErr w:type="gramStart"/>
      <w:r w:rsidRPr="0078220B">
        <w:rPr>
          <w:rFonts w:hint="eastAsia"/>
          <w:color w:val="FF0000"/>
        </w:rPr>
        <w:t>锁对象</w:t>
      </w:r>
      <w:proofErr w:type="gramEnd"/>
      <w:r>
        <w:rPr>
          <w:rFonts w:hint="eastAsia"/>
        </w:rPr>
        <w:t>才能</w:t>
      </w:r>
      <w:r w:rsidRPr="0078220B">
        <w:rPr>
          <w:rFonts w:hint="eastAsia"/>
          <w:color w:val="FF0000"/>
        </w:rPr>
        <w:t>调用</w:t>
      </w:r>
      <w:r w:rsidRPr="0078220B">
        <w:rPr>
          <w:rFonts w:hint="eastAsia"/>
          <w:color w:val="FF0000"/>
        </w:rPr>
        <w:t>wait</w:t>
      </w:r>
      <w:r w:rsidRPr="0078220B">
        <w:rPr>
          <w:rFonts w:hint="eastAsia"/>
          <w:color w:val="FF0000"/>
        </w:rPr>
        <w:t>和</w:t>
      </w:r>
      <w:r w:rsidRPr="0078220B">
        <w:rPr>
          <w:rFonts w:hint="eastAsia"/>
          <w:color w:val="FF0000"/>
        </w:rPr>
        <w:t>notify</w:t>
      </w:r>
      <w:r>
        <w:rPr>
          <w:rFonts w:hint="eastAsia"/>
        </w:rPr>
        <w:t>方法</w:t>
      </w:r>
    </w:p>
    <w:p w14:paraId="63268B7D" w14:textId="49CC7E84" w:rsidR="0078220B" w:rsidRDefault="0078220B" w:rsidP="0078220B">
      <w:r>
        <w:t>object</w:t>
      </w:r>
      <w:r>
        <w:rPr>
          <w:rFonts w:hint="eastAsia"/>
        </w:rPr>
        <w:t>类中的方法</w:t>
      </w:r>
    </w:p>
    <w:p w14:paraId="58C21B97" w14:textId="77777777" w:rsidR="0078220B" w:rsidRDefault="0078220B" w:rsidP="0078220B">
      <w:pPr>
        <w:ind w:leftChars="100" w:left="240"/>
      </w:pPr>
      <w:r>
        <w:t>void wait( )</w:t>
      </w:r>
    </w:p>
    <w:p w14:paraId="29A96040" w14:textId="77777777" w:rsidR="0078220B" w:rsidRDefault="0078220B" w:rsidP="0078220B">
      <w:pPr>
        <w:ind w:leftChars="100" w:left="240"/>
      </w:pPr>
      <w:r>
        <w:rPr>
          <w:rFonts w:hint="eastAsia"/>
        </w:rPr>
        <w:t>在其他线程调用此对象的</w:t>
      </w:r>
      <w:r>
        <w:rPr>
          <w:rFonts w:hint="eastAsia"/>
        </w:rPr>
        <w:t xml:space="preserve">notify() </w:t>
      </w:r>
      <w:r>
        <w:rPr>
          <w:rFonts w:hint="eastAsia"/>
        </w:rPr>
        <w:t>方法或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方法前，导致当前线程等待。</w:t>
      </w:r>
    </w:p>
    <w:p w14:paraId="61DE3C68" w14:textId="77777777" w:rsidR="0078220B" w:rsidRDefault="0078220B" w:rsidP="0078220B">
      <w:pPr>
        <w:ind w:leftChars="100" w:left="240"/>
      </w:pPr>
      <w:r>
        <w:t>void notify()</w:t>
      </w:r>
    </w:p>
    <w:p w14:paraId="7FE823D1" w14:textId="5FC4B1D1" w:rsidR="0078220B" w:rsidRDefault="0078220B" w:rsidP="0078220B">
      <w:pPr>
        <w:ind w:leftChars="100" w:left="240"/>
      </w:pPr>
      <w:r>
        <w:rPr>
          <w:rFonts w:hint="eastAsia"/>
        </w:rPr>
        <w:t>唤醒在此对象监视器上等待的单个线程。会继续执行</w:t>
      </w:r>
      <w:r>
        <w:rPr>
          <w:rFonts w:hint="eastAsia"/>
        </w:rPr>
        <w:t>wait</w:t>
      </w:r>
      <w:r>
        <w:rPr>
          <w:rFonts w:hint="eastAsia"/>
        </w:rPr>
        <w:t>方法之后的代码</w:t>
      </w:r>
    </w:p>
    <w:p w14:paraId="17E68CD9" w14:textId="1D4C5860" w:rsidR="00276CCF" w:rsidRDefault="00276CCF" w:rsidP="00276CCF">
      <w:r>
        <w:rPr>
          <w:noProof/>
        </w:rPr>
        <w:drawing>
          <wp:inline distT="0" distB="0" distL="0" distR="0" wp14:anchorId="7583F810" wp14:editId="7B005FA3">
            <wp:extent cx="5274310" cy="7531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88B" w14:textId="7EB92A7B" w:rsidR="00CF3793" w:rsidRDefault="00CF3793" w:rsidP="00276CCF">
      <w:r w:rsidRPr="00CF3793">
        <w:rPr>
          <w:noProof/>
        </w:rPr>
        <w:drawing>
          <wp:inline distT="0" distB="0" distL="0" distR="0" wp14:anchorId="1C9FD32C" wp14:editId="77F54AB8">
            <wp:extent cx="6419850" cy="24269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55747" cy="24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95A4" w14:textId="7192E6E1" w:rsidR="00407D23" w:rsidRDefault="00407D23" w:rsidP="00407D23">
      <w:pPr>
        <w:pStyle w:val="2"/>
      </w:pPr>
      <w:r>
        <w:rPr>
          <w:rFonts w:hint="eastAsia"/>
        </w:rPr>
        <w:t>九．线程池</w:t>
      </w:r>
    </w:p>
    <w:p w14:paraId="3967C604" w14:textId="7744D74F" w:rsidR="00E771E7" w:rsidRDefault="00407D23" w:rsidP="00407D23">
      <w:r w:rsidRPr="00E771E7">
        <w:rPr>
          <w:rFonts w:hint="eastAsia"/>
          <w:color w:val="FF0000"/>
        </w:rPr>
        <w:t>●线程池</w:t>
      </w:r>
      <w:r>
        <w:rPr>
          <w:rFonts w:hint="eastAsia"/>
        </w:rPr>
        <w:t>:</w:t>
      </w:r>
      <w:r>
        <w:rPr>
          <w:rFonts w:hint="eastAsia"/>
        </w:rPr>
        <w:t>其实就是一个容纳多个线程的容器</w:t>
      </w:r>
      <w:r>
        <w:rPr>
          <w:rFonts w:hint="eastAsia"/>
        </w:rPr>
        <w:t>,</w:t>
      </w:r>
      <w:r>
        <w:rPr>
          <w:rFonts w:hint="eastAsia"/>
        </w:rPr>
        <w:t>其中的线程可以反复使用</w:t>
      </w:r>
      <w:r>
        <w:rPr>
          <w:rFonts w:hint="eastAsia"/>
        </w:rPr>
        <w:t>,</w:t>
      </w:r>
      <w:r>
        <w:rPr>
          <w:rFonts w:hint="eastAsia"/>
        </w:rPr>
        <w:t>省去了频繁创建线程对象的操作</w:t>
      </w:r>
      <w:r>
        <w:rPr>
          <w:rFonts w:hint="eastAsia"/>
        </w:rPr>
        <w:t>,</w:t>
      </w:r>
      <w:r>
        <w:rPr>
          <w:rFonts w:hint="eastAsia"/>
        </w:rPr>
        <w:t>无需反复创建线程而消耗过多资源。</w:t>
      </w:r>
    </w:p>
    <w:p w14:paraId="3926552A" w14:textId="77777777" w:rsidR="00407D23" w:rsidRPr="00E771E7" w:rsidRDefault="00407D23" w:rsidP="00E771E7">
      <w:pPr>
        <w:rPr>
          <w:i/>
        </w:rPr>
      </w:pPr>
      <w:r w:rsidRPr="00E771E7">
        <w:rPr>
          <w:rFonts w:hint="eastAsia"/>
          <w:i/>
        </w:rPr>
        <w:t>java. util. concurrent. Executors :</w:t>
      </w:r>
      <w:r w:rsidRPr="00E771E7">
        <w:rPr>
          <w:rFonts w:hint="eastAsia"/>
          <w:i/>
        </w:rPr>
        <w:t>线程池的工厂类</w:t>
      </w:r>
      <w:r w:rsidRPr="00E771E7">
        <w:rPr>
          <w:rFonts w:hint="eastAsia"/>
          <w:i/>
        </w:rPr>
        <w:t>,</w:t>
      </w:r>
      <w:r w:rsidRPr="00E771E7">
        <w:rPr>
          <w:rFonts w:hint="eastAsia"/>
          <w:i/>
        </w:rPr>
        <w:t>用来</w:t>
      </w:r>
      <w:r w:rsidRPr="00E771E7">
        <w:rPr>
          <w:rFonts w:hint="eastAsia"/>
          <w:b/>
          <w:bCs/>
          <w:i/>
        </w:rPr>
        <w:t>生成线程池</w:t>
      </w:r>
    </w:p>
    <w:p w14:paraId="0E9DEFFF" w14:textId="061CBBDE" w:rsidR="00407D23" w:rsidRDefault="00E771E7" w:rsidP="00407D23">
      <w:r w:rsidRPr="00E771E7">
        <w:rPr>
          <w:rFonts w:hint="eastAsia"/>
          <w:b/>
          <w:bCs/>
          <w:color w:val="FF0000"/>
        </w:rPr>
        <w:t>1</w:t>
      </w:r>
      <w:r w:rsidRPr="00E771E7">
        <w:rPr>
          <w:rFonts w:hint="eastAsia"/>
          <w:b/>
          <w:bCs/>
          <w:color w:val="FF0000"/>
        </w:rPr>
        <w:t>．</w:t>
      </w:r>
      <w:r w:rsidR="00407D23">
        <w:rPr>
          <w:rFonts w:hint="eastAsia"/>
        </w:rPr>
        <w:t>Executors</w:t>
      </w:r>
      <w:r w:rsidR="00407D23">
        <w:rPr>
          <w:rFonts w:hint="eastAsia"/>
        </w:rPr>
        <w:t>类中的静态方法</w:t>
      </w:r>
      <w:r w:rsidR="00407D23">
        <w:rPr>
          <w:rFonts w:hint="eastAsia"/>
        </w:rPr>
        <w:t>:</w:t>
      </w:r>
    </w:p>
    <w:p w14:paraId="5C0CC4E7" w14:textId="6609DE67" w:rsidR="00407D23" w:rsidRDefault="00407D23" w:rsidP="00E771E7">
      <w:pPr>
        <w:ind w:left="420"/>
      </w:pPr>
      <w:r>
        <w:rPr>
          <w:rFonts w:hint="eastAsia"/>
        </w:rPr>
        <w:t xml:space="preserve">static </w:t>
      </w:r>
      <w:proofErr w:type="spellStart"/>
      <w:r>
        <w:rPr>
          <w:rFonts w:hint="eastAsia"/>
        </w:rPr>
        <w:t>ExecutorService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newFixedThreadPool</w:t>
      </w:r>
      <w:proofErr w:type="spellEnd"/>
      <w:r>
        <w:rPr>
          <w:rFonts w:hint="eastAsia"/>
        </w:rPr>
        <w:t>(int</w:t>
      </w:r>
      <w:r w:rsidR="00E771E7">
        <w:t xml:space="preserve"> </w:t>
      </w:r>
      <w:proofErr w:type="spellStart"/>
      <w:r>
        <w:rPr>
          <w:rFonts w:hint="eastAsia"/>
        </w:rPr>
        <w:t>nThreads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创建一个可重用固定线程数的线程池</w:t>
      </w:r>
    </w:p>
    <w:p w14:paraId="70EAC5C1" w14:textId="77777777" w:rsidR="00407D23" w:rsidRDefault="00407D23" w:rsidP="00407D23">
      <w:r>
        <w:rPr>
          <w:rFonts w:hint="eastAsia"/>
        </w:rPr>
        <w:t>参数</w:t>
      </w:r>
      <w:r>
        <w:rPr>
          <w:rFonts w:hint="eastAsia"/>
        </w:rPr>
        <w:t>:</w:t>
      </w:r>
    </w:p>
    <w:p w14:paraId="79B17645" w14:textId="77777777" w:rsidR="00407D23" w:rsidRDefault="00407D23" w:rsidP="00E771E7">
      <w:pPr>
        <w:ind w:firstLine="420"/>
      </w:pPr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nThreads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创建线程池中包含的线程数量</w:t>
      </w:r>
    </w:p>
    <w:p w14:paraId="28132A55" w14:textId="77777777" w:rsidR="00407D23" w:rsidRDefault="00407D23" w:rsidP="00407D23">
      <w:r>
        <w:rPr>
          <w:rFonts w:hint="eastAsia"/>
        </w:rPr>
        <w:t>返回值</w:t>
      </w:r>
      <w:r>
        <w:rPr>
          <w:rFonts w:hint="eastAsia"/>
        </w:rPr>
        <w:t>:</w:t>
      </w:r>
    </w:p>
    <w:p w14:paraId="024BBCB3" w14:textId="77777777" w:rsidR="00407D23" w:rsidRDefault="00407D23" w:rsidP="00E771E7">
      <w:pPr>
        <w:ind w:leftChars="100" w:left="240"/>
      </w:pPr>
      <w:proofErr w:type="spellStart"/>
      <w:r>
        <w:rPr>
          <w:rFonts w:hint="eastAsia"/>
        </w:rPr>
        <w:t>ExecutorService</w:t>
      </w:r>
      <w:proofErr w:type="spellEnd"/>
      <w:r>
        <w:rPr>
          <w:rFonts w:hint="eastAsia"/>
        </w:rPr>
        <w:t>接口</w:t>
      </w:r>
      <w:r>
        <w:rPr>
          <w:rFonts w:hint="eastAsia"/>
        </w:rPr>
        <w:t>,</w:t>
      </w:r>
      <w:r>
        <w:rPr>
          <w:rFonts w:hint="eastAsia"/>
        </w:rPr>
        <w:t>返回的是</w:t>
      </w:r>
      <w:proofErr w:type="spellStart"/>
      <w:r>
        <w:rPr>
          <w:rFonts w:hint="eastAsia"/>
        </w:rPr>
        <w:t>ExecutorService</w:t>
      </w:r>
      <w:proofErr w:type="spellEnd"/>
      <w:r>
        <w:rPr>
          <w:rFonts w:hint="eastAsia"/>
        </w:rPr>
        <w:t>接口的实现类对象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proofErr w:type="spellStart"/>
      <w:r>
        <w:rPr>
          <w:rFonts w:hint="eastAsia"/>
        </w:rPr>
        <w:t>ExecutorService</w:t>
      </w:r>
      <w:proofErr w:type="spellEnd"/>
      <w:r>
        <w:rPr>
          <w:rFonts w:hint="eastAsia"/>
        </w:rPr>
        <w:t>接口接收</w:t>
      </w:r>
      <w:r>
        <w:rPr>
          <w:rFonts w:hint="eastAsia"/>
        </w:rPr>
        <w:t>(</w:t>
      </w:r>
      <w:r>
        <w:rPr>
          <w:rFonts w:hint="eastAsia"/>
        </w:rPr>
        <w:t>面向接口编程</w:t>
      </w:r>
      <w:r>
        <w:rPr>
          <w:rFonts w:hint="eastAsia"/>
        </w:rPr>
        <w:t>)</w:t>
      </w:r>
    </w:p>
    <w:p w14:paraId="2E92CCE3" w14:textId="74AEFC73" w:rsidR="00407D23" w:rsidRDefault="00E771E7" w:rsidP="00E771E7">
      <w:r w:rsidRPr="00E771E7">
        <w:rPr>
          <w:rFonts w:hint="eastAsia"/>
          <w:b/>
          <w:bCs/>
          <w:color w:val="FF0000"/>
        </w:rPr>
        <w:t>2</w:t>
      </w:r>
      <w:r w:rsidRPr="00E771E7">
        <w:rPr>
          <w:rFonts w:hint="eastAsia"/>
          <w:b/>
          <w:bCs/>
          <w:color w:val="FF0000"/>
        </w:rPr>
        <w:t>．</w:t>
      </w:r>
      <w:r w:rsidR="00407D23">
        <w:rPr>
          <w:rFonts w:hint="eastAsia"/>
        </w:rPr>
        <w:t xml:space="preserve">java. util. concurrent . </w:t>
      </w:r>
      <w:proofErr w:type="spellStart"/>
      <w:r w:rsidR="00407D23">
        <w:rPr>
          <w:rFonts w:hint="eastAsia"/>
        </w:rPr>
        <w:t>ExecutorService</w:t>
      </w:r>
      <w:proofErr w:type="spellEnd"/>
      <w:r w:rsidR="00407D23">
        <w:rPr>
          <w:rFonts w:hint="eastAsia"/>
        </w:rPr>
        <w:t>:</w:t>
      </w:r>
      <w:r w:rsidR="00407D23" w:rsidRPr="00E771E7">
        <w:rPr>
          <w:rFonts w:hint="eastAsia"/>
          <w:b/>
          <w:bCs/>
        </w:rPr>
        <w:t>线程池接口</w:t>
      </w:r>
    </w:p>
    <w:p w14:paraId="50CADA3C" w14:textId="77777777" w:rsidR="00407D23" w:rsidRDefault="00407D23" w:rsidP="00E771E7">
      <w:pPr>
        <w:ind w:leftChars="100" w:left="240"/>
      </w:pPr>
      <w:r>
        <w:rPr>
          <w:rFonts w:hint="eastAsia"/>
        </w:rPr>
        <w:t>用来从线程池中获取线程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start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执行线程任务</w:t>
      </w:r>
    </w:p>
    <w:p w14:paraId="1123225E" w14:textId="77777777" w:rsidR="00407D23" w:rsidRDefault="00407D23" w:rsidP="00E771E7">
      <w:pPr>
        <w:ind w:leftChars="275" w:left="660" w:firstLine="180"/>
      </w:pPr>
      <w:r>
        <w:rPr>
          <w:rFonts w:hint="eastAsia"/>
        </w:rPr>
        <w:t xml:space="preserve">submit(Runnable task) </w:t>
      </w:r>
      <w:r>
        <w:rPr>
          <w:rFonts w:hint="eastAsia"/>
        </w:rPr>
        <w:t>提交一个</w:t>
      </w:r>
      <w:r w:rsidRPr="00E771E7">
        <w:rPr>
          <w:rFonts w:hint="eastAsia"/>
          <w:b/>
          <w:bCs/>
          <w:color w:val="FF0000"/>
        </w:rPr>
        <w:t>Runnable</w:t>
      </w:r>
      <w:r>
        <w:rPr>
          <w:rFonts w:hint="eastAsia"/>
        </w:rPr>
        <w:t xml:space="preserve"> </w:t>
      </w:r>
      <w:r>
        <w:rPr>
          <w:rFonts w:hint="eastAsia"/>
        </w:rPr>
        <w:t>任务用于执行</w:t>
      </w:r>
    </w:p>
    <w:p w14:paraId="0BEA1936" w14:textId="77777777" w:rsidR="00407D23" w:rsidRDefault="00407D23" w:rsidP="00E771E7">
      <w:pPr>
        <w:ind w:leftChars="100" w:left="240"/>
      </w:pPr>
      <w:r>
        <w:rPr>
          <w:rFonts w:hint="eastAsia"/>
        </w:rPr>
        <w:t>关闭</w:t>
      </w:r>
      <w:r>
        <w:rPr>
          <w:rFonts w:hint="eastAsia"/>
        </w:rPr>
        <w:t>/</w:t>
      </w:r>
      <w:r>
        <w:rPr>
          <w:rFonts w:hint="eastAsia"/>
        </w:rPr>
        <w:t>销毁线程池的方法</w:t>
      </w:r>
    </w:p>
    <w:p w14:paraId="2ED5F4C6" w14:textId="77777777" w:rsidR="00407D23" w:rsidRDefault="00407D23" w:rsidP="00E771E7">
      <w:pPr>
        <w:ind w:left="420" w:firstLine="420"/>
      </w:pPr>
      <w:r>
        <w:lastRenderedPageBreak/>
        <w:t>void shutdown()</w:t>
      </w:r>
    </w:p>
    <w:p w14:paraId="611C26B2" w14:textId="77777777" w:rsidR="00407D23" w:rsidRPr="00E771E7" w:rsidRDefault="00407D23" w:rsidP="00583C63">
      <w:pPr>
        <w:pStyle w:val="a3"/>
        <w:numPr>
          <w:ilvl w:val="0"/>
          <w:numId w:val="15"/>
        </w:numPr>
        <w:ind w:firstLineChars="0"/>
        <w:rPr>
          <w:b/>
          <w:bCs/>
          <w:color w:val="FF0000"/>
        </w:rPr>
      </w:pPr>
      <w:r w:rsidRPr="00E771E7">
        <w:rPr>
          <w:rFonts w:hint="eastAsia"/>
          <w:b/>
          <w:bCs/>
          <w:color w:val="FF0000"/>
        </w:rPr>
        <w:t>线程池的使用步骤</w:t>
      </w:r>
      <w:r w:rsidRPr="00E771E7">
        <w:rPr>
          <w:rFonts w:hint="eastAsia"/>
          <w:b/>
          <w:bCs/>
          <w:color w:val="FF0000"/>
        </w:rPr>
        <w:t>:</w:t>
      </w:r>
    </w:p>
    <w:p w14:paraId="1005618B" w14:textId="13A4051F" w:rsidR="00407D23" w:rsidRDefault="00407D23" w:rsidP="00E771E7">
      <w:pPr>
        <w:ind w:leftChars="100" w:left="240"/>
      </w:pPr>
      <w:r>
        <w:rPr>
          <w:rFonts w:hint="eastAsia"/>
        </w:rPr>
        <w:t>1.</w:t>
      </w:r>
      <w:r>
        <w:rPr>
          <w:rFonts w:hint="eastAsia"/>
        </w:rPr>
        <w:t>使用线程池的工厂类</w:t>
      </w:r>
      <w:r>
        <w:rPr>
          <w:rFonts w:hint="eastAsia"/>
        </w:rPr>
        <w:t>Executors</w:t>
      </w:r>
      <w:r>
        <w:rPr>
          <w:rFonts w:hint="eastAsia"/>
        </w:rPr>
        <w:t>里边提供的静态方法</w:t>
      </w:r>
      <w:proofErr w:type="spellStart"/>
      <w:r>
        <w:rPr>
          <w:rFonts w:hint="eastAsia"/>
        </w:rPr>
        <w:t>newFixedThreadPool</w:t>
      </w:r>
      <w:proofErr w:type="spellEnd"/>
      <w:r>
        <w:rPr>
          <w:rFonts w:hint="eastAsia"/>
        </w:rPr>
        <w:t>生产一个指定线程数量的线程池</w:t>
      </w:r>
    </w:p>
    <w:p w14:paraId="397BD408" w14:textId="16652AF0" w:rsidR="00407D23" w:rsidRDefault="00407D23" w:rsidP="00E771E7">
      <w:pPr>
        <w:ind w:leftChars="100" w:left="240"/>
      </w:pPr>
      <w:r>
        <w:rPr>
          <w:rFonts w:hint="eastAsia"/>
        </w:rPr>
        <w:t>2.</w:t>
      </w:r>
      <w:r>
        <w:rPr>
          <w:rFonts w:hint="eastAsia"/>
        </w:rPr>
        <w:t>创建一个类</w:t>
      </w:r>
      <w:r>
        <w:rPr>
          <w:rFonts w:hint="eastAsia"/>
        </w:rPr>
        <w:t>,</w:t>
      </w: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</w:t>
      </w:r>
      <w:r>
        <w:rPr>
          <w:rFonts w:hint="eastAsia"/>
        </w:rPr>
        <w:t>,</w:t>
      </w:r>
      <w:r>
        <w:rPr>
          <w:rFonts w:hint="eastAsia"/>
        </w:rPr>
        <w:t>重写</w:t>
      </w:r>
      <w:r>
        <w:rPr>
          <w:rFonts w:hint="eastAsia"/>
        </w:rPr>
        <w:t>run</w:t>
      </w:r>
      <w:r>
        <w:rPr>
          <w:rFonts w:hint="eastAsia"/>
        </w:rPr>
        <w:t>方法，设置线程任务</w:t>
      </w:r>
    </w:p>
    <w:p w14:paraId="5E821C22" w14:textId="77777777" w:rsidR="00407D23" w:rsidRDefault="00407D23" w:rsidP="00E771E7">
      <w:pPr>
        <w:ind w:leftChars="100" w:left="240"/>
      </w:pPr>
      <w:r>
        <w:rPr>
          <w:rFonts w:hint="eastAsia"/>
        </w:rPr>
        <w:t>3.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ExecutorService</w:t>
      </w:r>
      <w:proofErr w:type="spellEnd"/>
      <w:r>
        <w:rPr>
          <w:rFonts w:hint="eastAsia"/>
        </w:rPr>
        <w:t>中的方法</w:t>
      </w:r>
      <w:r>
        <w:rPr>
          <w:rFonts w:hint="eastAsia"/>
        </w:rPr>
        <w:t>submit,</w:t>
      </w:r>
      <w:r>
        <w:rPr>
          <w:rFonts w:hint="eastAsia"/>
        </w:rPr>
        <w:t>传递线程任务</w:t>
      </w:r>
      <w:r>
        <w:rPr>
          <w:rFonts w:hint="eastAsia"/>
        </w:rPr>
        <w:t>(</w:t>
      </w:r>
      <w:r>
        <w:rPr>
          <w:rFonts w:hint="eastAsia"/>
        </w:rPr>
        <w:t>实现类</w:t>
      </w:r>
      <w:r>
        <w:rPr>
          <w:rFonts w:hint="eastAsia"/>
        </w:rPr>
        <w:t>) ,</w:t>
      </w:r>
      <w:r>
        <w:rPr>
          <w:rFonts w:hint="eastAsia"/>
        </w:rPr>
        <w:t>开启线程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14:paraId="1C4360BF" w14:textId="407E2D67" w:rsidR="00407D23" w:rsidRPr="00E771E7" w:rsidRDefault="00407D23" w:rsidP="00E771E7">
      <w:pPr>
        <w:ind w:leftChars="100" w:left="240"/>
        <w:rPr>
          <w:i/>
          <w:sz w:val="21"/>
          <w:szCs w:val="21"/>
        </w:rPr>
      </w:pPr>
      <w:r w:rsidRPr="00E771E7">
        <w:rPr>
          <w:rFonts w:hint="eastAsia"/>
          <w:i/>
          <w:sz w:val="21"/>
          <w:szCs w:val="21"/>
        </w:rPr>
        <w:t>4.</w:t>
      </w:r>
      <w:r w:rsidRPr="00E771E7">
        <w:rPr>
          <w:rFonts w:hint="eastAsia"/>
          <w:i/>
          <w:sz w:val="21"/>
          <w:szCs w:val="21"/>
        </w:rPr>
        <w:t>调用</w:t>
      </w:r>
      <w:proofErr w:type="spellStart"/>
      <w:r w:rsidRPr="00E771E7">
        <w:rPr>
          <w:rFonts w:hint="eastAsia"/>
          <w:i/>
          <w:sz w:val="21"/>
          <w:szCs w:val="21"/>
        </w:rPr>
        <w:t>ExecutorService</w:t>
      </w:r>
      <w:proofErr w:type="spellEnd"/>
      <w:r w:rsidRPr="00E771E7">
        <w:rPr>
          <w:rFonts w:hint="eastAsia"/>
          <w:i/>
          <w:sz w:val="21"/>
          <w:szCs w:val="21"/>
        </w:rPr>
        <w:t>中的方法</w:t>
      </w:r>
      <w:r w:rsidRPr="00E771E7">
        <w:rPr>
          <w:rFonts w:hint="eastAsia"/>
          <w:i/>
          <w:sz w:val="21"/>
          <w:szCs w:val="21"/>
        </w:rPr>
        <w:t>shutdown</w:t>
      </w:r>
      <w:r w:rsidRPr="00E771E7">
        <w:rPr>
          <w:rFonts w:hint="eastAsia"/>
          <w:i/>
          <w:sz w:val="21"/>
          <w:szCs w:val="21"/>
        </w:rPr>
        <w:t>销毁线程池</w:t>
      </w:r>
      <w:r w:rsidRPr="00E771E7">
        <w:rPr>
          <w:rFonts w:hint="eastAsia"/>
          <w:i/>
          <w:sz w:val="21"/>
          <w:szCs w:val="21"/>
        </w:rPr>
        <w:t>(</w:t>
      </w:r>
      <w:r w:rsidRPr="00E771E7">
        <w:rPr>
          <w:rFonts w:hint="eastAsia"/>
          <w:i/>
          <w:sz w:val="21"/>
          <w:szCs w:val="21"/>
        </w:rPr>
        <w:t>不建议执行</w:t>
      </w:r>
      <w:r w:rsidRPr="00E771E7">
        <w:rPr>
          <w:rFonts w:hint="eastAsia"/>
          <w:i/>
          <w:sz w:val="21"/>
          <w:szCs w:val="21"/>
        </w:rPr>
        <w:t>)</w:t>
      </w:r>
    </w:p>
    <w:p w14:paraId="23597CF9" w14:textId="77777777" w:rsidR="00E5535F" w:rsidRDefault="00E5535F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7670B40D" w14:textId="6E977810" w:rsidR="005063CF" w:rsidRDefault="00527969" w:rsidP="00527969">
      <w:pPr>
        <w:pStyle w:val="1"/>
        <w:rPr>
          <w:rStyle w:val="a7"/>
          <w:rFonts w:eastAsia="黑体"/>
          <w:b/>
          <w:bCs/>
          <w:sz w:val="44"/>
        </w:rPr>
      </w:pPr>
      <w:r w:rsidRPr="00527969">
        <w:rPr>
          <w:rStyle w:val="a7"/>
          <w:rFonts w:eastAsia="黑体" w:hint="eastAsia"/>
          <w:b/>
          <w:bCs/>
          <w:sz w:val="44"/>
        </w:rPr>
        <w:lastRenderedPageBreak/>
        <w:t>异常</w:t>
      </w:r>
    </w:p>
    <w:p w14:paraId="43E5E13E" w14:textId="41C18FF4" w:rsidR="00527969" w:rsidRDefault="00527969" w:rsidP="00527969">
      <w:r w:rsidRPr="00527969">
        <w:rPr>
          <w:noProof/>
        </w:rPr>
        <w:drawing>
          <wp:inline distT="0" distB="0" distL="0" distR="0" wp14:anchorId="7289CB37" wp14:editId="36A0614D">
            <wp:extent cx="5274310" cy="35413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02F5" w14:textId="77777777" w:rsidR="00527969" w:rsidRDefault="00527969" w:rsidP="00104567">
      <w:r>
        <w:rPr>
          <w:rFonts w:hint="eastAsia"/>
        </w:rPr>
        <w:t>java. lang. Throwable:</w:t>
      </w:r>
      <w:r>
        <w:rPr>
          <w:rFonts w:hint="eastAsia"/>
        </w:rPr>
        <w:t>类是</w:t>
      </w:r>
      <w:r>
        <w:rPr>
          <w:rFonts w:hint="eastAsia"/>
        </w:rPr>
        <w:t xml:space="preserve">Java </w:t>
      </w:r>
      <w:r>
        <w:rPr>
          <w:rFonts w:hint="eastAsia"/>
        </w:rPr>
        <w:t>语言中所有错误或异常的超类。</w:t>
      </w:r>
    </w:p>
    <w:p w14:paraId="366D2D8C" w14:textId="77777777" w:rsidR="00527969" w:rsidRDefault="00527969" w:rsidP="00104567">
      <w:pPr>
        <w:ind w:firstLine="420"/>
      </w:pPr>
      <w:r>
        <w:rPr>
          <w:rFonts w:hint="eastAsia"/>
        </w:rPr>
        <w:t>Exception :</w:t>
      </w:r>
      <w:r>
        <w:rPr>
          <w:rFonts w:hint="eastAsia"/>
        </w:rPr>
        <w:t>编译期异常</w:t>
      </w:r>
      <w:r>
        <w:rPr>
          <w:rFonts w:hint="eastAsia"/>
        </w:rPr>
        <w:t>,</w:t>
      </w:r>
      <w:r>
        <w:rPr>
          <w:rFonts w:hint="eastAsia"/>
        </w:rPr>
        <w:t>进行编译</w:t>
      </w:r>
      <w:r>
        <w:rPr>
          <w:rFonts w:hint="eastAsia"/>
        </w:rPr>
        <w:t>(</w:t>
      </w:r>
      <w:r>
        <w:rPr>
          <w:rFonts w:hint="eastAsia"/>
        </w:rPr>
        <w:t>写代码</w:t>
      </w:r>
      <w:r>
        <w:rPr>
          <w:rFonts w:hint="eastAsia"/>
        </w:rPr>
        <w:t>)java</w:t>
      </w:r>
      <w:r>
        <w:rPr>
          <w:rFonts w:hint="eastAsia"/>
        </w:rPr>
        <w:t>程序出现的问题</w:t>
      </w:r>
    </w:p>
    <w:p w14:paraId="157924B6" w14:textId="56AC4796" w:rsidR="00527969" w:rsidRDefault="00527969" w:rsidP="00104567">
      <w:pPr>
        <w:ind w:left="420" w:firstLine="420"/>
      </w:pP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>:</w:t>
      </w:r>
      <w:r>
        <w:rPr>
          <w:rFonts w:hint="eastAsia"/>
        </w:rPr>
        <w:t>运行期异常</w:t>
      </w:r>
      <w:r>
        <w:rPr>
          <w:rFonts w:hint="eastAsia"/>
        </w:rPr>
        <w:t>, java</w:t>
      </w:r>
      <w:r>
        <w:rPr>
          <w:rFonts w:hint="eastAsia"/>
        </w:rPr>
        <w:t>程序运行过程中出现的问题</w:t>
      </w:r>
    </w:p>
    <w:p w14:paraId="63820D37" w14:textId="77777777" w:rsidR="00527969" w:rsidRDefault="00527969" w:rsidP="00104567">
      <w:pPr>
        <w:ind w:left="420" w:firstLine="420"/>
      </w:pPr>
      <w:r>
        <w:rPr>
          <w:rFonts w:hint="eastAsia"/>
        </w:rPr>
        <w:t>异常就相当于程序得了一个小毛病</w:t>
      </w:r>
      <w:r>
        <w:rPr>
          <w:rFonts w:hint="eastAsia"/>
        </w:rPr>
        <w:t>(</w:t>
      </w:r>
      <w:r>
        <w:rPr>
          <w:rFonts w:hint="eastAsia"/>
        </w:rPr>
        <w:t>感冒</w:t>
      </w:r>
      <w:r>
        <w:rPr>
          <w:rFonts w:hint="eastAsia"/>
        </w:rPr>
        <w:t>,</w:t>
      </w:r>
      <w:r>
        <w:rPr>
          <w:rFonts w:hint="eastAsia"/>
        </w:rPr>
        <w:t>发烧</w:t>
      </w:r>
      <w:r>
        <w:rPr>
          <w:rFonts w:hint="eastAsia"/>
        </w:rPr>
        <w:t>)</w:t>
      </w:r>
      <w:r>
        <w:rPr>
          <w:rFonts w:hint="eastAsia"/>
        </w:rPr>
        <w:t>，把异常处理掉</w:t>
      </w:r>
      <w:r>
        <w:rPr>
          <w:rFonts w:hint="eastAsia"/>
        </w:rPr>
        <w:t>,</w:t>
      </w:r>
      <w:r>
        <w:rPr>
          <w:rFonts w:hint="eastAsia"/>
        </w:rPr>
        <w:t>程序可以继续执行</w:t>
      </w:r>
      <w:r>
        <w:rPr>
          <w:rFonts w:hint="eastAsia"/>
        </w:rPr>
        <w:t>(</w:t>
      </w:r>
      <w:r>
        <w:rPr>
          <w:rFonts w:hint="eastAsia"/>
        </w:rPr>
        <w:t>吃点药</w:t>
      </w:r>
      <w:r>
        <w:rPr>
          <w:rFonts w:hint="eastAsia"/>
        </w:rPr>
        <w:t>,</w:t>
      </w:r>
      <w:r>
        <w:rPr>
          <w:rFonts w:hint="eastAsia"/>
        </w:rPr>
        <w:t>继续革命工作</w:t>
      </w:r>
      <w:r>
        <w:rPr>
          <w:rFonts w:hint="eastAsia"/>
        </w:rPr>
        <w:t>)</w:t>
      </w:r>
    </w:p>
    <w:p w14:paraId="0F41F28A" w14:textId="77777777" w:rsidR="00527969" w:rsidRDefault="00527969" w:rsidP="00104567">
      <w:pPr>
        <w:ind w:firstLine="420"/>
      </w:pPr>
      <w:r>
        <w:rPr>
          <w:rFonts w:hint="eastAsia"/>
        </w:rPr>
        <w:t>Error:</w:t>
      </w:r>
      <w:r>
        <w:rPr>
          <w:rFonts w:hint="eastAsia"/>
        </w:rPr>
        <w:t>错误</w:t>
      </w:r>
    </w:p>
    <w:p w14:paraId="39BC5A55" w14:textId="55CB2276" w:rsidR="00527969" w:rsidRDefault="00527969" w:rsidP="00104567">
      <w:pPr>
        <w:ind w:left="420" w:firstLine="420"/>
      </w:pPr>
      <w:r>
        <w:rPr>
          <w:rFonts w:hint="eastAsia"/>
        </w:rPr>
        <w:t>错误就相当于程序得了一个无法治愈的毛病</w:t>
      </w:r>
      <w:r>
        <w:rPr>
          <w:rFonts w:hint="eastAsia"/>
        </w:rPr>
        <w:t>(</w:t>
      </w:r>
      <w:r>
        <w:rPr>
          <w:rFonts w:hint="eastAsia"/>
        </w:rPr>
        <w:t>非典</w:t>
      </w:r>
      <w:r>
        <w:rPr>
          <w:rFonts w:hint="eastAsia"/>
        </w:rPr>
        <w:t>,</w:t>
      </w:r>
      <w:r>
        <w:rPr>
          <w:rFonts w:hint="eastAsia"/>
        </w:rPr>
        <w:t>艾滋</w:t>
      </w:r>
      <w:r>
        <w:rPr>
          <w:rFonts w:hint="eastAsia"/>
        </w:rPr>
        <w:t>)</w:t>
      </w:r>
      <w:r>
        <w:rPr>
          <w:rFonts w:hint="eastAsia"/>
        </w:rPr>
        <w:t>。必须修改源代码</w:t>
      </w:r>
      <w:r>
        <w:rPr>
          <w:rFonts w:hint="eastAsia"/>
        </w:rPr>
        <w:t>,</w:t>
      </w:r>
      <w:r>
        <w:rPr>
          <w:rFonts w:hint="eastAsia"/>
        </w:rPr>
        <w:t>程序才能继续执行</w:t>
      </w:r>
    </w:p>
    <w:p w14:paraId="6CF5EB65" w14:textId="189465E7" w:rsidR="00104567" w:rsidRPr="00647533" w:rsidRDefault="00104567" w:rsidP="00647533">
      <w:pPr>
        <w:pStyle w:val="2"/>
      </w:pPr>
      <w:proofErr w:type="gramStart"/>
      <w:r w:rsidRPr="00647533">
        <w:rPr>
          <w:rFonts w:hint="eastAsia"/>
        </w:rPr>
        <w:t>一</w:t>
      </w:r>
      <w:proofErr w:type="gramEnd"/>
      <w:r w:rsidRPr="00647533">
        <w:rPr>
          <w:rFonts w:hint="eastAsia"/>
        </w:rPr>
        <w:t>．异常的产生过程解析</w:t>
      </w:r>
    </w:p>
    <w:p w14:paraId="5877487C" w14:textId="74B31481" w:rsidR="00104567" w:rsidRDefault="00104567" w:rsidP="00104567">
      <w:r w:rsidRPr="00104567">
        <w:rPr>
          <w:noProof/>
        </w:rPr>
        <w:drawing>
          <wp:inline distT="0" distB="0" distL="0" distR="0" wp14:anchorId="14E89B06" wp14:editId="24F5A4FC">
            <wp:extent cx="6284679" cy="215265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5" cy="215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9F96" w14:textId="0AB1F677" w:rsidR="00C63A22" w:rsidRPr="00647533" w:rsidRDefault="00C63A22" w:rsidP="00647533">
      <w:pPr>
        <w:pStyle w:val="2"/>
      </w:pPr>
      <w:bookmarkStart w:id="98" w:name="_Hlk42935991"/>
      <w:r w:rsidRPr="00647533">
        <w:rPr>
          <w:rFonts w:hint="eastAsia"/>
        </w:rPr>
        <w:lastRenderedPageBreak/>
        <w:t>二．</w:t>
      </w:r>
      <w:r w:rsidR="004727D6" w:rsidRPr="00647533">
        <w:rPr>
          <w:rFonts w:hint="eastAsia"/>
        </w:rPr>
        <w:t>关键字</w:t>
      </w:r>
      <w:r w:rsidR="00941B5E">
        <w:rPr>
          <w:rFonts w:hint="eastAsia"/>
        </w:rPr>
        <w:t>及异常处理方式</w:t>
      </w:r>
    </w:p>
    <w:bookmarkEnd w:id="98"/>
    <w:p w14:paraId="293AD013" w14:textId="77777777" w:rsidR="004727D6" w:rsidRDefault="004727D6" w:rsidP="004727D6"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>throw</w:t>
      </w:r>
      <w:r>
        <w:rPr>
          <w:rFonts w:hint="eastAsia"/>
        </w:rPr>
        <w:t>关键字</w:t>
      </w:r>
    </w:p>
    <w:p w14:paraId="504D3255" w14:textId="0E5846E6" w:rsidR="004727D6" w:rsidRDefault="002561EF" w:rsidP="002561EF">
      <w:r>
        <w:rPr>
          <w:rFonts w:hint="eastAsia"/>
        </w:rPr>
        <w:t>a</w:t>
      </w:r>
      <w:r>
        <w:rPr>
          <w:rFonts w:hint="eastAsia"/>
        </w:rPr>
        <w:t>．</w:t>
      </w:r>
      <w:r w:rsidR="004727D6">
        <w:rPr>
          <w:rFonts w:hint="eastAsia"/>
        </w:rPr>
        <w:t>作用</w:t>
      </w:r>
      <w:r w:rsidR="004727D6">
        <w:rPr>
          <w:rFonts w:hint="eastAsia"/>
        </w:rPr>
        <w:t>:</w:t>
      </w:r>
    </w:p>
    <w:p w14:paraId="3C90D805" w14:textId="77777777" w:rsidR="004727D6" w:rsidRDefault="004727D6" w:rsidP="004727D6">
      <w:pPr>
        <w:ind w:left="420" w:firstLine="420"/>
      </w:pPr>
      <w:r>
        <w:rPr>
          <w:rFonts w:hint="eastAsia"/>
        </w:rPr>
        <w:t>可以使用</w:t>
      </w:r>
      <w:r>
        <w:rPr>
          <w:rFonts w:hint="eastAsia"/>
        </w:rPr>
        <w:t>throw</w:t>
      </w:r>
      <w:r>
        <w:rPr>
          <w:rFonts w:hint="eastAsia"/>
        </w:rPr>
        <w:t>关键字在指定的方法中抛出指定的异常</w:t>
      </w:r>
    </w:p>
    <w:p w14:paraId="1BBC1C4C" w14:textId="35324AA6" w:rsidR="004727D6" w:rsidRDefault="002561EF" w:rsidP="002561EF">
      <w:r>
        <w:rPr>
          <w:rFonts w:hint="eastAsia"/>
        </w:rPr>
        <w:t>b</w:t>
      </w:r>
      <w:r>
        <w:rPr>
          <w:rFonts w:hint="eastAsia"/>
        </w:rPr>
        <w:t>．</w:t>
      </w:r>
      <w:r w:rsidR="004727D6">
        <w:rPr>
          <w:rFonts w:hint="eastAsia"/>
        </w:rPr>
        <w:t>使用格式</w:t>
      </w:r>
      <w:r w:rsidR="004727D6">
        <w:rPr>
          <w:rFonts w:hint="eastAsia"/>
        </w:rPr>
        <w:t>:</w:t>
      </w:r>
    </w:p>
    <w:p w14:paraId="1A965957" w14:textId="6DF1546D" w:rsidR="004727D6" w:rsidRDefault="004727D6" w:rsidP="004727D6">
      <w:pPr>
        <w:ind w:left="840" w:firstLine="420"/>
      </w:pPr>
      <w:r>
        <w:rPr>
          <w:rFonts w:hint="eastAsia"/>
        </w:rPr>
        <w:t xml:space="preserve">throw new </w:t>
      </w:r>
      <w:proofErr w:type="spellStart"/>
      <w:r>
        <w:rPr>
          <w:rFonts w:hint="eastAsia"/>
        </w:rPr>
        <w:t>xxxException</w:t>
      </w:r>
      <w:proofErr w:type="spellEnd"/>
      <w:r>
        <w:rPr>
          <w:rFonts w:hint="eastAsia"/>
        </w:rPr>
        <w:t>("</w:t>
      </w:r>
      <w:r>
        <w:rPr>
          <w:rFonts w:hint="eastAsia"/>
        </w:rPr>
        <w:t>异常产生的原因</w:t>
      </w:r>
      <w:r>
        <w:rPr>
          <w:rFonts w:hint="eastAsia"/>
        </w:rPr>
        <w:t>");</w:t>
      </w:r>
    </w:p>
    <w:p w14:paraId="14EE2E42" w14:textId="703E66E3" w:rsidR="004727D6" w:rsidRDefault="002561EF" w:rsidP="002561EF">
      <w:r>
        <w:rPr>
          <w:rFonts w:hint="eastAsia"/>
        </w:rPr>
        <w:t>c</w:t>
      </w:r>
      <w:r>
        <w:rPr>
          <w:rFonts w:hint="eastAsia"/>
        </w:rPr>
        <w:t>．</w:t>
      </w:r>
      <w:r w:rsidR="004727D6">
        <w:rPr>
          <w:rFonts w:hint="eastAsia"/>
        </w:rPr>
        <w:t>注意</w:t>
      </w:r>
      <w:r w:rsidR="004727D6">
        <w:rPr>
          <w:rFonts w:hint="eastAsia"/>
        </w:rPr>
        <w:t>:</w:t>
      </w:r>
    </w:p>
    <w:p w14:paraId="107150AD" w14:textId="77777777" w:rsidR="004727D6" w:rsidRDefault="004727D6" w:rsidP="004727D6">
      <w:pPr>
        <w:ind w:left="420" w:firstLine="420"/>
      </w:pPr>
      <w:r>
        <w:rPr>
          <w:rFonts w:hint="eastAsia"/>
        </w:rPr>
        <w:t>1. throw</w:t>
      </w:r>
      <w:r>
        <w:rPr>
          <w:rFonts w:hint="eastAsia"/>
        </w:rPr>
        <w:t>关键字必须写在方法的内部</w:t>
      </w:r>
    </w:p>
    <w:p w14:paraId="6630C740" w14:textId="77777777" w:rsidR="004727D6" w:rsidRDefault="004727D6" w:rsidP="004727D6">
      <w:pPr>
        <w:ind w:left="840"/>
      </w:pPr>
      <w:r>
        <w:rPr>
          <w:rFonts w:hint="eastAsia"/>
        </w:rPr>
        <w:t>2. throw</w:t>
      </w:r>
      <w:r>
        <w:rPr>
          <w:rFonts w:hint="eastAsia"/>
        </w:rPr>
        <w:t>关键字后边</w:t>
      </w:r>
      <w:r>
        <w:rPr>
          <w:rFonts w:hint="eastAsia"/>
        </w:rPr>
        <w:t>new</w:t>
      </w:r>
      <w:r>
        <w:rPr>
          <w:rFonts w:hint="eastAsia"/>
        </w:rPr>
        <w:t>的对象必须是</w:t>
      </w:r>
      <w:r>
        <w:rPr>
          <w:rFonts w:hint="eastAsia"/>
        </w:rPr>
        <w:t>Exception</w:t>
      </w:r>
      <w:r>
        <w:rPr>
          <w:rFonts w:hint="eastAsia"/>
        </w:rPr>
        <w:t>或者</w:t>
      </w:r>
      <w:r>
        <w:rPr>
          <w:rFonts w:hint="eastAsia"/>
        </w:rPr>
        <w:t>Except ion</w:t>
      </w:r>
      <w:r>
        <w:rPr>
          <w:rFonts w:hint="eastAsia"/>
        </w:rPr>
        <w:t>的子类对象</w:t>
      </w:r>
    </w:p>
    <w:p w14:paraId="7858CA3F" w14:textId="77777777" w:rsidR="004727D6" w:rsidRDefault="004727D6" w:rsidP="004727D6">
      <w:pPr>
        <w:ind w:left="420" w:firstLine="420"/>
      </w:pPr>
      <w:r>
        <w:rPr>
          <w:rFonts w:hint="eastAsia"/>
        </w:rPr>
        <w:t>3. throw</w:t>
      </w:r>
      <w:r>
        <w:rPr>
          <w:rFonts w:hint="eastAsia"/>
        </w:rPr>
        <w:t>关键字抛出指定的异常对象</w:t>
      </w:r>
      <w:r>
        <w:rPr>
          <w:rFonts w:hint="eastAsia"/>
        </w:rPr>
        <w:t>,</w:t>
      </w:r>
      <w:r>
        <w:rPr>
          <w:rFonts w:hint="eastAsia"/>
        </w:rPr>
        <w:t>我们就必须处理这个异常对象</w:t>
      </w:r>
    </w:p>
    <w:p w14:paraId="0153D797" w14:textId="34B49D5C" w:rsidR="004727D6" w:rsidRDefault="004727D6" w:rsidP="004727D6">
      <w:pPr>
        <w:ind w:left="1260"/>
      </w:pPr>
      <w:r>
        <w:rPr>
          <w:rFonts w:hint="eastAsia"/>
        </w:rPr>
        <w:t>throw</w:t>
      </w:r>
      <w:r>
        <w:rPr>
          <w:rFonts w:hint="eastAsia"/>
        </w:rPr>
        <w:t>关键字后边创建的是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>的子类对象</w:t>
      </w:r>
      <w:r>
        <w:rPr>
          <w:rFonts w:hint="eastAsia"/>
        </w:rPr>
        <w:t>,</w:t>
      </w:r>
      <w:r>
        <w:rPr>
          <w:rFonts w:hint="eastAsia"/>
        </w:rPr>
        <w:t>我们可以不处理</w:t>
      </w:r>
      <w:r>
        <w:rPr>
          <w:rFonts w:hint="eastAsia"/>
        </w:rPr>
        <w:t>,</w:t>
      </w:r>
      <w:r>
        <w:rPr>
          <w:rFonts w:hint="eastAsia"/>
        </w:rPr>
        <w:t>默认交给</w:t>
      </w:r>
      <w:r>
        <w:rPr>
          <w:rFonts w:hint="eastAsia"/>
        </w:rPr>
        <w:t>JVM</w:t>
      </w:r>
      <w:r>
        <w:rPr>
          <w:rFonts w:hint="eastAsia"/>
        </w:rPr>
        <w:t>处理</w:t>
      </w:r>
      <w:r>
        <w:rPr>
          <w:rFonts w:hint="eastAsia"/>
        </w:rPr>
        <w:t>(</w:t>
      </w:r>
      <w:r>
        <w:rPr>
          <w:rFonts w:hint="eastAsia"/>
        </w:rPr>
        <w:t>打印异常对象，中断程序</w:t>
      </w:r>
      <w:r>
        <w:rPr>
          <w:rFonts w:hint="eastAsia"/>
        </w:rPr>
        <w:t>)</w:t>
      </w:r>
    </w:p>
    <w:p w14:paraId="5F7BD8B6" w14:textId="301FE2BC" w:rsidR="004727D6" w:rsidRDefault="004727D6" w:rsidP="004727D6">
      <w:pPr>
        <w:ind w:left="1260"/>
      </w:pPr>
      <w:r>
        <w:rPr>
          <w:rFonts w:hint="eastAsia"/>
        </w:rPr>
        <w:t>throw</w:t>
      </w:r>
      <w:r>
        <w:rPr>
          <w:rFonts w:hint="eastAsia"/>
        </w:rPr>
        <w:t>关键字后边创建的是编译异常</w:t>
      </w:r>
      <w:r>
        <w:rPr>
          <w:rFonts w:hint="eastAsia"/>
        </w:rPr>
        <w:t>(</w:t>
      </w:r>
      <w:r>
        <w:rPr>
          <w:rFonts w:hint="eastAsia"/>
        </w:rPr>
        <w:t>写代码的时候报错</w:t>
      </w:r>
      <w:r>
        <w:rPr>
          <w:rFonts w:hint="eastAsia"/>
        </w:rPr>
        <w:t>),</w:t>
      </w:r>
      <w:r>
        <w:rPr>
          <w:rFonts w:hint="eastAsia"/>
        </w:rPr>
        <w:t>我们就必须处理这个异常</w:t>
      </w:r>
      <w:r>
        <w:rPr>
          <w:rFonts w:hint="eastAsia"/>
        </w:rPr>
        <w:t>,</w:t>
      </w:r>
      <w:r>
        <w:rPr>
          <w:rFonts w:hint="eastAsia"/>
        </w:rPr>
        <w:t>要么</w:t>
      </w:r>
      <w:r>
        <w:rPr>
          <w:rFonts w:hint="eastAsia"/>
        </w:rPr>
        <w:t>throws ,</w:t>
      </w:r>
      <w:r>
        <w:rPr>
          <w:rFonts w:hint="eastAsia"/>
        </w:rPr>
        <w:t>要么</w:t>
      </w:r>
      <w:r>
        <w:rPr>
          <w:rFonts w:hint="eastAsia"/>
        </w:rPr>
        <w:t>try... catch</w:t>
      </w:r>
    </w:p>
    <w:p w14:paraId="7195FD05" w14:textId="7F65BF2F" w:rsidR="006E413A" w:rsidRDefault="006E413A" w:rsidP="006E413A">
      <w:r>
        <w:rPr>
          <w:rFonts w:hint="eastAsia"/>
        </w:rPr>
        <w:t>========</w:t>
      </w:r>
      <w:proofErr w:type="gramStart"/>
      <w:r>
        <w:rPr>
          <w:rFonts w:hint="eastAsia"/>
        </w:rPr>
        <w:t>判断非空可</w:t>
      </w:r>
      <w:proofErr w:type="gramEnd"/>
      <w:r>
        <w:rPr>
          <w:rFonts w:hint="eastAsia"/>
        </w:rPr>
        <w:t>直接用</w:t>
      </w:r>
      <w:proofErr w:type="spellStart"/>
      <w:r>
        <w:rPr>
          <w:rFonts w:hint="eastAsia"/>
        </w:rPr>
        <w:t>objects.</w:t>
      </w:r>
      <w:r>
        <w:t>r</w:t>
      </w:r>
      <w:r>
        <w:rPr>
          <w:rFonts w:hint="eastAsia"/>
        </w:rPr>
        <w:t>equireNonNull</w:t>
      </w:r>
      <w:proofErr w:type="spellEnd"/>
      <w:r>
        <w:t>()=====================</w:t>
      </w:r>
    </w:p>
    <w:p w14:paraId="48E40E31" w14:textId="3F491421" w:rsidR="006E413A" w:rsidRDefault="006E413A" w:rsidP="006E413A">
      <w:pPr>
        <w:ind w:firstLine="420"/>
      </w:pPr>
      <w:r>
        <w:rPr>
          <w:rFonts w:hint="eastAsia"/>
        </w:rPr>
        <w:t>ob</w:t>
      </w:r>
      <w:r>
        <w:t>j</w:t>
      </w:r>
      <w:r>
        <w:rPr>
          <w:rFonts w:hint="eastAsia"/>
        </w:rPr>
        <w:t>ects</w:t>
      </w:r>
      <w:r>
        <w:rPr>
          <w:rFonts w:hint="eastAsia"/>
        </w:rPr>
        <w:t>类中的静态方法</w:t>
      </w:r>
      <w:r>
        <w:rPr>
          <w:rFonts w:hint="eastAsia"/>
        </w:rPr>
        <w:t>:</w:t>
      </w:r>
    </w:p>
    <w:p w14:paraId="700147A3" w14:textId="3BA078AC" w:rsidR="006E413A" w:rsidRDefault="006E413A" w:rsidP="006E413A">
      <w:pPr>
        <w:ind w:left="420" w:firstLine="420"/>
      </w:pPr>
      <w:r>
        <w:rPr>
          <w:rFonts w:hint="eastAsia"/>
        </w:rPr>
        <w:t xml:space="preserve">public static &lt;T&gt; T </w:t>
      </w:r>
      <w:proofErr w:type="spellStart"/>
      <w:r>
        <w:rPr>
          <w:rFonts w:hint="eastAsia"/>
        </w:rPr>
        <w:t>requireNonNull</w:t>
      </w:r>
      <w:proofErr w:type="spellEnd"/>
      <w:r>
        <w:rPr>
          <w:rFonts w:hint="eastAsia"/>
        </w:rPr>
        <w:t>(T obj) :</w:t>
      </w:r>
      <w:r>
        <w:rPr>
          <w:rFonts w:hint="eastAsia"/>
        </w:rPr>
        <w:t>查看指定引用对象不是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7C26303F" w14:textId="77777777" w:rsidR="006E413A" w:rsidRDefault="006E413A" w:rsidP="006E413A">
      <w:pPr>
        <w:ind w:firstLine="420"/>
      </w:pPr>
      <w:r>
        <w:rPr>
          <w:rFonts w:hint="eastAsia"/>
        </w:rPr>
        <w:t>源码</w:t>
      </w:r>
      <w:r>
        <w:rPr>
          <w:rFonts w:hint="eastAsia"/>
        </w:rPr>
        <w:t>:</w:t>
      </w:r>
    </w:p>
    <w:p w14:paraId="6015E0CA" w14:textId="77777777" w:rsidR="006E413A" w:rsidRDefault="006E413A" w:rsidP="006E413A">
      <w:pPr>
        <w:ind w:left="420" w:firstLine="420"/>
      </w:pPr>
      <w:r>
        <w:t xml:space="preserve">public static &lt;T&gt; T </w:t>
      </w:r>
      <w:proofErr w:type="spellStart"/>
      <w:r>
        <w:t>requireNonNull</w:t>
      </w:r>
      <w:proofErr w:type="spellEnd"/>
      <w:r>
        <w:t>(T obj) {</w:t>
      </w:r>
    </w:p>
    <w:p w14:paraId="18427B3E" w14:textId="1642449D" w:rsidR="006E413A" w:rsidRDefault="006E413A" w:rsidP="006E413A">
      <w:pPr>
        <w:ind w:left="840" w:firstLine="420"/>
      </w:pPr>
      <w:r>
        <w:t>if (obj ==null)</w:t>
      </w:r>
    </w:p>
    <w:p w14:paraId="497EC221" w14:textId="74B3E80E" w:rsidR="006E413A" w:rsidRDefault="006E413A" w:rsidP="006E413A">
      <w:pPr>
        <w:ind w:left="1260" w:firstLine="420"/>
      </w:pPr>
      <w:r>
        <w:t xml:space="preserve">throw new </w:t>
      </w:r>
      <w:proofErr w:type="spellStart"/>
      <w:r>
        <w:t>Nul</w:t>
      </w:r>
      <w:r w:rsidR="00641D65">
        <w:rPr>
          <w:rFonts w:hint="eastAsia"/>
        </w:rPr>
        <w:t>l</w:t>
      </w:r>
      <w:r>
        <w:t>PointerException</w:t>
      </w:r>
      <w:proofErr w:type="spellEnd"/>
      <w:r>
        <w:t>();</w:t>
      </w:r>
    </w:p>
    <w:p w14:paraId="524A0529" w14:textId="074F049E" w:rsidR="006E413A" w:rsidRDefault="006E413A" w:rsidP="006E413A">
      <w:pPr>
        <w:ind w:left="840" w:firstLine="420"/>
      </w:pPr>
      <w:r>
        <w:t>return obj;</w:t>
      </w:r>
    </w:p>
    <w:p w14:paraId="7D70E31B" w14:textId="1402152C" w:rsidR="006E413A" w:rsidRDefault="006E413A" w:rsidP="006E413A">
      <w:r>
        <w:tab/>
      </w:r>
      <w:r>
        <w:tab/>
        <w:t>}</w:t>
      </w:r>
    </w:p>
    <w:p w14:paraId="0D837498" w14:textId="77777777" w:rsidR="00641D65" w:rsidRDefault="006E413A" w:rsidP="00641D65">
      <w:r>
        <w:rPr>
          <w:rFonts w:hint="eastAsia"/>
        </w:rPr>
        <w:t>2</w:t>
      </w:r>
      <w:r>
        <w:rPr>
          <w:rFonts w:hint="eastAsia"/>
        </w:rPr>
        <w:t>．</w:t>
      </w:r>
      <w:r w:rsidR="00641D65">
        <w:rPr>
          <w:rFonts w:hint="eastAsia"/>
        </w:rPr>
        <w:t>throws</w:t>
      </w:r>
      <w:r w:rsidR="00641D65">
        <w:rPr>
          <w:rFonts w:hint="eastAsia"/>
        </w:rPr>
        <w:t>关键字</w:t>
      </w:r>
      <w:r w:rsidR="00641D65">
        <w:rPr>
          <w:rFonts w:hint="eastAsia"/>
        </w:rPr>
        <w:t>:</w:t>
      </w:r>
      <w:r w:rsidR="00641D65">
        <w:rPr>
          <w:rFonts w:hint="eastAsia"/>
        </w:rPr>
        <w:t>异常处理的第一种方式</w:t>
      </w:r>
      <w:r w:rsidR="00641D65">
        <w:rPr>
          <w:rFonts w:hint="eastAsia"/>
        </w:rPr>
        <w:t xml:space="preserve">, </w:t>
      </w:r>
      <w:r w:rsidR="00641D65">
        <w:rPr>
          <w:rFonts w:hint="eastAsia"/>
        </w:rPr>
        <w:t>交给别人处理</w:t>
      </w:r>
    </w:p>
    <w:p w14:paraId="071CA8E3" w14:textId="1FD21EB2" w:rsidR="00641D65" w:rsidRDefault="002561EF" w:rsidP="002561EF">
      <w:r>
        <w:rPr>
          <w:rFonts w:hint="eastAsia"/>
        </w:rPr>
        <w:t>a</w:t>
      </w:r>
      <w:r>
        <w:rPr>
          <w:rFonts w:hint="eastAsia"/>
        </w:rPr>
        <w:t>．</w:t>
      </w:r>
      <w:r w:rsidR="00641D65">
        <w:rPr>
          <w:rFonts w:hint="eastAsia"/>
        </w:rPr>
        <w:t>作用</w:t>
      </w:r>
      <w:r w:rsidR="00641D65">
        <w:rPr>
          <w:rFonts w:hint="eastAsia"/>
        </w:rPr>
        <w:t>:</w:t>
      </w:r>
    </w:p>
    <w:p w14:paraId="7187D2BF" w14:textId="77777777" w:rsidR="00641D65" w:rsidRDefault="00641D65" w:rsidP="002561EF">
      <w:pPr>
        <w:ind w:firstLine="420"/>
      </w:pP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内部抛出异常对象的时候</w:t>
      </w:r>
      <w:r>
        <w:rPr>
          <w:rFonts w:hint="eastAsia"/>
        </w:rPr>
        <w:t>,</w:t>
      </w:r>
      <w:r>
        <w:rPr>
          <w:rFonts w:hint="eastAsia"/>
        </w:rPr>
        <w:t>那么我们就必须处理这个异常对象</w:t>
      </w:r>
    </w:p>
    <w:p w14:paraId="02ACD1C4" w14:textId="054536EA" w:rsidR="00641D65" w:rsidRDefault="00641D65" w:rsidP="002561EF">
      <w:pPr>
        <w:ind w:left="420"/>
      </w:pPr>
      <w:r>
        <w:rPr>
          <w:rFonts w:hint="eastAsia"/>
        </w:rPr>
        <w:t>可以使用</w:t>
      </w:r>
      <w:r>
        <w:rPr>
          <w:rFonts w:hint="eastAsia"/>
        </w:rPr>
        <w:t>throws</w:t>
      </w:r>
      <w:r>
        <w:rPr>
          <w:rFonts w:hint="eastAsia"/>
        </w:rPr>
        <w:t>关键字处理异常对象</w:t>
      </w:r>
      <w:r>
        <w:rPr>
          <w:rFonts w:hint="eastAsia"/>
        </w:rPr>
        <w:t>,</w:t>
      </w:r>
      <w:r>
        <w:rPr>
          <w:rFonts w:hint="eastAsia"/>
        </w:rPr>
        <w:t>会把异常对象声明抛出给方法的调用者处理</w:t>
      </w:r>
      <w:r>
        <w:rPr>
          <w:rFonts w:hint="eastAsia"/>
        </w:rPr>
        <w:t>(</w:t>
      </w:r>
      <w:r>
        <w:rPr>
          <w:rFonts w:hint="eastAsia"/>
        </w:rPr>
        <w:t>自己不处理</w:t>
      </w:r>
      <w:r>
        <w:rPr>
          <w:rFonts w:hint="eastAsia"/>
        </w:rPr>
        <w:t>,</w:t>
      </w:r>
      <w:r>
        <w:rPr>
          <w:rFonts w:hint="eastAsia"/>
        </w:rPr>
        <w:t>给别人处理</w:t>
      </w:r>
      <w:r>
        <w:rPr>
          <w:rFonts w:hint="eastAsia"/>
        </w:rPr>
        <w:t>),</w:t>
      </w:r>
      <w:r>
        <w:rPr>
          <w:rFonts w:hint="eastAsia"/>
        </w:rPr>
        <w:t>最终交给</w:t>
      </w:r>
      <w:r>
        <w:rPr>
          <w:rFonts w:hint="eastAsia"/>
        </w:rPr>
        <w:t>JVM</w:t>
      </w:r>
      <w:r>
        <w:rPr>
          <w:rFonts w:hint="eastAsia"/>
        </w:rPr>
        <w:t>处理</w:t>
      </w:r>
      <w:r>
        <w:rPr>
          <w:rFonts w:hint="eastAsia"/>
        </w:rPr>
        <w:t>- - &gt;</w:t>
      </w:r>
      <w:r>
        <w:rPr>
          <w:rFonts w:hint="eastAsia"/>
        </w:rPr>
        <w:t>中断处理</w:t>
      </w:r>
    </w:p>
    <w:p w14:paraId="3AF800BA" w14:textId="74819C78" w:rsidR="00641D65" w:rsidRDefault="002561EF" w:rsidP="002561EF">
      <w:r>
        <w:rPr>
          <w:rFonts w:hint="eastAsia"/>
        </w:rPr>
        <w:t>b</w:t>
      </w:r>
      <w:r>
        <w:rPr>
          <w:rFonts w:hint="eastAsia"/>
        </w:rPr>
        <w:t>．</w:t>
      </w:r>
      <w:r w:rsidR="00641D65">
        <w:rPr>
          <w:rFonts w:hint="eastAsia"/>
        </w:rPr>
        <w:t>使用格式</w:t>
      </w:r>
      <w:r w:rsidR="00641D65">
        <w:rPr>
          <w:rFonts w:hint="eastAsia"/>
        </w:rPr>
        <w:t>:</w:t>
      </w:r>
      <w:r w:rsidR="00641D65">
        <w:rPr>
          <w:rFonts w:hint="eastAsia"/>
        </w:rPr>
        <w:t>在方法声明时使用</w:t>
      </w:r>
    </w:p>
    <w:p w14:paraId="5740C613" w14:textId="3A2CE1D4" w:rsidR="00641D65" w:rsidRDefault="00641D65" w:rsidP="00641D65"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方法名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 throws </w:t>
      </w:r>
      <w:proofErr w:type="spellStart"/>
      <w:r>
        <w:rPr>
          <w:rFonts w:hint="eastAsia"/>
        </w:rPr>
        <w:t>AAAExcepiton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BBBExcepiton</w:t>
      </w:r>
      <w:proofErr w:type="spellEnd"/>
      <w:r>
        <w:rPr>
          <w:rFonts w:hint="eastAsia"/>
        </w:rPr>
        <w:t>...{</w:t>
      </w:r>
    </w:p>
    <w:p w14:paraId="6AFBA3F6" w14:textId="77777777" w:rsidR="00641D65" w:rsidRDefault="00641D65" w:rsidP="00641D65">
      <w:pPr>
        <w:ind w:firstLine="420"/>
      </w:pPr>
      <w:r>
        <w:rPr>
          <w:rFonts w:hint="eastAsia"/>
        </w:rPr>
        <w:t xml:space="preserve">throw new </w:t>
      </w:r>
      <w:proofErr w:type="spellStart"/>
      <w:r>
        <w:rPr>
          <w:rFonts w:hint="eastAsia"/>
        </w:rPr>
        <w:t>AAAExcepiton</w:t>
      </w:r>
      <w:proofErr w:type="spellEnd"/>
      <w:r>
        <w:rPr>
          <w:rFonts w:hint="eastAsia"/>
        </w:rPr>
        <w:t>( "</w:t>
      </w:r>
      <w:r>
        <w:rPr>
          <w:rFonts w:hint="eastAsia"/>
        </w:rPr>
        <w:t>产生原因</w:t>
      </w:r>
      <w:r>
        <w:rPr>
          <w:rFonts w:hint="eastAsia"/>
        </w:rPr>
        <w:t>");</w:t>
      </w:r>
    </w:p>
    <w:p w14:paraId="52CE0522" w14:textId="66DF5DB7" w:rsidR="00641D65" w:rsidRDefault="00641D65" w:rsidP="00641D65">
      <w:pPr>
        <w:ind w:firstLine="420"/>
      </w:pPr>
      <w:r>
        <w:rPr>
          <w:rFonts w:hint="eastAsia"/>
        </w:rPr>
        <w:t xml:space="preserve">throw new </w:t>
      </w:r>
      <w:proofErr w:type="spellStart"/>
      <w:r>
        <w:rPr>
          <w:rFonts w:hint="eastAsia"/>
        </w:rPr>
        <w:t>BBBExcepiton</w:t>
      </w:r>
      <w:proofErr w:type="spellEnd"/>
      <w:r>
        <w:rPr>
          <w:rFonts w:hint="eastAsia"/>
        </w:rPr>
        <w:t>("</w:t>
      </w:r>
      <w:r>
        <w:rPr>
          <w:rFonts w:hint="eastAsia"/>
        </w:rPr>
        <w:t>产生原因</w:t>
      </w:r>
      <w:r>
        <w:rPr>
          <w:rFonts w:hint="eastAsia"/>
        </w:rPr>
        <w:t>");</w:t>
      </w:r>
    </w:p>
    <w:p w14:paraId="44A7D16D" w14:textId="34DA5B38" w:rsidR="00641D65" w:rsidRDefault="00641D65" w:rsidP="00641D65">
      <w:pPr>
        <w:ind w:firstLine="420"/>
      </w:pPr>
      <w:r>
        <w:t>...</w:t>
      </w:r>
    </w:p>
    <w:p w14:paraId="751A27E6" w14:textId="173772B3" w:rsidR="00641D65" w:rsidRDefault="00641D65" w:rsidP="00641D65">
      <w:r>
        <w:rPr>
          <w:rFonts w:hint="eastAsia"/>
        </w:rPr>
        <w:t>}</w:t>
      </w:r>
    </w:p>
    <w:p w14:paraId="07799294" w14:textId="703D69D2" w:rsidR="00641D65" w:rsidRDefault="002561EF" w:rsidP="00641D65">
      <w:r>
        <w:rPr>
          <w:rFonts w:hint="eastAsia"/>
        </w:rPr>
        <w:t>c</w:t>
      </w:r>
      <w:r>
        <w:rPr>
          <w:rFonts w:hint="eastAsia"/>
        </w:rPr>
        <w:t>．</w:t>
      </w:r>
      <w:r w:rsidR="00641D65">
        <w:rPr>
          <w:rFonts w:hint="eastAsia"/>
        </w:rPr>
        <w:t>注意</w:t>
      </w:r>
      <w:r w:rsidR="00641D65">
        <w:rPr>
          <w:rFonts w:hint="eastAsia"/>
        </w:rPr>
        <w:t>:</w:t>
      </w:r>
    </w:p>
    <w:p w14:paraId="5DF8DA28" w14:textId="77777777" w:rsidR="00641D65" w:rsidRDefault="00641D65" w:rsidP="00641D65">
      <w:pPr>
        <w:ind w:firstLine="420"/>
      </w:pPr>
      <w:r>
        <w:rPr>
          <w:rFonts w:hint="eastAsia"/>
        </w:rPr>
        <w:t>1. throws</w:t>
      </w:r>
      <w:r>
        <w:rPr>
          <w:rFonts w:hint="eastAsia"/>
        </w:rPr>
        <w:t>关键字必须写在方法声明处</w:t>
      </w:r>
    </w:p>
    <w:p w14:paraId="2ED618AF" w14:textId="77777777" w:rsidR="00641D65" w:rsidRDefault="00641D65" w:rsidP="00641D65">
      <w:pPr>
        <w:ind w:firstLine="420"/>
      </w:pPr>
      <w:r>
        <w:rPr>
          <w:rFonts w:hint="eastAsia"/>
        </w:rPr>
        <w:t>2. throws</w:t>
      </w:r>
      <w:r>
        <w:rPr>
          <w:rFonts w:hint="eastAsia"/>
        </w:rPr>
        <w:t>关键字后边声明的异常必须是</w:t>
      </w:r>
      <w:r>
        <w:rPr>
          <w:rFonts w:hint="eastAsia"/>
        </w:rPr>
        <w:t>Exception</w:t>
      </w:r>
      <w:r>
        <w:rPr>
          <w:rFonts w:hint="eastAsia"/>
        </w:rPr>
        <w:t>或者是</w:t>
      </w:r>
      <w:r>
        <w:rPr>
          <w:rFonts w:hint="eastAsia"/>
        </w:rPr>
        <w:t>Exception</w:t>
      </w:r>
      <w:r>
        <w:rPr>
          <w:rFonts w:hint="eastAsia"/>
        </w:rPr>
        <w:t>的子类</w:t>
      </w:r>
    </w:p>
    <w:p w14:paraId="667DB77B" w14:textId="77777777" w:rsidR="00641D65" w:rsidRDefault="00641D65" w:rsidP="00641D65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方法内部如果抛出了多个异常对象</w:t>
      </w:r>
      <w:r>
        <w:rPr>
          <w:rFonts w:hint="eastAsia"/>
        </w:rPr>
        <w:t>,</w:t>
      </w:r>
      <w:r>
        <w:rPr>
          <w:rFonts w:hint="eastAsia"/>
        </w:rPr>
        <w:t>那么</w:t>
      </w:r>
      <w:r>
        <w:rPr>
          <w:rFonts w:hint="eastAsia"/>
        </w:rPr>
        <w:t>throws</w:t>
      </w:r>
      <w:r>
        <w:rPr>
          <w:rFonts w:hint="eastAsia"/>
        </w:rPr>
        <w:t>后边必须也声明多个异常</w:t>
      </w:r>
    </w:p>
    <w:p w14:paraId="7FF4D594" w14:textId="77777777" w:rsidR="00641D65" w:rsidRDefault="00641D65" w:rsidP="00641D65">
      <w:pPr>
        <w:ind w:left="420" w:firstLine="420"/>
      </w:pPr>
      <w:r>
        <w:rPr>
          <w:rFonts w:hint="eastAsia"/>
        </w:rPr>
        <w:t>如果抛出的多个异常对象</w:t>
      </w:r>
      <w:proofErr w:type="gramStart"/>
      <w:r>
        <w:rPr>
          <w:rFonts w:hint="eastAsia"/>
        </w:rPr>
        <w:t>有</w:t>
      </w:r>
      <w:r w:rsidRPr="00641D65">
        <w:rPr>
          <w:rFonts w:hint="eastAsia"/>
          <w:color w:val="FF0000"/>
        </w:rPr>
        <w:t>子父类关系</w:t>
      </w:r>
      <w:proofErr w:type="gramEnd"/>
      <w:r>
        <w:rPr>
          <w:rFonts w:hint="eastAsia"/>
        </w:rPr>
        <w:t>,</w:t>
      </w:r>
      <w:r>
        <w:rPr>
          <w:rFonts w:hint="eastAsia"/>
        </w:rPr>
        <w:t>那么</w:t>
      </w:r>
      <w:r w:rsidRPr="00641D65">
        <w:rPr>
          <w:rFonts w:hint="eastAsia"/>
          <w:color w:val="FF0000"/>
        </w:rPr>
        <w:t>直接</w:t>
      </w:r>
      <w:proofErr w:type="gramStart"/>
      <w:r w:rsidRPr="00641D65">
        <w:rPr>
          <w:rFonts w:hint="eastAsia"/>
          <w:color w:val="FF0000"/>
        </w:rPr>
        <w:t>声明父类异常</w:t>
      </w:r>
      <w:proofErr w:type="gramEnd"/>
      <w:r>
        <w:rPr>
          <w:rFonts w:hint="eastAsia"/>
        </w:rPr>
        <w:t>即可</w:t>
      </w:r>
    </w:p>
    <w:p w14:paraId="6EB27E2E" w14:textId="3F47E09B" w:rsidR="00641D65" w:rsidRDefault="00641D65" w:rsidP="00641D65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调用了一个声明抛出异常的方法</w:t>
      </w:r>
      <w:r>
        <w:rPr>
          <w:rFonts w:hint="eastAsia"/>
        </w:rPr>
        <w:t>,</w:t>
      </w:r>
      <w:r>
        <w:rPr>
          <w:rFonts w:hint="eastAsia"/>
        </w:rPr>
        <w:t>我们就必须</w:t>
      </w:r>
      <w:r w:rsidR="002561EF">
        <w:rPr>
          <w:rFonts w:hint="eastAsia"/>
        </w:rPr>
        <w:t>得</w:t>
      </w:r>
      <w:r>
        <w:rPr>
          <w:rFonts w:hint="eastAsia"/>
        </w:rPr>
        <w:t>处理声明的异常</w:t>
      </w:r>
    </w:p>
    <w:p w14:paraId="509FAECF" w14:textId="77777777" w:rsidR="00641D65" w:rsidRDefault="00641D65" w:rsidP="00641D65">
      <w:pPr>
        <w:ind w:left="420" w:firstLine="420"/>
      </w:pPr>
      <w:r>
        <w:rPr>
          <w:rFonts w:hint="eastAsia"/>
        </w:rPr>
        <w:t>要么继续使用</w:t>
      </w:r>
      <w:r>
        <w:rPr>
          <w:rFonts w:hint="eastAsia"/>
        </w:rPr>
        <w:t>throws</w:t>
      </w:r>
      <w:r>
        <w:rPr>
          <w:rFonts w:hint="eastAsia"/>
        </w:rPr>
        <w:t>声明抛出，交给方法的调用者处理，最终交给</w:t>
      </w:r>
      <w:r>
        <w:rPr>
          <w:rFonts w:hint="eastAsia"/>
        </w:rPr>
        <w:t>JVM</w:t>
      </w:r>
    </w:p>
    <w:p w14:paraId="2EF2F59A" w14:textId="4380707A" w:rsidR="006E413A" w:rsidRDefault="00641D65" w:rsidP="00641D65">
      <w:pPr>
        <w:ind w:left="420" w:firstLine="420"/>
      </w:pPr>
      <w:r>
        <w:rPr>
          <w:rFonts w:hint="eastAsia"/>
        </w:rPr>
        <w:lastRenderedPageBreak/>
        <w:t>要么</w:t>
      </w:r>
      <w:r>
        <w:rPr>
          <w:rFonts w:hint="eastAsia"/>
        </w:rPr>
        <w:t>try... catch</w:t>
      </w:r>
      <w:r>
        <w:rPr>
          <w:rFonts w:hint="eastAsia"/>
        </w:rPr>
        <w:t>自己处理异常</w:t>
      </w:r>
    </w:p>
    <w:p w14:paraId="75EC2B33" w14:textId="43E53AC4" w:rsidR="002561EF" w:rsidRDefault="002561EF" w:rsidP="002561EF"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>try... catch:</w:t>
      </w:r>
      <w:r w:rsidR="001A0352">
        <w:t xml:space="preserve"> </w:t>
      </w:r>
      <w:r>
        <w:rPr>
          <w:rFonts w:hint="eastAsia"/>
        </w:rPr>
        <w:t>异常处理的</w:t>
      </w:r>
      <w:r w:rsidRPr="001A0352">
        <w:rPr>
          <w:rFonts w:hint="eastAsia"/>
          <w:color w:val="FF0000"/>
        </w:rPr>
        <w:t>第二种</w:t>
      </w:r>
      <w:r>
        <w:rPr>
          <w:rFonts w:hint="eastAsia"/>
        </w:rPr>
        <w:t>方式</w:t>
      </w:r>
      <w:r>
        <w:rPr>
          <w:rFonts w:hint="eastAsia"/>
        </w:rPr>
        <w:t>,</w:t>
      </w:r>
      <w:r>
        <w:rPr>
          <w:rFonts w:hint="eastAsia"/>
        </w:rPr>
        <w:t>自己处理异常</w:t>
      </w:r>
      <w:r w:rsidR="001A0352">
        <w:rPr>
          <w:rFonts w:hint="eastAsia"/>
        </w:rPr>
        <w:t>。</w:t>
      </w:r>
    </w:p>
    <w:p w14:paraId="00423C8A" w14:textId="52908BE7" w:rsidR="002561EF" w:rsidRDefault="001A0352" w:rsidP="002561EF">
      <w:r>
        <w:rPr>
          <w:rFonts w:hint="eastAsia"/>
        </w:rPr>
        <w:t>a</w:t>
      </w:r>
      <w:r>
        <w:rPr>
          <w:rFonts w:hint="eastAsia"/>
        </w:rPr>
        <w:t>．</w:t>
      </w:r>
      <w:r w:rsidR="002561EF">
        <w:rPr>
          <w:rFonts w:hint="eastAsia"/>
        </w:rPr>
        <w:t>格式</w:t>
      </w:r>
      <w:r w:rsidR="002561EF">
        <w:rPr>
          <w:rFonts w:hint="eastAsia"/>
        </w:rPr>
        <w:t>:</w:t>
      </w:r>
    </w:p>
    <w:p w14:paraId="08193B19" w14:textId="77777777" w:rsidR="002561EF" w:rsidRDefault="002561EF" w:rsidP="001A0352">
      <w:pPr>
        <w:ind w:firstLine="420"/>
      </w:pPr>
      <w:r>
        <w:t xml:space="preserve">try{ </w:t>
      </w:r>
    </w:p>
    <w:p w14:paraId="4AFCF411" w14:textId="77777777" w:rsidR="002561EF" w:rsidRDefault="002561EF" w:rsidP="001A0352">
      <w:pPr>
        <w:ind w:left="420" w:firstLine="420"/>
      </w:pPr>
      <w:r>
        <w:rPr>
          <w:rFonts w:hint="eastAsia"/>
        </w:rPr>
        <w:t>可能产生异常的代码</w:t>
      </w:r>
    </w:p>
    <w:p w14:paraId="652C0B0D" w14:textId="0E540359" w:rsidR="002561EF" w:rsidRDefault="002561EF" w:rsidP="001A0352">
      <w:pPr>
        <w:ind w:firstLine="420"/>
      </w:pPr>
      <w:r>
        <w:rPr>
          <w:rFonts w:hint="eastAsia"/>
        </w:rPr>
        <w:t>}catch(</w:t>
      </w:r>
      <w:r>
        <w:rPr>
          <w:rFonts w:hint="eastAsia"/>
        </w:rPr>
        <w:t>定义一个异常的变量</w:t>
      </w:r>
      <w:r>
        <w:rPr>
          <w:rFonts w:hint="eastAsia"/>
        </w:rPr>
        <w:t>a</w:t>
      </w:r>
      <w:r>
        <w:rPr>
          <w:rFonts w:hint="eastAsia"/>
        </w:rPr>
        <w:t>用来接收</w:t>
      </w:r>
      <w:r>
        <w:rPr>
          <w:rFonts w:hint="eastAsia"/>
        </w:rPr>
        <w:t>try</w:t>
      </w:r>
      <w:r>
        <w:rPr>
          <w:rFonts w:hint="eastAsia"/>
        </w:rPr>
        <w:t>中抛出的异常对象</w:t>
      </w:r>
      <w:r>
        <w:rPr>
          <w:rFonts w:hint="eastAsia"/>
        </w:rPr>
        <w:t>){</w:t>
      </w:r>
    </w:p>
    <w:p w14:paraId="65B0EF4D" w14:textId="5B300F70" w:rsidR="002561EF" w:rsidRDefault="002561EF" w:rsidP="001A0352">
      <w:pPr>
        <w:ind w:left="420" w:firstLine="420"/>
      </w:pPr>
      <w:r>
        <w:rPr>
          <w:rFonts w:hint="eastAsia"/>
        </w:rPr>
        <w:t>异常的处理逻辑，</w:t>
      </w:r>
      <w:r w:rsidR="001A0352">
        <w:rPr>
          <w:rFonts w:hint="eastAsia"/>
        </w:rPr>
        <w:t>发现</w:t>
      </w:r>
      <w:r>
        <w:rPr>
          <w:rFonts w:hint="eastAsia"/>
        </w:rPr>
        <w:t>异常对象之后</w:t>
      </w:r>
      <w:r>
        <w:rPr>
          <w:rFonts w:hint="eastAsia"/>
        </w:rPr>
        <w:t>,</w:t>
      </w:r>
      <w:r>
        <w:rPr>
          <w:rFonts w:hint="eastAsia"/>
        </w:rPr>
        <w:t>怎么处理异常对象</w:t>
      </w:r>
    </w:p>
    <w:p w14:paraId="4FD9474C" w14:textId="118CDC01" w:rsidR="002561EF" w:rsidRDefault="001A0352" w:rsidP="001A0352">
      <w:pPr>
        <w:ind w:left="420" w:firstLine="420"/>
      </w:pPr>
      <w:r>
        <w:rPr>
          <w:rFonts w:hint="eastAsia"/>
        </w:rPr>
        <w:t>一</w:t>
      </w:r>
      <w:r w:rsidR="002561EF">
        <w:rPr>
          <w:rFonts w:hint="eastAsia"/>
        </w:rPr>
        <w:t>般在工作中，会把异常的信息记录到一个</w:t>
      </w:r>
      <w:r w:rsidR="002561EF" w:rsidRPr="001A0352">
        <w:rPr>
          <w:rFonts w:hint="eastAsia"/>
          <w:color w:val="FF0000"/>
        </w:rPr>
        <w:t>日志</w:t>
      </w:r>
      <w:r w:rsidR="002561EF">
        <w:rPr>
          <w:rFonts w:hint="eastAsia"/>
        </w:rPr>
        <w:t>中</w:t>
      </w:r>
    </w:p>
    <w:p w14:paraId="63E0CEE7" w14:textId="36594809" w:rsidR="001A0352" w:rsidRDefault="001A0352" w:rsidP="001A0352">
      <w:r>
        <w:tab/>
        <w:t>…</w:t>
      </w:r>
    </w:p>
    <w:p w14:paraId="5D90FEC8" w14:textId="24B53AF4" w:rsidR="002561EF" w:rsidRDefault="002561EF" w:rsidP="001A0352">
      <w:pPr>
        <w:ind w:firstLine="420"/>
      </w:pPr>
      <w:r>
        <w:rPr>
          <w:rFonts w:hint="eastAsia"/>
        </w:rPr>
        <w:t>catch(</w:t>
      </w:r>
      <w:r>
        <w:rPr>
          <w:rFonts w:hint="eastAsia"/>
        </w:rPr>
        <w:t>异常类名变量名</w:t>
      </w:r>
      <w:r>
        <w:rPr>
          <w:rFonts w:hint="eastAsia"/>
        </w:rPr>
        <w:t>){</w:t>
      </w:r>
    </w:p>
    <w:p w14:paraId="57A36999" w14:textId="3316ECF2" w:rsidR="001A0352" w:rsidRDefault="001A0352" w:rsidP="001A0352">
      <w:pPr>
        <w:ind w:firstLine="420"/>
      </w:pPr>
      <w:r>
        <w:rPr>
          <w:rFonts w:hint="eastAsia"/>
        </w:rPr>
        <w:t>}</w:t>
      </w:r>
    </w:p>
    <w:p w14:paraId="1E8B2622" w14:textId="42704071" w:rsidR="002561EF" w:rsidRDefault="001A0352" w:rsidP="002561EF">
      <w:r>
        <w:rPr>
          <w:rFonts w:hint="eastAsia"/>
        </w:rPr>
        <w:t>b</w:t>
      </w:r>
      <w:r>
        <w:rPr>
          <w:rFonts w:hint="eastAsia"/>
        </w:rPr>
        <w:t>．</w:t>
      </w:r>
      <w:r w:rsidR="002561EF">
        <w:rPr>
          <w:rFonts w:hint="eastAsia"/>
        </w:rPr>
        <w:t>注意</w:t>
      </w:r>
      <w:r w:rsidR="002561EF">
        <w:rPr>
          <w:rFonts w:hint="eastAsia"/>
        </w:rPr>
        <w:t>:</w:t>
      </w:r>
    </w:p>
    <w:p w14:paraId="5B42BA45" w14:textId="77777777" w:rsidR="002561EF" w:rsidRDefault="002561EF" w:rsidP="001A0352">
      <w:pPr>
        <w:ind w:left="420"/>
      </w:pPr>
      <w:r>
        <w:rPr>
          <w:rFonts w:hint="eastAsia"/>
        </w:rPr>
        <w:t>1. try</w:t>
      </w:r>
      <w:r>
        <w:rPr>
          <w:rFonts w:hint="eastAsia"/>
        </w:rPr>
        <w:t>中可能会抛出多个异常对象</w:t>
      </w:r>
      <w:r>
        <w:rPr>
          <w:rFonts w:hint="eastAsia"/>
        </w:rPr>
        <w:t>,</w:t>
      </w:r>
      <w:r>
        <w:rPr>
          <w:rFonts w:hint="eastAsia"/>
        </w:rPr>
        <w:t>那么就可以使用</w:t>
      </w:r>
      <w:r w:rsidRPr="001A0352">
        <w:rPr>
          <w:rFonts w:hint="eastAsia"/>
          <w:color w:val="FF0000"/>
        </w:rPr>
        <w:t>多个</w:t>
      </w:r>
      <w:r w:rsidRPr="001A0352">
        <w:rPr>
          <w:rFonts w:hint="eastAsia"/>
          <w:color w:val="FF0000"/>
        </w:rPr>
        <w:t>catch</w:t>
      </w:r>
      <w:r>
        <w:rPr>
          <w:rFonts w:hint="eastAsia"/>
        </w:rPr>
        <w:t>来处理这些异常对象</w:t>
      </w:r>
    </w:p>
    <w:p w14:paraId="29F0D3B1" w14:textId="27F39CF2" w:rsidR="002561EF" w:rsidRDefault="002561EF" w:rsidP="001A0352">
      <w:pPr>
        <w:ind w:left="420"/>
      </w:pPr>
      <w:r>
        <w:rPr>
          <w:rFonts w:hint="eastAsia"/>
        </w:rPr>
        <w:t>2.</w:t>
      </w:r>
      <w:commentRangeStart w:id="99"/>
      <w:r>
        <w:rPr>
          <w:rFonts w:hint="eastAsia"/>
        </w:rPr>
        <w:t>如果</w:t>
      </w:r>
      <w:r>
        <w:rPr>
          <w:rFonts w:hint="eastAsia"/>
        </w:rPr>
        <w:t>try</w:t>
      </w:r>
      <w:r>
        <w:rPr>
          <w:rFonts w:hint="eastAsia"/>
        </w:rPr>
        <w:t>中产生了异常，那么就会执行</w:t>
      </w:r>
      <w:r>
        <w:rPr>
          <w:rFonts w:hint="eastAsia"/>
        </w:rPr>
        <w:t>catch</w:t>
      </w:r>
      <w:r>
        <w:rPr>
          <w:rFonts w:hint="eastAsia"/>
        </w:rPr>
        <w:t>中的异常处理逻辑</w:t>
      </w:r>
      <w:r w:rsidR="001A0352">
        <w:rPr>
          <w:rFonts w:hint="eastAsia"/>
        </w:rPr>
        <w:t>，</w:t>
      </w:r>
      <w:r>
        <w:rPr>
          <w:rFonts w:hint="eastAsia"/>
        </w:rPr>
        <w:t>执行完毕</w:t>
      </w:r>
      <w:r>
        <w:rPr>
          <w:rFonts w:hint="eastAsia"/>
        </w:rPr>
        <w:t>catch</w:t>
      </w:r>
      <w:r>
        <w:rPr>
          <w:rFonts w:hint="eastAsia"/>
        </w:rPr>
        <w:t>中的处理逻辑</w:t>
      </w:r>
      <w:r>
        <w:rPr>
          <w:rFonts w:hint="eastAsia"/>
        </w:rPr>
        <w:t>,</w:t>
      </w:r>
      <w:r>
        <w:rPr>
          <w:rFonts w:hint="eastAsia"/>
        </w:rPr>
        <w:t>继续执行</w:t>
      </w:r>
      <w:r>
        <w:rPr>
          <w:rFonts w:hint="eastAsia"/>
        </w:rPr>
        <w:t>try... catch</w:t>
      </w:r>
      <w:r>
        <w:rPr>
          <w:rFonts w:hint="eastAsia"/>
        </w:rPr>
        <w:t>之后的代码</w:t>
      </w:r>
      <w:commentRangeEnd w:id="99"/>
      <w:r w:rsidR="008A63D6">
        <w:rPr>
          <w:rStyle w:val="ae"/>
        </w:rPr>
        <w:commentReference w:id="99"/>
      </w:r>
    </w:p>
    <w:p w14:paraId="283CBD4A" w14:textId="62829278" w:rsidR="001A0352" w:rsidRDefault="002561EF" w:rsidP="001A0352">
      <w:pPr>
        <w:ind w:left="420"/>
      </w:pPr>
      <w:r>
        <w:rPr>
          <w:rFonts w:hint="eastAsia"/>
        </w:rPr>
        <w:t>如果</w:t>
      </w:r>
      <w:r>
        <w:rPr>
          <w:rFonts w:hint="eastAsia"/>
        </w:rPr>
        <w:t>try</w:t>
      </w:r>
      <w:r>
        <w:rPr>
          <w:rFonts w:hint="eastAsia"/>
        </w:rPr>
        <w:t>中没有产生异常，那么就不会执行</w:t>
      </w:r>
      <w:r>
        <w:rPr>
          <w:rFonts w:hint="eastAsia"/>
        </w:rPr>
        <w:t>catch</w:t>
      </w:r>
      <w:r>
        <w:rPr>
          <w:rFonts w:hint="eastAsia"/>
        </w:rPr>
        <w:t>中异常的处理逻辑</w:t>
      </w:r>
      <w:r w:rsidR="001A0352">
        <w:rPr>
          <w:rFonts w:hint="eastAsia"/>
        </w:rPr>
        <w:t>，</w:t>
      </w:r>
      <w:r>
        <w:rPr>
          <w:rFonts w:hint="eastAsia"/>
        </w:rPr>
        <w:t>执行完</w:t>
      </w:r>
      <w:r>
        <w:rPr>
          <w:rFonts w:hint="eastAsia"/>
        </w:rPr>
        <w:t>try</w:t>
      </w:r>
      <w:r>
        <w:rPr>
          <w:rFonts w:hint="eastAsia"/>
        </w:rPr>
        <w:t>中的代码，继续执行</w:t>
      </w:r>
      <w:r>
        <w:rPr>
          <w:rFonts w:hint="eastAsia"/>
        </w:rPr>
        <w:t>try. .. catch</w:t>
      </w:r>
      <w:r>
        <w:rPr>
          <w:rFonts w:hint="eastAsia"/>
        </w:rPr>
        <w:t>之后的代码</w:t>
      </w:r>
    </w:p>
    <w:p w14:paraId="7CC97AB5" w14:textId="22EBC095" w:rsidR="00D43C4B" w:rsidRDefault="00D43C4B" w:rsidP="00D43C4B">
      <w:r>
        <w:rPr>
          <w:rFonts w:hint="eastAsia"/>
        </w:rPr>
        <w:t>4</w:t>
      </w:r>
      <w:r>
        <w:t>.</w:t>
      </w:r>
      <w:r w:rsidRPr="00D43C4B">
        <w:rPr>
          <w:rFonts w:hint="eastAsia"/>
        </w:rPr>
        <w:t xml:space="preserve"> </w:t>
      </w:r>
      <w:r>
        <w:rPr>
          <w:rFonts w:hint="eastAsia"/>
        </w:rPr>
        <w:t>finally</w:t>
      </w:r>
      <w:r>
        <w:rPr>
          <w:rFonts w:hint="eastAsia"/>
        </w:rPr>
        <w:t>代码块</w:t>
      </w:r>
    </w:p>
    <w:p w14:paraId="19DEF26D" w14:textId="77777777" w:rsidR="00D43C4B" w:rsidRDefault="00D43C4B" w:rsidP="00D43C4B">
      <w:r>
        <w:rPr>
          <w:rFonts w:hint="eastAsia"/>
        </w:rPr>
        <w:t>a</w:t>
      </w:r>
      <w:r>
        <w:rPr>
          <w:rFonts w:hint="eastAsia"/>
        </w:rPr>
        <w:t>．格式</w:t>
      </w:r>
      <w:r>
        <w:rPr>
          <w:rFonts w:hint="eastAsia"/>
        </w:rPr>
        <w:t>:</w:t>
      </w:r>
    </w:p>
    <w:p w14:paraId="19070835" w14:textId="77777777" w:rsidR="00D43C4B" w:rsidRDefault="00D43C4B" w:rsidP="00D43C4B">
      <w:pPr>
        <w:ind w:firstLine="420"/>
      </w:pPr>
      <w:r>
        <w:t xml:space="preserve">try{ </w:t>
      </w:r>
    </w:p>
    <w:p w14:paraId="3DD28D1B" w14:textId="77777777" w:rsidR="00D43C4B" w:rsidRDefault="00D43C4B" w:rsidP="00D43C4B">
      <w:pPr>
        <w:ind w:left="420" w:firstLine="420"/>
      </w:pPr>
      <w:r>
        <w:rPr>
          <w:rFonts w:hint="eastAsia"/>
        </w:rPr>
        <w:t>可能产生异常的代码</w:t>
      </w:r>
    </w:p>
    <w:p w14:paraId="517C12F5" w14:textId="77777777" w:rsidR="00D43C4B" w:rsidRDefault="00D43C4B" w:rsidP="00D43C4B">
      <w:pPr>
        <w:ind w:firstLine="420"/>
      </w:pPr>
      <w:r>
        <w:rPr>
          <w:rFonts w:hint="eastAsia"/>
        </w:rPr>
        <w:t>}catch(</w:t>
      </w:r>
      <w:r>
        <w:rPr>
          <w:rFonts w:hint="eastAsia"/>
        </w:rPr>
        <w:t>定义一个异常的变量</w:t>
      </w:r>
      <w:r>
        <w:rPr>
          <w:rFonts w:hint="eastAsia"/>
        </w:rPr>
        <w:t>a</w:t>
      </w:r>
      <w:r>
        <w:rPr>
          <w:rFonts w:hint="eastAsia"/>
        </w:rPr>
        <w:t>用来接收</w:t>
      </w:r>
      <w:r>
        <w:rPr>
          <w:rFonts w:hint="eastAsia"/>
        </w:rPr>
        <w:t>try</w:t>
      </w:r>
      <w:r>
        <w:rPr>
          <w:rFonts w:hint="eastAsia"/>
        </w:rPr>
        <w:t>中抛出的异常对象</w:t>
      </w:r>
      <w:r>
        <w:rPr>
          <w:rFonts w:hint="eastAsia"/>
        </w:rPr>
        <w:t>){</w:t>
      </w:r>
    </w:p>
    <w:p w14:paraId="1FF02C27" w14:textId="77777777" w:rsidR="00D43C4B" w:rsidRDefault="00D43C4B" w:rsidP="00D43C4B">
      <w:pPr>
        <w:ind w:left="420" w:firstLine="420"/>
      </w:pPr>
      <w:r>
        <w:rPr>
          <w:rFonts w:hint="eastAsia"/>
        </w:rPr>
        <w:t>异常的处理逻辑，发现异常对象之后</w:t>
      </w:r>
      <w:r>
        <w:rPr>
          <w:rFonts w:hint="eastAsia"/>
        </w:rPr>
        <w:t>,</w:t>
      </w:r>
      <w:r>
        <w:rPr>
          <w:rFonts w:hint="eastAsia"/>
        </w:rPr>
        <w:t>怎么处理异常对象</w:t>
      </w:r>
    </w:p>
    <w:p w14:paraId="5BDAA444" w14:textId="77777777" w:rsidR="00D43C4B" w:rsidRDefault="00D43C4B" w:rsidP="00D43C4B">
      <w:pPr>
        <w:ind w:left="420" w:firstLine="420"/>
      </w:pPr>
      <w:r>
        <w:rPr>
          <w:rFonts w:hint="eastAsia"/>
        </w:rPr>
        <w:t>一般在工作中，会把异常的信息记录到一个</w:t>
      </w:r>
      <w:r w:rsidRPr="001A0352">
        <w:rPr>
          <w:rFonts w:hint="eastAsia"/>
          <w:color w:val="FF0000"/>
        </w:rPr>
        <w:t>日志</w:t>
      </w:r>
      <w:r>
        <w:rPr>
          <w:rFonts w:hint="eastAsia"/>
        </w:rPr>
        <w:t>中</w:t>
      </w:r>
    </w:p>
    <w:p w14:paraId="6DDCA535" w14:textId="77777777" w:rsidR="00D43C4B" w:rsidRDefault="00D43C4B" w:rsidP="00D43C4B">
      <w:r>
        <w:tab/>
        <w:t>…</w:t>
      </w:r>
    </w:p>
    <w:p w14:paraId="44BAE0A8" w14:textId="77777777" w:rsidR="00D43C4B" w:rsidRDefault="00D43C4B" w:rsidP="00D43C4B">
      <w:pPr>
        <w:ind w:firstLine="420"/>
      </w:pPr>
      <w:r>
        <w:rPr>
          <w:rFonts w:hint="eastAsia"/>
        </w:rPr>
        <w:t>catch(</w:t>
      </w:r>
      <w:r>
        <w:rPr>
          <w:rFonts w:hint="eastAsia"/>
        </w:rPr>
        <w:t>异常类名变量名</w:t>
      </w:r>
      <w:r>
        <w:rPr>
          <w:rFonts w:hint="eastAsia"/>
        </w:rPr>
        <w:t>){</w:t>
      </w:r>
    </w:p>
    <w:p w14:paraId="13AA47B2" w14:textId="2D74AE3C" w:rsidR="00D43C4B" w:rsidRDefault="00D43C4B" w:rsidP="00D43C4B">
      <w:pPr>
        <w:ind w:firstLine="420"/>
      </w:pPr>
      <w:r>
        <w:rPr>
          <w:rFonts w:hint="eastAsia"/>
        </w:rPr>
        <w:t>}</w:t>
      </w:r>
      <w:r>
        <w:t>finally{</w:t>
      </w:r>
    </w:p>
    <w:p w14:paraId="068D3628" w14:textId="704CF4E8" w:rsidR="00D43C4B" w:rsidRDefault="00D43C4B" w:rsidP="00D43C4B">
      <w:pPr>
        <w:ind w:left="420" w:firstLine="420"/>
      </w:pPr>
      <w:r>
        <w:rPr>
          <w:rFonts w:hint="eastAsia"/>
        </w:rPr>
        <w:t>无论是否出现异常都会执行</w:t>
      </w:r>
    </w:p>
    <w:p w14:paraId="34888223" w14:textId="77777777" w:rsidR="00D43C4B" w:rsidRDefault="00D43C4B" w:rsidP="00D43C4B">
      <w:r>
        <w:tab/>
        <w:t>}</w:t>
      </w:r>
    </w:p>
    <w:p w14:paraId="726362BC" w14:textId="5155905E" w:rsidR="00D43C4B" w:rsidRDefault="00D43C4B" w:rsidP="00D43C4B">
      <w:r>
        <w:rPr>
          <w:rFonts w:hint="eastAsia"/>
        </w:rPr>
        <w:t>b</w:t>
      </w:r>
      <w:r>
        <w:rPr>
          <w:rFonts w:hint="eastAsia"/>
        </w:rPr>
        <w:t>．注意</w:t>
      </w:r>
      <w:r>
        <w:rPr>
          <w:rFonts w:hint="eastAsia"/>
        </w:rPr>
        <w:t>:</w:t>
      </w:r>
    </w:p>
    <w:p w14:paraId="69CFCE11" w14:textId="4AE1931F" w:rsidR="00D43C4B" w:rsidRDefault="00D43C4B" w:rsidP="00D43C4B">
      <w:pPr>
        <w:ind w:firstLine="420"/>
      </w:pPr>
      <w:r>
        <w:rPr>
          <w:rFonts w:hint="eastAsia"/>
        </w:rPr>
        <w:t>1.finally</w:t>
      </w:r>
      <w:r>
        <w:rPr>
          <w:rFonts w:hint="eastAsia"/>
        </w:rPr>
        <w:t>不能单独使用，必须和</w:t>
      </w:r>
      <w:r>
        <w:rPr>
          <w:rFonts w:hint="eastAsia"/>
        </w:rPr>
        <w:t>try</w:t>
      </w:r>
      <w:r>
        <w:rPr>
          <w:rFonts w:hint="eastAsia"/>
        </w:rPr>
        <w:t>一起使用</w:t>
      </w:r>
    </w:p>
    <w:p w14:paraId="463A03C6" w14:textId="3CF769CB" w:rsidR="00D43C4B" w:rsidRDefault="00D43C4B" w:rsidP="00D43C4B">
      <w:pPr>
        <w:ind w:left="420"/>
      </w:pPr>
      <w:r>
        <w:rPr>
          <w:rFonts w:hint="eastAsia"/>
        </w:rPr>
        <w:t>2.finally</w:t>
      </w:r>
      <w:r>
        <w:rPr>
          <w:rFonts w:hint="eastAsia"/>
        </w:rPr>
        <w:t>一般用于资源释放</w:t>
      </w:r>
      <w:r>
        <w:rPr>
          <w:rFonts w:hint="eastAsia"/>
        </w:rPr>
        <w:t>(</w:t>
      </w:r>
      <w:r>
        <w:rPr>
          <w:rFonts w:hint="eastAsia"/>
        </w:rPr>
        <w:t>资源回收</w:t>
      </w:r>
      <w:r>
        <w:rPr>
          <w:rFonts w:hint="eastAsia"/>
        </w:rPr>
        <w:t>),</w:t>
      </w:r>
      <w:r>
        <w:rPr>
          <w:rFonts w:hint="eastAsia"/>
        </w:rPr>
        <w:t>无论程序是否出现异常</w:t>
      </w:r>
      <w:r>
        <w:rPr>
          <w:rFonts w:hint="eastAsia"/>
        </w:rPr>
        <w:t>,</w:t>
      </w:r>
      <w:r>
        <w:rPr>
          <w:rFonts w:hint="eastAsia"/>
        </w:rPr>
        <w:t>最后都要资源释放</w:t>
      </w:r>
      <w:r w:rsidRPr="008A63D6">
        <w:rPr>
          <w:rFonts w:hint="eastAsia"/>
          <w:highlight w:val="green"/>
        </w:rPr>
        <w:t>(IO)</w:t>
      </w:r>
    </w:p>
    <w:p w14:paraId="4B094EE3" w14:textId="78938B35" w:rsidR="00BE5808" w:rsidRPr="00647533" w:rsidRDefault="008A63D6" w:rsidP="00647533">
      <w:pPr>
        <w:pStyle w:val="2"/>
      </w:pPr>
      <w:r w:rsidRPr="00647533">
        <w:rPr>
          <w:rFonts w:hint="eastAsia"/>
        </w:rPr>
        <w:t>三．</w:t>
      </w:r>
      <w:r w:rsidR="00BE5808" w:rsidRPr="00647533">
        <w:rPr>
          <w:rFonts w:hint="eastAsia"/>
        </w:rPr>
        <w:t>注意事项</w:t>
      </w:r>
    </w:p>
    <w:p w14:paraId="506CEF32" w14:textId="563874BC" w:rsidR="008A63D6" w:rsidRPr="008A63D6" w:rsidRDefault="00BE5808" w:rsidP="008A63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Ⅰ</w:t>
      </w:r>
      <w:r>
        <w:rPr>
          <w:rFonts w:hint="eastAsia"/>
          <w:sz w:val="28"/>
          <w:szCs w:val="28"/>
        </w:rPr>
        <w:t>.</w:t>
      </w:r>
      <w:r w:rsidR="008A63D6" w:rsidRPr="008A63D6">
        <w:rPr>
          <w:rFonts w:hint="eastAsia"/>
          <w:sz w:val="28"/>
          <w:szCs w:val="28"/>
        </w:rPr>
        <w:t>多个异常使用捕获又该如何处理呢</w:t>
      </w:r>
      <w:r w:rsidR="008A63D6" w:rsidRPr="008A63D6">
        <w:rPr>
          <w:rFonts w:hint="eastAsia"/>
          <w:sz w:val="28"/>
          <w:szCs w:val="28"/>
        </w:rPr>
        <w:t>?</w:t>
      </w:r>
    </w:p>
    <w:p w14:paraId="7E2141A1" w14:textId="0D1FBF00" w:rsidR="008A63D6" w:rsidRPr="008A63D6" w:rsidRDefault="008A63D6" w:rsidP="008A63D6">
      <w:r w:rsidRPr="008A63D6">
        <w:rPr>
          <w:rFonts w:hint="eastAsia"/>
        </w:rPr>
        <w:t>1</w:t>
      </w:r>
      <w:r>
        <w:rPr>
          <w:rFonts w:hint="eastAsia"/>
        </w:rPr>
        <w:t>．</w:t>
      </w:r>
      <w:r w:rsidRPr="008A63D6">
        <w:rPr>
          <w:rFonts w:hint="eastAsia"/>
        </w:rPr>
        <w:t>多个异常分别处理。</w:t>
      </w:r>
    </w:p>
    <w:p w14:paraId="5CDFAFFA" w14:textId="69A490E2" w:rsidR="008A63D6" w:rsidRDefault="008A63D6" w:rsidP="008A63D6">
      <w:r w:rsidRPr="008A63D6">
        <w:rPr>
          <w:rFonts w:hint="eastAsia"/>
        </w:rPr>
        <w:t>2</w:t>
      </w:r>
      <w:r>
        <w:rPr>
          <w:rFonts w:hint="eastAsia"/>
        </w:rPr>
        <w:t>．</w:t>
      </w:r>
      <w:r w:rsidRPr="008A63D6">
        <w:rPr>
          <w:rFonts w:hint="eastAsia"/>
        </w:rPr>
        <w:t>多个异常一次捕获</w:t>
      </w:r>
      <w:r>
        <w:rPr>
          <w:rFonts w:hint="eastAsia"/>
        </w:rPr>
        <w:t>，</w:t>
      </w:r>
      <w:r w:rsidRPr="008A63D6">
        <w:rPr>
          <w:rFonts w:hint="eastAsia"/>
        </w:rPr>
        <w:t>多次处理。</w:t>
      </w:r>
    </w:p>
    <w:p w14:paraId="4FACD556" w14:textId="5BE13578" w:rsidR="008A63D6" w:rsidRDefault="008A63D6" w:rsidP="008A63D6">
      <w:pPr>
        <w:ind w:firstLineChars="100" w:firstLine="240"/>
      </w:pPr>
      <w:r>
        <w:rPr>
          <w:rFonts w:hint="eastAsia"/>
        </w:rPr>
        <w:t>一个</w:t>
      </w:r>
      <w:r>
        <w:rPr>
          <w:rFonts w:hint="eastAsia"/>
        </w:rPr>
        <w:t>try</w:t>
      </w:r>
      <w:r>
        <w:rPr>
          <w:rFonts w:hint="eastAsia"/>
        </w:rPr>
        <w:t>多个</w:t>
      </w:r>
      <w:r>
        <w:rPr>
          <w:rFonts w:hint="eastAsia"/>
        </w:rPr>
        <w:t>catch</w:t>
      </w:r>
      <w:r>
        <w:rPr>
          <w:rFonts w:hint="eastAsia"/>
        </w:rPr>
        <w:t>注意事项</w:t>
      </w:r>
      <w:r>
        <w:rPr>
          <w:rFonts w:hint="eastAsia"/>
        </w:rPr>
        <w:t>:</w:t>
      </w:r>
    </w:p>
    <w:p w14:paraId="6957210A" w14:textId="24071181" w:rsidR="008A63D6" w:rsidRDefault="008A63D6" w:rsidP="008A63D6">
      <w:pPr>
        <w:ind w:left="420" w:firstLine="420"/>
      </w:pPr>
      <w:r>
        <w:rPr>
          <w:rFonts w:hint="eastAsia"/>
        </w:rPr>
        <w:t>catch</w:t>
      </w:r>
      <w:r>
        <w:rPr>
          <w:rFonts w:hint="eastAsia"/>
        </w:rPr>
        <w:t>里边定义的异常变量</w:t>
      </w:r>
      <w:r>
        <w:rPr>
          <w:rFonts w:hint="eastAsia"/>
        </w:rPr>
        <w:t>,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有</w:t>
      </w:r>
      <w:r w:rsidRPr="008A63D6">
        <w:rPr>
          <w:rFonts w:hint="eastAsia"/>
          <w:color w:val="FF0000"/>
        </w:rPr>
        <w:t>子父类关系</w:t>
      </w:r>
      <w:proofErr w:type="gramEnd"/>
      <w:r>
        <w:rPr>
          <w:rFonts w:hint="eastAsia"/>
        </w:rPr>
        <w:t>,</w:t>
      </w:r>
      <w:r>
        <w:rPr>
          <w:rFonts w:hint="eastAsia"/>
        </w:rPr>
        <w:t>那么子类的异常变量必须写在上边</w:t>
      </w:r>
      <w:r>
        <w:rPr>
          <w:rFonts w:hint="eastAsia"/>
        </w:rPr>
        <w:t>,</w:t>
      </w:r>
      <w:r>
        <w:rPr>
          <w:rFonts w:hint="eastAsia"/>
        </w:rPr>
        <w:t>否则就会报错</w:t>
      </w:r>
    </w:p>
    <w:p w14:paraId="3E374599" w14:textId="6A276B74" w:rsidR="000D1775" w:rsidRPr="008A63D6" w:rsidRDefault="000D1775" w:rsidP="000D1775">
      <w:r>
        <w:rPr>
          <w:rFonts w:hint="eastAsia"/>
          <w:noProof/>
        </w:rPr>
        <w:lastRenderedPageBreak/>
        <w:drawing>
          <wp:inline distT="0" distB="0" distL="0" distR="0" wp14:anchorId="05523A4E" wp14:editId="1110CEC3">
            <wp:extent cx="6419579" cy="2146300"/>
            <wp:effectExtent l="0" t="0" r="63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nipaste_2020-06-15_19-10-09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370" cy="21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742C" w14:textId="37FE3191" w:rsidR="008A63D6" w:rsidRDefault="008A63D6" w:rsidP="008A63D6">
      <w:r w:rsidRPr="008A63D6">
        <w:rPr>
          <w:rFonts w:hint="eastAsia"/>
        </w:rPr>
        <w:t>3</w:t>
      </w:r>
      <w:r>
        <w:rPr>
          <w:rFonts w:hint="eastAsia"/>
        </w:rPr>
        <w:t>．</w:t>
      </w:r>
      <w:r w:rsidRPr="008A63D6">
        <w:rPr>
          <w:rFonts w:hint="eastAsia"/>
        </w:rPr>
        <w:t>多个异常一次捕获一次处理。</w:t>
      </w:r>
    </w:p>
    <w:p w14:paraId="2DC056BA" w14:textId="4EE33C31" w:rsidR="008A63D6" w:rsidRDefault="008A63D6" w:rsidP="008A63D6">
      <w:r>
        <w:rPr>
          <w:rFonts w:hint="eastAsia"/>
        </w:rPr>
        <w:t xml:space="preserve"> </w:t>
      </w:r>
      <w:r>
        <w:rPr>
          <w:rFonts w:hint="eastAsia"/>
        </w:rPr>
        <w:t>（多态处理，只需定义</w:t>
      </w:r>
      <w:r w:rsidRPr="008A63D6">
        <w:rPr>
          <w:rFonts w:hint="eastAsia"/>
          <w:color w:val="FF0000"/>
        </w:rPr>
        <w:t>一个</w:t>
      </w:r>
      <w:r>
        <w:rPr>
          <w:rFonts w:hint="eastAsia"/>
        </w:rPr>
        <w:t>所有可能异常类的</w:t>
      </w:r>
      <w:proofErr w:type="gramStart"/>
      <w:r>
        <w:rPr>
          <w:rFonts w:hint="eastAsia"/>
        </w:rPr>
        <w:t>公共父类即</w:t>
      </w:r>
      <w:proofErr w:type="gramEnd"/>
      <w:r>
        <w:rPr>
          <w:rFonts w:hint="eastAsia"/>
        </w:rPr>
        <w:t>可）</w:t>
      </w:r>
    </w:p>
    <w:p w14:paraId="5338E74D" w14:textId="5A0D564C" w:rsidR="00BE5808" w:rsidRPr="008A63D6" w:rsidRDefault="00BE5808" w:rsidP="00BE5808">
      <w:pPr>
        <w:rPr>
          <w:sz w:val="28"/>
          <w:szCs w:val="28"/>
        </w:rPr>
      </w:pPr>
      <w:commentRangeStart w:id="100"/>
      <w:r>
        <w:rPr>
          <w:rFonts w:hint="eastAsia"/>
          <w:sz w:val="28"/>
          <w:szCs w:val="28"/>
        </w:rPr>
        <w:t>Ⅱ</w:t>
      </w:r>
      <w:r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如果</w:t>
      </w:r>
      <w:r>
        <w:rPr>
          <w:rFonts w:hint="eastAsia"/>
          <w:sz w:val="28"/>
          <w:szCs w:val="28"/>
        </w:rPr>
        <w:t>finally</w:t>
      </w:r>
      <w:r>
        <w:rPr>
          <w:rFonts w:hint="eastAsia"/>
          <w:sz w:val="28"/>
          <w:szCs w:val="28"/>
        </w:rPr>
        <w:t>中有</w:t>
      </w:r>
      <w:r>
        <w:rPr>
          <w:rFonts w:hint="eastAsia"/>
          <w:sz w:val="28"/>
          <w:szCs w:val="28"/>
        </w:rPr>
        <w:t>return</w:t>
      </w:r>
      <w:r>
        <w:rPr>
          <w:rFonts w:hint="eastAsia"/>
          <w:sz w:val="28"/>
          <w:szCs w:val="28"/>
        </w:rPr>
        <w:t>语句，永远返回</w:t>
      </w:r>
      <w:r>
        <w:rPr>
          <w:rFonts w:hint="eastAsia"/>
          <w:sz w:val="28"/>
          <w:szCs w:val="28"/>
        </w:rPr>
        <w:t>finally</w:t>
      </w:r>
      <w:r>
        <w:rPr>
          <w:rFonts w:hint="eastAsia"/>
          <w:sz w:val="28"/>
          <w:szCs w:val="28"/>
        </w:rPr>
        <w:t>中的结果，需避免。</w:t>
      </w:r>
      <w:commentRangeEnd w:id="100"/>
      <w:r>
        <w:rPr>
          <w:rStyle w:val="ae"/>
        </w:rPr>
        <w:commentReference w:id="100"/>
      </w:r>
    </w:p>
    <w:p w14:paraId="19748325" w14:textId="72CC0426" w:rsidR="00BE5808" w:rsidRPr="00BE5808" w:rsidRDefault="00BE5808" w:rsidP="00BE580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Ⅲ</w:t>
      </w:r>
      <w:r>
        <w:rPr>
          <w:rFonts w:hint="eastAsia"/>
          <w:sz w:val="28"/>
          <w:szCs w:val="28"/>
        </w:rPr>
        <w:t>.</w:t>
      </w:r>
      <w:r w:rsidRPr="00BE5808">
        <w:rPr>
          <w:rFonts w:hint="eastAsia"/>
        </w:rPr>
        <w:t xml:space="preserve"> </w:t>
      </w:r>
      <w:proofErr w:type="gramStart"/>
      <w:r w:rsidRPr="00BE5808">
        <w:rPr>
          <w:rFonts w:hint="eastAsia"/>
          <w:sz w:val="28"/>
          <w:szCs w:val="28"/>
        </w:rPr>
        <w:t>子父类的</w:t>
      </w:r>
      <w:proofErr w:type="gramEnd"/>
      <w:r w:rsidRPr="00BE5808">
        <w:rPr>
          <w:rFonts w:hint="eastAsia"/>
          <w:sz w:val="28"/>
          <w:szCs w:val="28"/>
        </w:rPr>
        <w:t>异常</w:t>
      </w:r>
      <w:r w:rsidRPr="00BE5808">
        <w:rPr>
          <w:rFonts w:hint="eastAsia"/>
          <w:sz w:val="28"/>
          <w:szCs w:val="28"/>
        </w:rPr>
        <w:t>:</w:t>
      </w:r>
    </w:p>
    <w:p w14:paraId="25D7F3E4" w14:textId="7AA8DB36" w:rsidR="00BE5808" w:rsidRPr="00BE5808" w:rsidRDefault="00BE5808" w:rsidP="00B977B9">
      <w:pPr>
        <w:ind w:firstLine="420"/>
      </w:pPr>
      <w:proofErr w:type="gramStart"/>
      <w:r w:rsidRPr="00BE5808">
        <w:rPr>
          <w:rFonts w:hint="eastAsia"/>
        </w:rPr>
        <w:t>如果父类抛出</w:t>
      </w:r>
      <w:proofErr w:type="gramEnd"/>
      <w:r w:rsidRPr="00BE5808">
        <w:rPr>
          <w:rFonts w:hint="eastAsia"/>
        </w:rPr>
        <w:t>了多个异常</w:t>
      </w:r>
      <w:r w:rsidRPr="00BE5808">
        <w:rPr>
          <w:rFonts w:hint="eastAsia"/>
        </w:rPr>
        <w:t>,</w:t>
      </w:r>
      <w:r w:rsidRPr="00BE5808">
        <w:rPr>
          <w:rFonts w:hint="eastAsia"/>
        </w:rPr>
        <w:t>子类</w:t>
      </w:r>
      <w:proofErr w:type="gramStart"/>
      <w:r w:rsidRPr="00BE5808">
        <w:rPr>
          <w:rFonts w:hint="eastAsia"/>
        </w:rPr>
        <w:t>重写父类方法</w:t>
      </w:r>
      <w:proofErr w:type="gramEnd"/>
      <w:r w:rsidRPr="00BE5808">
        <w:rPr>
          <w:rFonts w:hint="eastAsia"/>
        </w:rPr>
        <w:t>时</w:t>
      </w:r>
      <w:r w:rsidRPr="00BE5808">
        <w:rPr>
          <w:rFonts w:hint="eastAsia"/>
        </w:rPr>
        <w:t>,</w:t>
      </w:r>
      <w:r w:rsidRPr="00BE5808">
        <w:rPr>
          <w:rFonts w:hint="eastAsia"/>
        </w:rPr>
        <w:t>抛出和</w:t>
      </w:r>
      <w:proofErr w:type="gramStart"/>
      <w:r w:rsidR="00B977B9">
        <w:rPr>
          <w:rFonts w:hint="eastAsia"/>
        </w:rPr>
        <w:t>父类</w:t>
      </w:r>
      <w:proofErr w:type="gramEnd"/>
      <w:r w:rsidRPr="00BE5808">
        <w:rPr>
          <w:rFonts w:hint="eastAsia"/>
        </w:rPr>
        <w:t>相同的异常或者</w:t>
      </w:r>
      <w:proofErr w:type="gramStart"/>
      <w:r w:rsidRPr="00BE5808">
        <w:rPr>
          <w:rFonts w:hint="eastAsia"/>
        </w:rPr>
        <w:t>是父类异常</w:t>
      </w:r>
      <w:proofErr w:type="gramEnd"/>
      <w:r w:rsidRPr="00BE5808">
        <w:rPr>
          <w:rFonts w:hint="eastAsia"/>
        </w:rPr>
        <w:t>的子</w:t>
      </w:r>
      <w:proofErr w:type="gramStart"/>
      <w:r w:rsidRPr="00BE5808">
        <w:rPr>
          <w:rFonts w:hint="eastAsia"/>
        </w:rPr>
        <w:t>类或者</w:t>
      </w:r>
      <w:proofErr w:type="gramEnd"/>
      <w:r w:rsidRPr="00BE5808">
        <w:rPr>
          <w:rFonts w:hint="eastAsia"/>
        </w:rPr>
        <w:t>不抛出异常。</w:t>
      </w:r>
    </w:p>
    <w:p w14:paraId="68B4364F" w14:textId="61502C89" w:rsidR="00BE5808" w:rsidRPr="00BE5808" w:rsidRDefault="00BE5808" w:rsidP="00B977B9">
      <w:pPr>
        <w:ind w:firstLine="420"/>
      </w:pPr>
      <w:proofErr w:type="gramStart"/>
      <w:r w:rsidRPr="00BE5808">
        <w:rPr>
          <w:rFonts w:hint="eastAsia"/>
        </w:rPr>
        <w:t>父类方法</w:t>
      </w:r>
      <w:proofErr w:type="gramEnd"/>
      <w:r w:rsidRPr="00BE5808">
        <w:rPr>
          <w:rFonts w:hint="eastAsia"/>
        </w:rPr>
        <w:t>没有抛出异常，子类</w:t>
      </w:r>
      <w:proofErr w:type="gramStart"/>
      <w:r w:rsidRPr="00BE5808">
        <w:rPr>
          <w:rFonts w:hint="eastAsia"/>
        </w:rPr>
        <w:t>重写父类该</w:t>
      </w:r>
      <w:proofErr w:type="gramEnd"/>
      <w:r w:rsidRPr="00BE5808">
        <w:rPr>
          <w:rFonts w:hint="eastAsia"/>
        </w:rPr>
        <w:t>方法时也不可抛出异常。此时子类产生该异常，</w:t>
      </w:r>
      <w:r w:rsidRPr="00036045">
        <w:rPr>
          <w:rFonts w:hint="eastAsia"/>
          <w:color w:val="000000" w:themeColor="text1"/>
        </w:rPr>
        <w:t>只能</w:t>
      </w:r>
      <w:commentRangeStart w:id="101"/>
      <w:r w:rsidRPr="00036045">
        <w:rPr>
          <w:rFonts w:hint="eastAsia"/>
          <w:color w:val="FF0000"/>
        </w:rPr>
        <w:t>捕获处理</w:t>
      </w:r>
      <w:commentRangeEnd w:id="101"/>
      <w:r w:rsidR="00036045">
        <w:rPr>
          <w:rStyle w:val="ae"/>
        </w:rPr>
        <w:commentReference w:id="101"/>
      </w:r>
      <w:r w:rsidRPr="00BE5808">
        <w:rPr>
          <w:rFonts w:hint="eastAsia"/>
        </w:rPr>
        <w:t>，不能声明</w:t>
      </w:r>
      <w:commentRangeStart w:id="102"/>
      <w:r w:rsidRPr="00036045">
        <w:rPr>
          <w:rFonts w:hint="eastAsia"/>
          <w:color w:val="FF0000"/>
        </w:rPr>
        <w:t>抛出</w:t>
      </w:r>
      <w:commentRangeEnd w:id="102"/>
      <w:r w:rsidR="00036045">
        <w:rPr>
          <w:rStyle w:val="ae"/>
        </w:rPr>
        <w:commentReference w:id="102"/>
      </w:r>
    </w:p>
    <w:p w14:paraId="7E891337" w14:textId="7569F9E5" w:rsidR="00BE5808" w:rsidRPr="00BE5808" w:rsidRDefault="00B977B9" w:rsidP="00B977B9">
      <w:pPr>
        <w:ind w:firstLine="420"/>
      </w:pPr>
      <w:r>
        <w:rPr>
          <w:rFonts w:hint="eastAsia"/>
        </w:rPr>
        <w:t>即：</w:t>
      </w:r>
      <w:proofErr w:type="gramStart"/>
      <w:r>
        <w:rPr>
          <w:rFonts w:hint="eastAsia"/>
        </w:rPr>
        <w:t>父</w:t>
      </w:r>
      <w:r w:rsidR="00BE5808" w:rsidRPr="00BE5808">
        <w:rPr>
          <w:rFonts w:hint="eastAsia"/>
        </w:rPr>
        <w:t>类异常</w:t>
      </w:r>
      <w:proofErr w:type="gramEnd"/>
      <w:r w:rsidR="00BE5808" w:rsidRPr="00BE5808">
        <w:rPr>
          <w:rFonts w:hint="eastAsia"/>
        </w:rPr>
        <w:t>时什么样</w:t>
      </w:r>
      <w:r w:rsidR="00BE5808" w:rsidRPr="00BE5808">
        <w:rPr>
          <w:rFonts w:hint="eastAsia"/>
        </w:rPr>
        <w:t>,</w:t>
      </w:r>
      <w:r w:rsidR="00BE5808" w:rsidRPr="00BE5808">
        <w:rPr>
          <w:rFonts w:hint="eastAsia"/>
        </w:rPr>
        <w:t>子类异常就什么样</w:t>
      </w:r>
    </w:p>
    <w:p w14:paraId="4A7E720B" w14:textId="1BD91368" w:rsidR="001A0352" w:rsidRPr="00866863" w:rsidRDefault="008A63D6" w:rsidP="00866863">
      <w:pPr>
        <w:pStyle w:val="2"/>
      </w:pPr>
      <w:r w:rsidRPr="00866863">
        <w:rPr>
          <w:rFonts w:hint="eastAsia"/>
        </w:rPr>
        <w:t>四</w:t>
      </w:r>
      <w:r w:rsidR="001A0352" w:rsidRPr="00866863">
        <w:rPr>
          <w:rFonts w:hint="eastAsia"/>
        </w:rPr>
        <w:t>．</w:t>
      </w:r>
      <w:r w:rsidR="00F8385F" w:rsidRPr="00866863">
        <w:rPr>
          <w:rFonts w:hint="eastAsia"/>
        </w:rPr>
        <w:t>Throwable</w:t>
      </w:r>
      <w:r w:rsidR="00F8385F" w:rsidRPr="00866863">
        <w:rPr>
          <w:rFonts w:hint="eastAsia"/>
        </w:rPr>
        <w:t>类中定义的方法，子类皆可调用</w:t>
      </w:r>
    </w:p>
    <w:p w14:paraId="130669F3" w14:textId="77777777" w:rsidR="00F8385F" w:rsidRDefault="00F8385F" w:rsidP="00F8385F">
      <w:r>
        <w:rPr>
          <w:rFonts w:hint="eastAsia"/>
        </w:rPr>
        <w:t>Throwable</w:t>
      </w:r>
      <w:r>
        <w:rPr>
          <w:rFonts w:hint="eastAsia"/>
        </w:rPr>
        <w:t>类中定义了</w:t>
      </w:r>
      <w:r>
        <w:rPr>
          <w:rFonts w:hint="eastAsia"/>
        </w:rPr>
        <w:t>3</w:t>
      </w:r>
      <w:r>
        <w:rPr>
          <w:rFonts w:hint="eastAsia"/>
        </w:rPr>
        <w:t>个异常处理的方法</w:t>
      </w:r>
    </w:p>
    <w:p w14:paraId="781B4D77" w14:textId="38342469" w:rsidR="00F8385F" w:rsidRDefault="00F8385F" w:rsidP="00F8385F">
      <w:pPr>
        <w:ind w:firstLine="420"/>
      </w:pPr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getMessage</w:t>
      </w:r>
      <w:proofErr w:type="spellEnd"/>
      <w:r>
        <w:rPr>
          <w:rFonts w:hint="eastAsia"/>
        </w:rPr>
        <w:t>()</w:t>
      </w:r>
      <w:r>
        <w:t xml:space="preserve"> </w:t>
      </w:r>
      <w:r>
        <w:rPr>
          <w:rFonts w:hint="eastAsia"/>
        </w:rPr>
        <w:t>返回此</w:t>
      </w:r>
      <w:r>
        <w:rPr>
          <w:rFonts w:hint="eastAsia"/>
        </w:rPr>
        <w:t xml:space="preserve">throwable </w:t>
      </w:r>
      <w:r>
        <w:rPr>
          <w:rFonts w:hint="eastAsia"/>
        </w:rPr>
        <w:t>的</w:t>
      </w:r>
      <w:r w:rsidRPr="00F8385F">
        <w:rPr>
          <w:rFonts w:hint="eastAsia"/>
          <w:color w:val="FF0000"/>
        </w:rPr>
        <w:t>简短描述</w:t>
      </w:r>
      <w:r>
        <w:rPr>
          <w:rFonts w:hint="eastAsia"/>
        </w:rPr>
        <w:t>。</w:t>
      </w:r>
    </w:p>
    <w:p w14:paraId="4A77C54B" w14:textId="77777777" w:rsidR="00F8385F" w:rsidRDefault="00F8385F" w:rsidP="00F8385F">
      <w:pPr>
        <w:ind w:firstLine="420"/>
      </w:pPr>
      <w:commentRangeStart w:id="103"/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返回此</w:t>
      </w:r>
      <w:r>
        <w:rPr>
          <w:rFonts w:hint="eastAsia"/>
        </w:rPr>
        <w:t xml:space="preserve">throwable </w:t>
      </w:r>
      <w:r>
        <w:rPr>
          <w:rFonts w:hint="eastAsia"/>
        </w:rPr>
        <w:t>的</w:t>
      </w:r>
      <w:r w:rsidRPr="00F8385F">
        <w:rPr>
          <w:rFonts w:hint="eastAsia"/>
          <w:color w:val="FF0000"/>
        </w:rPr>
        <w:t>详细消息字符串</w:t>
      </w:r>
      <w:r>
        <w:rPr>
          <w:rFonts w:hint="eastAsia"/>
        </w:rPr>
        <w:t>。</w:t>
      </w:r>
      <w:commentRangeEnd w:id="103"/>
      <w:r>
        <w:rPr>
          <w:rStyle w:val="ae"/>
        </w:rPr>
        <w:commentReference w:id="103"/>
      </w:r>
    </w:p>
    <w:p w14:paraId="2D8F2EB5" w14:textId="0105B518" w:rsidR="00F8385F" w:rsidRDefault="00F8385F" w:rsidP="00F8385F">
      <w:pPr>
        <w:ind w:left="420"/>
      </w:pPr>
      <w:r>
        <w:rPr>
          <w:rFonts w:hint="eastAsia"/>
        </w:rPr>
        <w:t xml:space="preserve">void </w:t>
      </w:r>
      <w:proofErr w:type="spellStart"/>
      <w:r>
        <w:rPr>
          <w:rFonts w:hint="eastAsia"/>
        </w:rPr>
        <w:t>printStackTrace</w:t>
      </w:r>
      <w:proofErr w:type="spellEnd"/>
      <w:r>
        <w:rPr>
          <w:rFonts w:hint="eastAsia"/>
        </w:rPr>
        <w:t xml:space="preserve">() </w:t>
      </w:r>
      <w:r>
        <w:t xml:space="preserve"> </w:t>
      </w:r>
      <w:r w:rsidRPr="00F8385F">
        <w:rPr>
          <w:rFonts w:hint="eastAsia"/>
          <w:color w:val="FF0000"/>
        </w:rPr>
        <w:t>JVM</w:t>
      </w:r>
      <w:r w:rsidRPr="00F8385F">
        <w:rPr>
          <w:rFonts w:hint="eastAsia"/>
          <w:color w:val="FF0000"/>
        </w:rPr>
        <w:t>打印异常对象</w:t>
      </w:r>
      <w:r>
        <w:rPr>
          <w:rFonts w:hint="eastAsia"/>
        </w:rPr>
        <w:t xml:space="preserve"> ,</w:t>
      </w:r>
      <w:r>
        <w:rPr>
          <w:rFonts w:hint="eastAsia"/>
        </w:rPr>
        <w:t>默认此方法，打印的异常信息是最全面的</w:t>
      </w:r>
    </w:p>
    <w:p w14:paraId="04C2DA12" w14:textId="3C116077" w:rsidR="006E413A" w:rsidRPr="00647533" w:rsidRDefault="008A63D6" w:rsidP="00647533">
      <w:pPr>
        <w:pStyle w:val="2"/>
      </w:pPr>
      <w:r w:rsidRPr="00647533">
        <w:rPr>
          <w:rFonts w:hint="eastAsia"/>
        </w:rPr>
        <w:t>五</w:t>
      </w:r>
      <w:r w:rsidR="006E413A" w:rsidRPr="00647533">
        <w:rPr>
          <w:rFonts w:hint="eastAsia"/>
        </w:rPr>
        <w:t>．异常类型</w:t>
      </w:r>
    </w:p>
    <w:p w14:paraId="492CE188" w14:textId="4C0C4952" w:rsidR="00641D65" w:rsidRDefault="006E413A" w:rsidP="00641D65">
      <w:r>
        <w:rPr>
          <w:rFonts w:hint="eastAsia"/>
        </w:rPr>
        <w:t>运行期异常：</w:t>
      </w:r>
      <w:r w:rsidR="00641D65">
        <w:rPr>
          <w:rFonts w:hint="eastAsia"/>
        </w:rPr>
        <w:t>我们不用处理</w:t>
      </w:r>
      <w:r w:rsidR="00641D65">
        <w:rPr>
          <w:rFonts w:hint="eastAsia"/>
        </w:rPr>
        <w:t>,</w:t>
      </w:r>
      <w:r w:rsidR="00641D65">
        <w:rPr>
          <w:rFonts w:hint="eastAsia"/>
        </w:rPr>
        <w:t>默认交给</w:t>
      </w:r>
      <w:r w:rsidR="00641D65">
        <w:rPr>
          <w:rFonts w:hint="eastAsia"/>
        </w:rPr>
        <w:t>JVM</w:t>
      </w:r>
      <w:r w:rsidR="00641D65">
        <w:rPr>
          <w:rFonts w:hint="eastAsia"/>
        </w:rPr>
        <w:t>处理</w:t>
      </w:r>
    </w:p>
    <w:p w14:paraId="0E6599A5" w14:textId="621D0615" w:rsidR="001A0352" w:rsidRDefault="001A0352" w:rsidP="00641D65"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>及其子类</w:t>
      </w:r>
    </w:p>
    <w:p w14:paraId="7B8603CE" w14:textId="67D844BB" w:rsidR="00641D65" w:rsidRDefault="00641D65" w:rsidP="00583C63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NullPointerException</w:t>
      </w:r>
      <w:proofErr w:type="spellEnd"/>
    </w:p>
    <w:p w14:paraId="62D38669" w14:textId="21448693" w:rsidR="00641D65" w:rsidRDefault="00641D65" w:rsidP="00583C63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ArrayIndexOutOfBoundsException</w:t>
      </w:r>
      <w:proofErr w:type="spellEnd"/>
    </w:p>
    <w:p w14:paraId="3684EB9D" w14:textId="63894536" w:rsidR="006E413A" w:rsidRDefault="006E413A" w:rsidP="006E413A">
      <w:r>
        <w:rPr>
          <w:rFonts w:hint="eastAsia"/>
        </w:rPr>
        <w:t>编译期异常：</w:t>
      </w:r>
      <w:r w:rsidR="00641D65" w:rsidRPr="00641D65">
        <w:rPr>
          <w:rFonts w:hint="eastAsia"/>
        </w:rPr>
        <w:t>抛出了编译异常</w:t>
      </w:r>
      <w:r w:rsidR="00641D65" w:rsidRPr="00641D65">
        <w:rPr>
          <w:rFonts w:hint="eastAsia"/>
        </w:rPr>
        <w:t>,</w:t>
      </w:r>
      <w:r w:rsidR="00641D65" w:rsidRPr="00641D65">
        <w:rPr>
          <w:rFonts w:hint="eastAsia"/>
        </w:rPr>
        <w:t>就必须处理这个异常</w:t>
      </w:r>
      <w:r w:rsidR="00B977B9">
        <w:rPr>
          <w:rFonts w:hint="eastAsia"/>
        </w:rPr>
        <w:t>（</w:t>
      </w:r>
      <w:r w:rsidR="00B977B9">
        <w:rPr>
          <w:rFonts w:hint="eastAsia"/>
        </w:rPr>
        <w:t>Exception</w:t>
      </w:r>
      <w:r w:rsidR="00B977B9">
        <w:rPr>
          <w:rFonts w:hint="eastAsia"/>
        </w:rPr>
        <w:t>）</w:t>
      </w:r>
    </w:p>
    <w:p w14:paraId="4305637A" w14:textId="3088C4F5" w:rsidR="001A0352" w:rsidRDefault="001A0352" w:rsidP="006E413A">
      <w:proofErr w:type="spellStart"/>
      <w:r>
        <w:rPr>
          <w:rFonts w:hint="eastAsia"/>
        </w:rPr>
        <w:t>IOException</w:t>
      </w:r>
      <w:proofErr w:type="spellEnd"/>
      <w:r>
        <w:rPr>
          <w:rFonts w:hint="eastAsia"/>
        </w:rPr>
        <w:t>及其子类</w:t>
      </w:r>
    </w:p>
    <w:p w14:paraId="3A350E94" w14:textId="0476B468" w:rsidR="00641D65" w:rsidRDefault="00641D65" w:rsidP="00583C63">
      <w:pPr>
        <w:pStyle w:val="a3"/>
        <w:numPr>
          <w:ilvl w:val="0"/>
          <w:numId w:val="14"/>
        </w:numPr>
        <w:ind w:firstLineChars="0"/>
      </w:pPr>
      <w:proofErr w:type="spellStart"/>
      <w:r w:rsidRPr="00641D65">
        <w:rPr>
          <w:rFonts w:hint="eastAsia"/>
        </w:rPr>
        <w:t>FileNotFoundException</w:t>
      </w:r>
      <w:proofErr w:type="spellEnd"/>
    </w:p>
    <w:p w14:paraId="7B83D00F" w14:textId="619AC35E" w:rsidR="00036045" w:rsidRPr="00647533" w:rsidRDefault="00036045" w:rsidP="00647533">
      <w:pPr>
        <w:pStyle w:val="2"/>
      </w:pPr>
      <w:r w:rsidRPr="00647533">
        <w:t>六</w:t>
      </w:r>
      <w:r w:rsidRPr="00647533">
        <w:rPr>
          <w:rFonts w:hint="eastAsia"/>
        </w:rPr>
        <w:t>．自定义异常类</w:t>
      </w:r>
    </w:p>
    <w:p w14:paraId="0AD1CD42" w14:textId="556F774D" w:rsidR="00036045" w:rsidRDefault="00036045" w:rsidP="00036045">
      <w:r>
        <w:rPr>
          <w:rFonts w:hint="eastAsia"/>
        </w:rPr>
        <w:t>java</w:t>
      </w:r>
      <w:r>
        <w:rPr>
          <w:rFonts w:hint="eastAsia"/>
        </w:rPr>
        <w:t>提供的异常类</w:t>
      </w:r>
      <w:r>
        <w:rPr>
          <w:rFonts w:hint="eastAsia"/>
        </w:rPr>
        <w:t>. ,</w:t>
      </w:r>
      <w:r>
        <w:rPr>
          <w:rFonts w:hint="eastAsia"/>
        </w:rPr>
        <w:t>不够我们使用，需要自己定义一些异常类</w:t>
      </w:r>
    </w:p>
    <w:p w14:paraId="2DBC0F8E" w14:textId="77777777" w:rsidR="00036045" w:rsidRDefault="00036045" w:rsidP="00036045">
      <w:r>
        <w:rPr>
          <w:rFonts w:hint="eastAsia"/>
        </w:rPr>
        <w:t>格式</w:t>
      </w:r>
      <w:r>
        <w:rPr>
          <w:rFonts w:hint="eastAsia"/>
        </w:rPr>
        <w:t>:</w:t>
      </w:r>
    </w:p>
    <w:p w14:paraId="22AD855E" w14:textId="1D0823D3" w:rsidR="00036045" w:rsidRDefault="00036045" w:rsidP="00036045">
      <w:pPr>
        <w:ind w:firstLine="420"/>
      </w:pPr>
      <w:r>
        <w:t xml:space="preserve">public class </w:t>
      </w:r>
      <w:proofErr w:type="spellStart"/>
      <w:r>
        <w:t>XXXExcep</w:t>
      </w:r>
      <w:r>
        <w:rPr>
          <w:rFonts w:hint="eastAsia"/>
        </w:rPr>
        <w:t>ti</w:t>
      </w:r>
      <w:r>
        <w:t>on</w:t>
      </w:r>
      <w:proofErr w:type="spellEnd"/>
      <w:r>
        <w:t xml:space="preserve"> extends Exception 1 </w:t>
      </w:r>
      <w:proofErr w:type="spellStart"/>
      <w:r>
        <w:t>RuntimeException</w:t>
      </w:r>
      <w:proofErr w:type="spellEnd"/>
      <w:r>
        <w:t>{</w:t>
      </w:r>
    </w:p>
    <w:p w14:paraId="75E22543" w14:textId="77777777" w:rsidR="00036045" w:rsidRDefault="00036045" w:rsidP="00036045">
      <w:pPr>
        <w:ind w:left="420" w:firstLine="420"/>
      </w:pPr>
      <w:r>
        <w:rPr>
          <w:rFonts w:hint="eastAsia"/>
        </w:rPr>
        <w:t>添加一个空参数的</w:t>
      </w:r>
      <w:r w:rsidRPr="00036045">
        <w:rPr>
          <w:rFonts w:hint="eastAsia"/>
          <w:color w:val="FF0000"/>
        </w:rPr>
        <w:t>构造方法</w:t>
      </w:r>
    </w:p>
    <w:p w14:paraId="7FBC6B6E" w14:textId="77777777" w:rsidR="00036045" w:rsidRDefault="00036045" w:rsidP="00036045">
      <w:pPr>
        <w:ind w:left="420" w:firstLine="420"/>
      </w:pPr>
      <w:r>
        <w:rPr>
          <w:rFonts w:hint="eastAsia"/>
        </w:rPr>
        <w:lastRenderedPageBreak/>
        <w:t>添加一个带异常信息的</w:t>
      </w:r>
      <w:r w:rsidRPr="00036045">
        <w:rPr>
          <w:rFonts w:hint="eastAsia"/>
          <w:color w:val="FF0000"/>
        </w:rPr>
        <w:t>构造方法</w:t>
      </w:r>
    </w:p>
    <w:p w14:paraId="7A7250F8" w14:textId="77777777" w:rsidR="00036045" w:rsidRDefault="00036045" w:rsidP="00036045">
      <w:r>
        <w:rPr>
          <w:rFonts w:hint="eastAsia"/>
        </w:rPr>
        <w:t>注意</w:t>
      </w:r>
      <w:r>
        <w:rPr>
          <w:rFonts w:hint="eastAsia"/>
        </w:rPr>
        <w:t>:</w:t>
      </w:r>
    </w:p>
    <w:p w14:paraId="0E993D99" w14:textId="63910348" w:rsidR="00036045" w:rsidRDefault="00036045" w:rsidP="00036045">
      <w:r>
        <w:rPr>
          <w:rFonts w:hint="eastAsia"/>
        </w:rPr>
        <w:t>1.</w:t>
      </w:r>
      <w:r>
        <w:rPr>
          <w:rFonts w:hint="eastAsia"/>
        </w:rPr>
        <w:t>自定义异常类一般都是以</w:t>
      </w:r>
      <w:r>
        <w:rPr>
          <w:rFonts w:hint="eastAsia"/>
        </w:rPr>
        <w:t>Exception</w:t>
      </w:r>
      <w:r>
        <w:rPr>
          <w:rFonts w:hint="eastAsia"/>
        </w:rPr>
        <w:t>结尾</w:t>
      </w:r>
      <w:r>
        <w:rPr>
          <w:rFonts w:hint="eastAsia"/>
        </w:rPr>
        <w:t>,</w:t>
      </w:r>
      <w:r>
        <w:rPr>
          <w:rFonts w:hint="eastAsia"/>
        </w:rPr>
        <w:t>说明该类是一个异常类</w:t>
      </w:r>
    </w:p>
    <w:p w14:paraId="27DCC1AB" w14:textId="5289DBB7" w:rsidR="00036045" w:rsidRDefault="00036045" w:rsidP="00036045">
      <w:r>
        <w:rPr>
          <w:rFonts w:hint="eastAsia"/>
        </w:rPr>
        <w:t>2.</w:t>
      </w:r>
      <w:r>
        <w:rPr>
          <w:rFonts w:hint="eastAsia"/>
        </w:rPr>
        <w:t>自定义异常类</w:t>
      </w:r>
      <w:r>
        <w:rPr>
          <w:rFonts w:hint="eastAsia"/>
        </w:rPr>
        <w:t>,</w:t>
      </w:r>
      <w:r>
        <w:rPr>
          <w:rFonts w:hint="eastAsia"/>
        </w:rPr>
        <w:t>必须的继承</w:t>
      </w:r>
      <w:r>
        <w:rPr>
          <w:rFonts w:hint="eastAsia"/>
        </w:rPr>
        <w:t>Exception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RuntimeException</w:t>
      </w:r>
      <w:proofErr w:type="spellEnd"/>
    </w:p>
    <w:p w14:paraId="5AFE819B" w14:textId="78FACD03" w:rsidR="00036045" w:rsidRDefault="00036045" w:rsidP="00036045">
      <w:pPr>
        <w:ind w:firstLine="420"/>
      </w:pPr>
      <w:r>
        <w:rPr>
          <w:rFonts w:hint="eastAsia"/>
        </w:rPr>
        <w:t>继承</w:t>
      </w:r>
      <w:r>
        <w:rPr>
          <w:rFonts w:hint="eastAsia"/>
        </w:rPr>
        <w:t>Exception :</w:t>
      </w:r>
      <w:r>
        <w:rPr>
          <w:rFonts w:hint="eastAsia"/>
        </w:rPr>
        <w:t>那么自定义的异常类就是一个编译期异常</w:t>
      </w:r>
      <w:r>
        <w:rPr>
          <w:rFonts w:hint="eastAsia"/>
        </w:rPr>
        <w:t>,</w:t>
      </w:r>
      <w:r>
        <w:rPr>
          <w:rFonts w:hint="eastAsia"/>
        </w:rPr>
        <w:t>如果方法内部抛出了编译期异常</w:t>
      </w:r>
      <w:r>
        <w:rPr>
          <w:rFonts w:hint="eastAsia"/>
        </w:rPr>
        <w:t>,</w:t>
      </w:r>
      <w:r>
        <w:rPr>
          <w:rFonts w:hint="eastAsia"/>
        </w:rPr>
        <w:t>就必须处理这个异常</w:t>
      </w:r>
      <w:r>
        <w:rPr>
          <w:rFonts w:hint="eastAsia"/>
        </w:rPr>
        <w:t>,</w:t>
      </w:r>
      <w:r>
        <w:rPr>
          <w:rFonts w:hint="eastAsia"/>
        </w:rPr>
        <w:t>要么</w:t>
      </w:r>
      <w:r>
        <w:rPr>
          <w:rFonts w:hint="eastAsia"/>
        </w:rPr>
        <w:t>throws ,</w:t>
      </w:r>
      <w:r>
        <w:rPr>
          <w:rFonts w:hint="eastAsia"/>
        </w:rPr>
        <w:t>要么</w:t>
      </w:r>
      <w:r>
        <w:rPr>
          <w:rFonts w:hint="eastAsia"/>
        </w:rPr>
        <w:t>try.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catch</w:t>
      </w:r>
    </w:p>
    <w:p w14:paraId="1623C04B" w14:textId="3AA7E58F" w:rsidR="00036045" w:rsidRPr="00036045" w:rsidRDefault="00036045" w:rsidP="00036045">
      <w:pPr>
        <w:ind w:firstLine="420"/>
      </w:pPr>
      <w:r>
        <w:rPr>
          <w:rFonts w:hint="eastAsia"/>
        </w:rPr>
        <w:t>继承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那么自定义的异常类就是一个运行期异常</w:t>
      </w:r>
      <w:r>
        <w:rPr>
          <w:rFonts w:hint="eastAsia"/>
        </w:rPr>
        <w:t>,</w:t>
      </w:r>
      <w:r>
        <w:rPr>
          <w:rFonts w:hint="eastAsia"/>
        </w:rPr>
        <w:t>无需处理</w:t>
      </w:r>
      <w:r>
        <w:rPr>
          <w:rFonts w:hint="eastAsia"/>
        </w:rPr>
        <w:t>,</w:t>
      </w:r>
      <w:r>
        <w:rPr>
          <w:rFonts w:hint="eastAsia"/>
        </w:rPr>
        <w:t>交给虚拟机处理</w:t>
      </w:r>
      <w:r>
        <w:rPr>
          <w:rFonts w:hint="eastAsia"/>
        </w:rPr>
        <w:t>(</w:t>
      </w:r>
      <w:r>
        <w:rPr>
          <w:rFonts w:hint="eastAsia"/>
        </w:rPr>
        <w:t>中断处理</w:t>
      </w:r>
      <w:r>
        <w:rPr>
          <w:rFonts w:hint="eastAsia"/>
        </w:rPr>
        <w:t>)</w:t>
      </w:r>
    </w:p>
    <w:p w14:paraId="53A498D4" w14:textId="77777777" w:rsidR="005063CF" w:rsidRDefault="005063CF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0F4CA53E" w14:textId="0DD7003A" w:rsidR="003447CE" w:rsidRDefault="003447CE" w:rsidP="003447CE">
      <w:pPr>
        <w:pStyle w:val="1"/>
        <w:rPr>
          <w:rStyle w:val="a7"/>
          <w:rFonts w:eastAsia="黑体"/>
          <w:b/>
          <w:bCs/>
          <w:sz w:val="44"/>
        </w:rPr>
      </w:pPr>
      <w:r w:rsidRPr="003447CE">
        <w:rPr>
          <w:rStyle w:val="a7"/>
          <w:rFonts w:eastAsia="黑体" w:hint="eastAsia"/>
          <w:b/>
          <w:bCs/>
          <w:sz w:val="44"/>
        </w:rPr>
        <w:lastRenderedPageBreak/>
        <w:t>M</w:t>
      </w:r>
      <w:r w:rsidRPr="003447CE">
        <w:rPr>
          <w:rStyle w:val="a7"/>
          <w:rFonts w:eastAsia="黑体"/>
          <w:b/>
          <w:bCs/>
          <w:sz w:val="44"/>
        </w:rPr>
        <w:t>ap</w:t>
      </w:r>
      <w:r w:rsidRPr="003447CE">
        <w:rPr>
          <w:rStyle w:val="a7"/>
          <w:rFonts w:eastAsia="黑体"/>
          <w:b/>
          <w:bCs/>
          <w:sz w:val="44"/>
        </w:rPr>
        <w:t>集合</w:t>
      </w:r>
      <w:r w:rsidR="00E5535F">
        <w:rPr>
          <w:rStyle w:val="a7"/>
          <w:rFonts w:eastAsia="黑体" w:hint="eastAsia"/>
          <w:b/>
          <w:bCs/>
          <w:sz w:val="44"/>
        </w:rPr>
        <w:t>接口</w:t>
      </w:r>
    </w:p>
    <w:p w14:paraId="46BD34D8" w14:textId="0DA8215F" w:rsidR="003447CE" w:rsidRPr="003447CE" w:rsidRDefault="003447CE" w:rsidP="003447CE">
      <w:proofErr w:type="spellStart"/>
      <w:r>
        <w:t>java.util.Map</w:t>
      </w:r>
      <w:proofErr w:type="spellEnd"/>
      <w:r>
        <w:t>(</w:t>
      </w:r>
      <w:r w:rsidR="00B149CE">
        <w:rPr>
          <w:rFonts w:hint="eastAsia"/>
        </w:rPr>
        <w:t>K</w:t>
      </w:r>
      <w:r>
        <w:t>,</w:t>
      </w:r>
      <w:r w:rsidR="00B149CE">
        <w:rPr>
          <w:rFonts w:hint="eastAsia"/>
        </w:rPr>
        <w:t>V</w:t>
      </w:r>
      <w:r>
        <w:t>)</w:t>
      </w:r>
    </w:p>
    <w:p w14:paraId="5E13855C" w14:textId="20846C77" w:rsidR="005063CF" w:rsidRPr="005063CF" w:rsidRDefault="005063CF" w:rsidP="005063CF">
      <w:pPr>
        <w:rPr>
          <w:rStyle w:val="a7"/>
        </w:rPr>
      </w:pPr>
      <w:r w:rsidRPr="005063CF">
        <w:rPr>
          <w:rStyle w:val="a7"/>
          <w:rFonts w:hint="eastAsia"/>
        </w:rPr>
        <w:t>Map</w:t>
      </w:r>
      <w:r w:rsidRPr="005063CF">
        <w:rPr>
          <w:rStyle w:val="a7"/>
          <w:rFonts w:hint="eastAsia"/>
        </w:rPr>
        <w:t>集合的特点</w:t>
      </w:r>
      <w:r w:rsidRPr="005063CF">
        <w:rPr>
          <w:rStyle w:val="a7"/>
          <w:rFonts w:hint="eastAsia"/>
        </w:rPr>
        <w:t>:</w:t>
      </w:r>
    </w:p>
    <w:p w14:paraId="2DF01455" w14:textId="676E03DC" w:rsidR="005063CF" w:rsidRPr="005063CF" w:rsidRDefault="005063CF" w:rsidP="003447CE">
      <w:pPr>
        <w:ind w:firstLine="420"/>
        <w:rPr>
          <w:rStyle w:val="a7"/>
        </w:rPr>
      </w:pPr>
      <w:r w:rsidRPr="005063CF">
        <w:rPr>
          <w:rStyle w:val="a7"/>
          <w:rFonts w:hint="eastAsia"/>
        </w:rPr>
        <w:t>1.Map</w:t>
      </w:r>
      <w:r w:rsidRPr="005063CF">
        <w:rPr>
          <w:rStyle w:val="a7"/>
          <w:rFonts w:hint="eastAsia"/>
        </w:rPr>
        <w:t>集合是一个双列集合</w:t>
      </w:r>
      <w:r w:rsidRPr="005063CF">
        <w:rPr>
          <w:rStyle w:val="a7"/>
          <w:rFonts w:hint="eastAsia"/>
        </w:rPr>
        <w:t xml:space="preserve"> , </w:t>
      </w:r>
      <w:r w:rsidR="003447CE">
        <w:rPr>
          <w:rStyle w:val="a7"/>
          <w:rFonts w:hint="eastAsia"/>
        </w:rPr>
        <w:t>一</w:t>
      </w:r>
      <w:r w:rsidRPr="005063CF">
        <w:rPr>
          <w:rStyle w:val="a7"/>
          <w:rFonts w:hint="eastAsia"/>
        </w:rPr>
        <w:t>个元素包含两个值</w:t>
      </w:r>
      <w:r w:rsidRPr="005063CF">
        <w:rPr>
          <w:rStyle w:val="a7"/>
          <w:rFonts w:hint="eastAsia"/>
        </w:rPr>
        <w:t>(</w:t>
      </w:r>
      <w:r w:rsidR="003447CE">
        <w:rPr>
          <w:rStyle w:val="a7"/>
          <w:rFonts w:hint="eastAsia"/>
        </w:rPr>
        <w:t>一</w:t>
      </w:r>
      <w:r w:rsidRPr="005063CF">
        <w:rPr>
          <w:rStyle w:val="a7"/>
          <w:rFonts w:hint="eastAsia"/>
        </w:rPr>
        <w:t>个</w:t>
      </w:r>
      <w:r w:rsidRPr="005063CF">
        <w:rPr>
          <w:rStyle w:val="a7"/>
          <w:rFonts w:hint="eastAsia"/>
        </w:rPr>
        <w:t>key,</w:t>
      </w:r>
      <w:r w:rsidR="003447CE">
        <w:rPr>
          <w:rStyle w:val="a7"/>
          <w:rFonts w:hint="eastAsia"/>
        </w:rPr>
        <w:t>一</w:t>
      </w:r>
      <w:r w:rsidRPr="005063CF">
        <w:rPr>
          <w:rStyle w:val="a7"/>
          <w:rFonts w:hint="eastAsia"/>
        </w:rPr>
        <w:t>个</w:t>
      </w:r>
      <w:r w:rsidRPr="005063CF">
        <w:rPr>
          <w:rStyle w:val="a7"/>
          <w:rFonts w:hint="eastAsia"/>
        </w:rPr>
        <w:t>value)</w:t>
      </w:r>
      <w:r w:rsidR="003447CE">
        <w:rPr>
          <w:rStyle w:val="a7"/>
          <w:rFonts w:hint="eastAsia"/>
        </w:rPr>
        <w:t>。</w:t>
      </w:r>
    </w:p>
    <w:p w14:paraId="6E48C8A8" w14:textId="48C7D19D" w:rsidR="005063CF" w:rsidRPr="005063CF" w:rsidRDefault="005063CF" w:rsidP="003447CE">
      <w:pPr>
        <w:ind w:firstLine="420"/>
        <w:rPr>
          <w:rStyle w:val="a7"/>
        </w:rPr>
      </w:pPr>
      <w:r w:rsidRPr="005063CF">
        <w:rPr>
          <w:rStyle w:val="a7"/>
          <w:rFonts w:hint="eastAsia"/>
        </w:rPr>
        <w:t>2.Map</w:t>
      </w:r>
      <w:r w:rsidRPr="005063CF">
        <w:rPr>
          <w:rStyle w:val="a7"/>
          <w:rFonts w:hint="eastAsia"/>
        </w:rPr>
        <w:t>集合中的元素</w:t>
      </w:r>
      <w:r w:rsidRPr="005063CF">
        <w:rPr>
          <w:rStyle w:val="a7"/>
          <w:rFonts w:hint="eastAsia"/>
        </w:rPr>
        <w:t>, key</w:t>
      </w:r>
      <w:r w:rsidRPr="005063CF">
        <w:rPr>
          <w:rStyle w:val="a7"/>
          <w:rFonts w:hint="eastAsia"/>
        </w:rPr>
        <w:t>和</w:t>
      </w:r>
      <w:r w:rsidRPr="005063CF">
        <w:rPr>
          <w:rStyle w:val="a7"/>
          <w:rFonts w:hint="eastAsia"/>
        </w:rPr>
        <w:t>value</w:t>
      </w:r>
      <w:r w:rsidRPr="005063CF">
        <w:rPr>
          <w:rStyle w:val="a7"/>
          <w:rFonts w:hint="eastAsia"/>
        </w:rPr>
        <w:t>的数据类型可以相同，也可以不同</w:t>
      </w:r>
      <w:r w:rsidR="003447CE">
        <w:rPr>
          <w:rStyle w:val="a7"/>
          <w:rFonts w:hint="eastAsia"/>
        </w:rPr>
        <w:t>。</w:t>
      </w:r>
    </w:p>
    <w:p w14:paraId="7946D5AE" w14:textId="59B9D25B" w:rsidR="005063CF" w:rsidRPr="005063CF" w:rsidRDefault="005063CF" w:rsidP="003447CE">
      <w:pPr>
        <w:ind w:firstLine="420"/>
        <w:rPr>
          <w:rStyle w:val="a7"/>
        </w:rPr>
      </w:pPr>
      <w:r w:rsidRPr="005063CF">
        <w:rPr>
          <w:rStyle w:val="a7"/>
          <w:rFonts w:hint="eastAsia"/>
        </w:rPr>
        <w:t>3. Map</w:t>
      </w:r>
      <w:r w:rsidRPr="005063CF">
        <w:rPr>
          <w:rStyle w:val="a7"/>
          <w:rFonts w:hint="eastAsia"/>
        </w:rPr>
        <w:t>集合中的元素</w:t>
      </w:r>
      <w:r w:rsidRPr="005063CF">
        <w:rPr>
          <w:rStyle w:val="a7"/>
          <w:rFonts w:hint="eastAsia"/>
        </w:rPr>
        <w:t>, key</w:t>
      </w:r>
      <w:r w:rsidRPr="005063CF">
        <w:rPr>
          <w:rStyle w:val="a7"/>
          <w:rFonts w:hint="eastAsia"/>
        </w:rPr>
        <w:t>是</w:t>
      </w:r>
      <w:r w:rsidRPr="003447CE">
        <w:rPr>
          <w:rStyle w:val="a7"/>
          <w:rFonts w:hint="eastAsia"/>
          <w:color w:val="FF0000"/>
        </w:rPr>
        <w:t>不允许重复</w:t>
      </w:r>
      <w:r w:rsidRPr="005063CF">
        <w:rPr>
          <w:rStyle w:val="a7"/>
          <w:rFonts w:hint="eastAsia"/>
        </w:rPr>
        <w:t>的，</w:t>
      </w:r>
      <w:r w:rsidRPr="005063CF">
        <w:rPr>
          <w:rStyle w:val="a7"/>
          <w:rFonts w:hint="eastAsia"/>
        </w:rPr>
        <w:t>value</w:t>
      </w:r>
      <w:r w:rsidRPr="005063CF">
        <w:rPr>
          <w:rStyle w:val="a7"/>
          <w:rFonts w:hint="eastAsia"/>
        </w:rPr>
        <w:t>是可以重复的</w:t>
      </w:r>
      <w:r w:rsidR="003447CE">
        <w:rPr>
          <w:rStyle w:val="a7"/>
          <w:rFonts w:hint="eastAsia"/>
        </w:rPr>
        <w:t>。</w:t>
      </w:r>
    </w:p>
    <w:p w14:paraId="16F66109" w14:textId="09127127" w:rsidR="008A29CA" w:rsidRDefault="005063CF" w:rsidP="003447CE">
      <w:pPr>
        <w:ind w:firstLine="420"/>
        <w:rPr>
          <w:rStyle w:val="a7"/>
        </w:rPr>
      </w:pPr>
      <w:r w:rsidRPr="005063CF">
        <w:rPr>
          <w:rStyle w:val="a7"/>
          <w:rFonts w:hint="eastAsia"/>
        </w:rPr>
        <w:t>4.Map</w:t>
      </w:r>
      <w:r w:rsidRPr="005063CF">
        <w:rPr>
          <w:rStyle w:val="a7"/>
          <w:rFonts w:hint="eastAsia"/>
        </w:rPr>
        <w:t>集合中的元素</w:t>
      </w:r>
      <w:r w:rsidRPr="005063CF">
        <w:rPr>
          <w:rStyle w:val="a7"/>
          <w:rFonts w:hint="eastAsia"/>
        </w:rPr>
        <w:t>, key</w:t>
      </w:r>
      <w:r w:rsidRPr="005063CF">
        <w:rPr>
          <w:rStyle w:val="a7"/>
          <w:rFonts w:hint="eastAsia"/>
        </w:rPr>
        <w:t>和</w:t>
      </w:r>
      <w:r w:rsidRPr="005063CF">
        <w:rPr>
          <w:rStyle w:val="a7"/>
          <w:rFonts w:hint="eastAsia"/>
        </w:rPr>
        <w:t>value</w:t>
      </w:r>
      <w:r w:rsidRPr="005063CF">
        <w:rPr>
          <w:rStyle w:val="a7"/>
          <w:rFonts w:hint="eastAsia"/>
        </w:rPr>
        <w:t>是一</w:t>
      </w:r>
      <w:r w:rsidR="003447CE">
        <w:rPr>
          <w:rStyle w:val="a7"/>
          <w:rFonts w:hint="eastAsia"/>
        </w:rPr>
        <w:t>一对应的。</w:t>
      </w:r>
    </w:p>
    <w:p w14:paraId="238BAA54" w14:textId="4DC0B9E1" w:rsidR="00A029FC" w:rsidRPr="00647533" w:rsidRDefault="00A029FC" w:rsidP="00647533">
      <w:pPr>
        <w:pStyle w:val="2"/>
        <w:rPr>
          <w:rStyle w:val="a7"/>
          <w:b/>
          <w:bCs/>
          <w:sz w:val="30"/>
        </w:rPr>
      </w:pPr>
      <w:proofErr w:type="gramStart"/>
      <w:r w:rsidRPr="00647533">
        <w:rPr>
          <w:rStyle w:val="a7"/>
          <w:rFonts w:hint="eastAsia"/>
          <w:b/>
          <w:bCs/>
          <w:sz w:val="30"/>
        </w:rPr>
        <w:t>一</w:t>
      </w:r>
      <w:proofErr w:type="gramEnd"/>
      <w:r w:rsidRPr="00647533">
        <w:rPr>
          <w:rStyle w:val="a7"/>
          <w:rFonts w:hint="eastAsia"/>
          <w:b/>
          <w:bCs/>
          <w:sz w:val="30"/>
        </w:rPr>
        <w:t>．常用方法</w:t>
      </w:r>
    </w:p>
    <w:p w14:paraId="55E61CFA" w14:textId="5AB2D07A" w:rsidR="00A029FC" w:rsidRPr="00A029FC" w:rsidRDefault="00A029FC" w:rsidP="00A029FC">
      <w:pPr>
        <w:rPr>
          <w:rStyle w:val="a7"/>
        </w:rPr>
      </w:pPr>
      <w:r>
        <w:rPr>
          <w:rStyle w:val="a7"/>
          <w:rFonts w:hint="eastAsia"/>
        </w:rPr>
        <w:t>（</w:t>
      </w:r>
      <w:r>
        <w:rPr>
          <w:rStyle w:val="a7"/>
          <w:rFonts w:hint="eastAsia"/>
        </w:rPr>
        <w:t>1</w:t>
      </w:r>
      <w:r>
        <w:rPr>
          <w:rStyle w:val="a7"/>
          <w:rFonts w:hint="eastAsia"/>
        </w:rPr>
        <w:t>）</w:t>
      </w:r>
      <w:r w:rsidRPr="00A029FC">
        <w:rPr>
          <w:rStyle w:val="a7"/>
          <w:rFonts w:hint="eastAsia"/>
        </w:rPr>
        <w:t xml:space="preserve">public V </w:t>
      </w:r>
      <w:r w:rsidRPr="00FA40AF">
        <w:rPr>
          <w:rStyle w:val="a7"/>
          <w:rFonts w:hint="eastAsia"/>
          <w:highlight w:val="yellow"/>
        </w:rPr>
        <w:t>put</w:t>
      </w:r>
      <w:r w:rsidRPr="00A029FC">
        <w:rPr>
          <w:rStyle w:val="a7"/>
          <w:rFonts w:hint="eastAsia"/>
        </w:rPr>
        <w:t xml:space="preserve">(K key, V value); </w:t>
      </w:r>
      <w:r w:rsidRPr="00A029FC">
        <w:rPr>
          <w:rStyle w:val="a7"/>
          <w:rFonts w:hint="eastAsia"/>
        </w:rPr>
        <w:t>把指定的键与指定的值添加到</w:t>
      </w:r>
      <w:r w:rsidRPr="00A029FC">
        <w:rPr>
          <w:rStyle w:val="a7"/>
          <w:rFonts w:hint="eastAsia"/>
        </w:rPr>
        <w:t>Map</w:t>
      </w:r>
      <w:r w:rsidRPr="00A029FC">
        <w:rPr>
          <w:rStyle w:val="a7"/>
          <w:rFonts w:hint="eastAsia"/>
        </w:rPr>
        <w:t>集合中。</w:t>
      </w:r>
    </w:p>
    <w:p w14:paraId="77F2960F" w14:textId="77777777" w:rsidR="00A029FC" w:rsidRPr="00A029FC" w:rsidRDefault="00A029FC" w:rsidP="00A029FC">
      <w:pPr>
        <w:ind w:firstLine="420"/>
        <w:rPr>
          <w:rStyle w:val="a7"/>
        </w:rPr>
      </w:pPr>
      <w:r w:rsidRPr="00A029FC">
        <w:rPr>
          <w:rStyle w:val="a7"/>
          <w:rFonts w:hint="eastAsia"/>
        </w:rPr>
        <w:t>返回值</w:t>
      </w:r>
      <w:r w:rsidRPr="00A029FC">
        <w:rPr>
          <w:rStyle w:val="a7"/>
          <w:rFonts w:hint="eastAsia"/>
        </w:rPr>
        <w:t>:v</w:t>
      </w:r>
    </w:p>
    <w:p w14:paraId="3073A53A" w14:textId="77777777" w:rsidR="00A029FC" w:rsidRPr="00A029FC" w:rsidRDefault="00A029FC" w:rsidP="00A029FC">
      <w:pPr>
        <w:ind w:firstLine="420"/>
        <w:rPr>
          <w:rStyle w:val="a7"/>
        </w:rPr>
      </w:pPr>
      <w:r w:rsidRPr="00A029FC">
        <w:rPr>
          <w:rStyle w:val="a7"/>
          <w:rFonts w:hint="eastAsia"/>
        </w:rPr>
        <w:t>存储键值对的时候</w:t>
      </w:r>
      <w:r w:rsidRPr="00A029FC">
        <w:rPr>
          <w:rStyle w:val="a7"/>
          <w:rFonts w:hint="eastAsia"/>
        </w:rPr>
        <w:t>, key</w:t>
      </w:r>
      <w:r w:rsidRPr="00A029FC">
        <w:rPr>
          <w:rStyle w:val="a7"/>
          <w:rFonts w:hint="eastAsia"/>
        </w:rPr>
        <w:t>不重复</w:t>
      </w:r>
      <w:r w:rsidRPr="00A029FC">
        <w:rPr>
          <w:rStyle w:val="a7"/>
          <w:rFonts w:hint="eastAsia"/>
        </w:rPr>
        <w:t>,</w:t>
      </w:r>
      <w:r w:rsidRPr="00A029FC">
        <w:rPr>
          <w:rStyle w:val="a7"/>
          <w:rFonts w:hint="eastAsia"/>
        </w:rPr>
        <w:t>返回值</w:t>
      </w:r>
      <w:r w:rsidRPr="00A029FC">
        <w:rPr>
          <w:rStyle w:val="a7"/>
          <w:rFonts w:hint="eastAsia"/>
        </w:rPr>
        <w:t>v</w:t>
      </w:r>
      <w:r w:rsidRPr="00A029FC">
        <w:rPr>
          <w:rStyle w:val="a7"/>
          <w:rFonts w:hint="eastAsia"/>
        </w:rPr>
        <w:t>是</w:t>
      </w:r>
      <w:r w:rsidRPr="00A029FC">
        <w:rPr>
          <w:rStyle w:val="a7"/>
          <w:rFonts w:hint="eastAsia"/>
        </w:rPr>
        <w:t>null</w:t>
      </w:r>
    </w:p>
    <w:p w14:paraId="75A7C84C" w14:textId="42465322" w:rsidR="00A029FC" w:rsidRDefault="00A029FC" w:rsidP="00A029FC">
      <w:pPr>
        <w:ind w:left="420"/>
        <w:rPr>
          <w:rStyle w:val="a7"/>
          <w:color w:val="00B050"/>
        </w:rPr>
      </w:pPr>
      <w:r w:rsidRPr="00A029FC">
        <w:rPr>
          <w:rStyle w:val="a7"/>
          <w:rFonts w:hint="eastAsia"/>
        </w:rPr>
        <w:t>存储键值对的时候。</w:t>
      </w:r>
      <w:r w:rsidRPr="00A029FC">
        <w:rPr>
          <w:rStyle w:val="a7"/>
          <w:rFonts w:hint="eastAsia"/>
        </w:rPr>
        <w:t>key</w:t>
      </w:r>
      <w:r w:rsidRPr="00A029FC">
        <w:rPr>
          <w:rStyle w:val="a7"/>
          <w:rFonts w:hint="eastAsia"/>
        </w:rPr>
        <w:t>重复</w:t>
      </w:r>
      <w:r w:rsidRPr="00A029FC">
        <w:rPr>
          <w:rStyle w:val="a7"/>
          <w:rFonts w:hint="eastAsia"/>
        </w:rPr>
        <w:t>,</w:t>
      </w:r>
      <w:r w:rsidRPr="00A029FC">
        <w:rPr>
          <w:rStyle w:val="a7"/>
          <w:rFonts w:hint="eastAsia"/>
        </w:rPr>
        <w:t>会使用新的</w:t>
      </w:r>
      <w:r w:rsidRPr="00A029FC">
        <w:rPr>
          <w:rStyle w:val="a7"/>
          <w:rFonts w:hint="eastAsia"/>
        </w:rPr>
        <w:t>value</w:t>
      </w:r>
      <w:r w:rsidRPr="00A029FC">
        <w:rPr>
          <w:rStyle w:val="a7"/>
          <w:rFonts w:hint="eastAsia"/>
        </w:rPr>
        <w:t>替换</w:t>
      </w:r>
      <w:r w:rsidRPr="00A029FC">
        <w:rPr>
          <w:rStyle w:val="a7"/>
          <w:rFonts w:hint="eastAsia"/>
        </w:rPr>
        <w:t>map</w:t>
      </w:r>
      <w:r w:rsidRPr="00A029FC">
        <w:rPr>
          <w:rStyle w:val="a7"/>
          <w:rFonts w:hint="eastAsia"/>
        </w:rPr>
        <w:t>中重复的</w:t>
      </w:r>
      <w:r w:rsidRPr="00A029FC">
        <w:rPr>
          <w:rStyle w:val="a7"/>
          <w:rFonts w:hint="eastAsia"/>
        </w:rPr>
        <w:t>value,</w:t>
      </w:r>
      <w:r w:rsidRPr="00A029FC">
        <w:rPr>
          <w:rStyle w:val="a7"/>
          <w:rFonts w:hint="eastAsia"/>
          <w:color w:val="00B050"/>
        </w:rPr>
        <w:t>返回被替换的</w:t>
      </w:r>
      <w:r w:rsidRPr="00A029FC">
        <w:rPr>
          <w:rStyle w:val="a7"/>
          <w:rFonts w:hint="eastAsia"/>
          <w:color w:val="00B050"/>
        </w:rPr>
        <w:t>value</w:t>
      </w:r>
      <w:r w:rsidRPr="00A029FC">
        <w:rPr>
          <w:rStyle w:val="a7"/>
          <w:rFonts w:hint="eastAsia"/>
          <w:color w:val="00B050"/>
        </w:rPr>
        <w:t>值</w:t>
      </w:r>
    </w:p>
    <w:p w14:paraId="7F9A63C6" w14:textId="77777777" w:rsidR="00A029FC" w:rsidRPr="00A029FC" w:rsidRDefault="00A029FC" w:rsidP="00A029FC">
      <w:pPr>
        <w:rPr>
          <w:rStyle w:val="a7"/>
        </w:rPr>
      </w:pPr>
      <w:r>
        <w:rPr>
          <w:rStyle w:val="a7"/>
          <w:rFonts w:hint="eastAsia"/>
        </w:rPr>
        <w:t>（</w:t>
      </w:r>
      <w:r>
        <w:rPr>
          <w:rStyle w:val="a7"/>
          <w:rFonts w:hint="eastAsia"/>
        </w:rPr>
        <w:t>2</w:t>
      </w:r>
      <w:r>
        <w:rPr>
          <w:rStyle w:val="a7"/>
          <w:rFonts w:hint="eastAsia"/>
        </w:rPr>
        <w:t>）</w:t>
      </w:r>
      <w:r w:rsidRPr="00A029FC">
        <w:rPr>
          <w:rStyle w:val="a7"/>
          <w:rFonts w:hint="eastAsia"/>
        </w:rPr>
        <w:t xml:space="preserve">public V </w:t>
      </w:r>
      <w:r w:rsidRPr="00FA40AF">
        <w:rPr>
          <w:rStyle w:val="a7"/>
          <w:rFonts w:hint="eastAsia"/>
          <w:highlight w:val="yellow"/>
        </w:rPr>
        <w:t>remove</w:t>
      </w:r>
      <w:r w:rsidRPr="00A029FC">
        <w:rPr>
          <w:rStyle w:val="a7"/>
          <w:rFonts w:hint="eastAsia"/>
        </w:rPr>
        <w:t xml:space="preserve">(object key): </w:t>
      </w:r>
      <w:r w:rsidRPr="00A029FC">
        <w:rPr>
          <w:rStyle w:val="a7"/>
          <w:rFonts w:hint="eastAsia"/>
        </w:rPr>
        <w:t>把指定</w:t>
      </w:r>
      <w:proofErr w:type="gramStart"/>
      <w:r w:rsidRPr="00A029FC">
        <w:rPr>
          <w:rStyle w:val="a7"/>
          <w:rFonts w:hint="eastAsia"/>
        </w:rPr>
        <w:t>的键所对应</w:t>
      </w:r>
      <w:proofErr w:type="gramEnd"/>
      <w:r w:rsidRPr="00A029FC">
        <w:rPr>
          <w:rStyle w:val="a7"/>
          <w:rFonts w:hint="eastAsia"/>
        </w:rPr>
        <w:t>的键值对元素在</w:t>
      </w:r>
      <w:r w:rsidRPr="00A029FC">
        <w:rPr>
          <w:rStyle w:val="a7"/>
          <w:rFonts w:hint="eastAsia"/>
        </w:rPr>
        <w:t>Map</w:t>
      </w:r>
      <w:r w:rsidRPr="00A029FC">
        <w:rPr>
          <w:rStyle w:val="a7"/>
          <w:rFonts w:hint="eastAsia"/>
        </w:rPr>
        <w:t>集合中删除，返回被删除元素的</w:t>
      </w:r>
      <w:r w:rsidRPr="00FA40AF">
        <w:rPr>
          <w:rStyle w:val="a7"/>
          <w:rFonts w:hint="eastAsia"/>
          <w:color w:val="FF0000"/>
        </w:rPr>
        <w:t>值</w:t>
      </w:r>
      <w:r w:rsidRPr="00A029FC">
        <w:rPr>
          <w:rStyle w:val="a7"/>
          <w:rFonts w:hint="eastAsia"/>
        </w:rPr>
        <w:t>。</w:t>
      </w:r>
    </w:p>
    <w:p w14:paraId="60F2A2AE" w14:textId="77777777" w:rsidR="00A029FC" w:rsidRPr="00A029FC" w:rsidRDefault="00A029FC" w:rsidP="00A029FC">
      <w:pPr>
        <w:ind w:firstLine="420"/>
        <w:rPr>
          <w:rStyle w:val="a7"/>
        </w:rPr>
      </w:pPr>
      <w:r w:rsidRPr="00A029FC">
        <w:rPr>
          <w:rStyle w:val="a7"/>
          <w:rFonts w:hint="eastAsia"/>
        </w:rPr>
        <w:t>返回值</w:t>
      </w:r>
      <w:r w:rsidRPr="00A029FC">
        <w:rPr>
          <w:rStyle w:val="a7"/>
          <w:rFonts w:hint="eastAsia"/>
        </w:rPr>
        <w:t>:V</w:t>
      </w:r>
    </w:p>
    <w:p w14:paraId="5757E1E0" w14:textId="77777777" w:rsidR="00A029FC" w:rsidRPr="00A029FC" w:rsidRDefault="00A029FC" w:rsidP="00A029FC">
      <w:pPr>
        <w:ind w:firstLine="420"/>
        <w:rPr>
          <w:rStyle w:val="a7"/>
        </w:rPr>
      </w:pPr>
      <w:r w:rsidRPr="00A029FC">
        <w:rPr>
          <w:rStyle w:val="a7"/>
          <w:rFonts w:hint="eastAsia"/>
        </w:rPr>
        <w:t>key</w:t>
      </w:r>
      <w:r w:rsidRPr="00A029FC">
        <w:rPr>
          <w:rStyle w:val="a7"/>
          <w:rFonts w:hint="eastAsia"/>
        </w:rPr>
        <w:t>存在</w:t>
      </w:r>
      <w:r w:rsidRPr="00A029FC">
        <w:rPr>
          <w:rStyle w:val="a7"/>
          <w:rFonts w:hint="eastAsia"/>
        </w:rPr>
        <w:t>, v</w:t>
      </w:r>
      <w:r w:rsidRPr="00A029FC">
        <w:rPr>
          <w:rStyle w:val="a7"/>
          <w:rFonts w:hint="eastAsia"/>
        </w:rPr>
        <w:t>返回被删除的值</w:t>
      </w:r>
    </w:p>
    <w:p w14:paraId="1EF01B84" w14:textId="29199669" w:rsidR="00A029FC" w:rsidRDefault="00A029FC" w:rsidP="00A029FC">
      <w:pPr>
        <w:ind w:firstLine="420"/>
        <w:rPr>
          <w:rStyle w:val="a7"/>
        </w:rPr>
      </w:pPr>
      <w:r w:rsidRPr="00A029FC">
        <w:rPr>
          <w:rStyle w:val="a7"/>
          <w:rFonts w:hint="eastAsia"/>
        </w:rPr>
        <w:t>key</w:t>
      </w:r>
      <w:r w:rsidRPr="00A029FC">
        <w:rPr>
          <w:rStyle w:val="a7"/>
          <w:rFonts w:hint="eastAsia"/>
        </w:rPr>
        <w:t>不存在</w:t>
      </w:r>
      <w:r w:rsidRPr="00A029FC">
        <w:rPr>
          <w:rStyle w:val="a7"/>
          <w:rFonts w:hint="eastAsia"/>
        </w:rPr>
        <w:t>, v</w:t>
      </w:r>
      <w:r w:rsidRPr="00A029FC">
        <w:rPr>
          <w:rStyle w:val="a7"/>
          <w:rFonts w:hint="eastAsia"/>
        </w:rPr>
        <w:t>返回</w:t>
      </w:r>
      <w:r w:rsidRPr="00A029FC">
        <w:rPr>
          <w:rStyle w:val="a7"/>
          <w:rFonts w:hint="eastAsia"/>
        </w:rPr>
        <w:t>null</w:t>
      </w:r>
    </w:p>
    <w:p w14:paraId="16C1B9D0" w14:textId="77777777" w:rsidR="00FA40AF" w:rsidRPr="00FA40AF" w:rsidRDefault="00FA40AF" w:rsidP="00FA40AF">
      <w:pPr>
        <w:rPr>
          <w:rStyle w:val="a7"/>
        </w:rPr>
      </w:pPr>
      <w:r>
        <w:rPr>
          <w:rStyle w:val="a7"/>
          <w:rFonts w:hint="eastAsia"/>
        </w:rPr>
        <w:t>（</w:t>
      </w:r>
      <w:r>
        <w:rPr>
          <w:rStyle w:val="a7"/>
          <w:rFonts w:hint="eastAsia"/>
        </w:rPr>
        <w:t>3</w:t>
      </w:r>
      <w:r>
        <w:rPr>
          <w:rStyle w:val="a7"/>
          <w:rFonts w:hint="eastAsia"/>
        </w:rPr>
        <w:t>）</w:t>
      </w:r>
      <w:r w:rsidRPr="00FA40AF">
        <w:rPr>
          <w:rStyle w:val="a7"/>
          <w:rFonts w:hint="eastAsia"/>
        </w:rPr>
        <w:t xml:space="preserve">public V </w:t>
      </w:r>
      <w:r w:rsidRPr="00FA40AF">
        <w:rPr>
          <w:rStyle w:val="a7"/>
          <w:rFonts w:hint="eastAsia"/>
          <w:highlight w:val="yellow"/>
        </w:rPr>
        <w:t>get</w:t>
      </w:r>
      <w:r w:rsidRPr="00FA40AF">
        <w:rPr>
          <w:rStyle w:val="a7"/>
          <w:rFonts w:hint="eastAsia"/>
        </w:rPr>
        <w:t xml:space="preserve">(Object key) </w:t>
      </w:r>
      <w:r w:rsidRPr="00FA40AF">
        <w:rPr>
          <w:rStyle w:val="a7"/>
          <w:rFonts w:hint="eastAsia"/>
        </w:rPr>
        <w:t>根据指定的键，在</w:t>
      </w:r>
      <w:r w:rsidRPr="00FA40AF">
        <w:rPr>
          <w:rStyle w:val="a7"/>
          <w:rFonts w:hint="eastAsia"/>
        </w:rPr>
        <w:t>Map</w:t>
      </w:r>
      <w:r w:rsidRPr="00FA40AF">
        <w:rPr>
          <w:rStyle w:val="a7"/>
          <w:rFonts w:hint="eastAsia"/>
        </w:rPr>
        <w:t>集合中获取对应的值。</w:t>
      </w:r>
    </w:p>
    <w:p w14:paraId="21021504" w14:textId="77777777" w:rsidR="00FA40AF" w:rsidRPr="00FA40AF" w:rsidRDefault="00FA40AF" w:rsidP="00FA40AF">
      <w:pPr>
        <w:rPr>
          <w:rStyle w:val="a7"/>
        </w:rPr>
      </w:pPr>
      <w:r w:rsidRPr="00FA40AF">
        <w:rPr>
          <w:rStyle w:val="a7"/>
          <w:rFonts w:hint="eastAsia"/>
        </w:rPr>
        <w:t>返回值</w:t>
      </w:r>
      <w:r w:rsidRPr="00FA40AF">
        <w:rPr>
          <w:rStyle w:val="a7"/>
          <w:rFonts w:hint="eastAsia"/>
        </w:rPr>
        <w:t>:</w:t>
      </w:r>
    </w:p>
    <w:p w14:paraId="67ECF39F" w14:textId="77777777" w:rsidR="00FA40AF" w:rsidRPr="00FA40AF" w:rsidRDefault="00FA40AF" w:rsidP="00FA40AF">
      <w:pPr>
        <w:ind w:firstLine="420"/>
        <w:rPr>
          <w:rStyle w:val="a7"/>
        </w:rPr>
      </w:pPr>
      <w:r w:rsidRPr="00FA40AF">
        <w:rPr>
          <w:rStyle w:val="a7"/>
          <w:rFonts w:hint="eastAsia"/>
        </w:rPr>
        <w:t>key</w:t>
      </w:r>
      <w:r w:rsidRPr="00FA40AF">
        <w:rPr>
          <w:rStyle w:val="a7"/>
          <w:rFonts w:hint="eastAsia"/>
        </w:rPr>
        <w:t>存在</w:t>
      </w:r>
      <w:r w:rsidRPr="00FA40AF">
        <w:rPr>
          <w:rStyle w:val="a7"/>
          <w:rFonts w:hint="eastAsia"/>
        </w:rPr>
        <w:t>,</w:t>
      </w:r>
      <w:r w:rsidRPr="00FA40AF">
        <w:rPr>
          <w:rStyle w:val="a7"/>
          <w:rFonts w:hint="eastAsia"/>
        </w:rPr>
        <w:t>返回对应的</w:t>
      </w:r>
      <w:r w:rsidRPr="00FA40AF">
        <w:rPr>
          <w:rStyle w:val="a7"/>
          <w:rFonts w:hint="eastAsia"/>
        </w:rPr>
        <w:t>value</w:t>
      </w:r>
      <w:r w:rsidRPr="00FA40AF">
        <w:rPr>
          <w:rStyle w:val="a7"/>
          <w:rFonts w:hint="eastAsia"/>
        </w:rPr>
        <w:t>值</w:t>
      </w:r>
    </w:p>
    <w:p w14:paraId="690E8604" w14:textId="77777777" w:rsidR="00FA40AF" w:rsidRDefault="00FA40AF" w:rsidP="00FA40AF">
      <w:pPr>
        <w:ind w:firstLine="420"/>
        <w:rPr>
          <w:rStyle w:val="a7"/>
        </w:rPr>
      </w:pPr>
      <w:r w:rsidRPr="00FA40AF">
        <w:rPr>
          <w:rStyle w:val="a7"/>
          <w:rFonts w:hint="eastAsia"/>
        </w:rPr>
        <w:t>key</w:t>
      </w:r>
      <w:r w:rsidRPr="00FA40AF">
        <w:rPr>
          <w:rStyle w:val="a7"/>
          <w:rFonts w:hint="eastAsia"/>
        </w:rPr>
        <w:t>不存在</w:t>
      </w:r>
      <w:r w:rsidRPr="00FA40AF">
        <w:rPr>
          <w:rStyle w:val="a7"/>
          <w:rFonts w:hint="eastAsia"/>
        </w:rPr>
        <w:t>,</w:t>
      </w:r>
      <w:r w:rsidRPr="00FA40AF">
        <w:rPr>
          <w:rStyle w:val="a7"/>
          <w:rFonts w:hint="eastAsia"/>
        </w:rPr>
        <w:t>返回</w:t>
      </w:r>
      <w:r w:rsidRPr="00FA40AF">
        <w:rPr>
          <w:rStyle w:val="a7"/>
          <w:rFonts w:hint="eastAsia"/>
        </w:rPr>
        <w:t>null</w:t>
      </w:r>
    </w:p>
    <w:p w14:paraId="3581A0A9" w14:textId="5D1F8D95" w:rsidR="00FA40AF" w:rsidRDefault="00FA40AF" w:rsidP="00FA40AF">
      <w:pPr>
        <w:rPr>
          <w:rStyle w:val="a7"/>
        </w:rPr>
      </w:pPr>
      <w:r>
        <w:rPr>
          <w:rStyle w:val="a7"/>
          <w:rFonts w:hint="eastAsia"/>
        </w:rPr>
        <w:t>（</w:t>
      </w:r>
      <w:r>
        <w:rPr>
          <w:rStyle w:val="a7"/>
          <w:rFonts w:hint="eastAsia"/>
        </w:rPr>
        <w:t>4</w:t>
      </w:r>
      <w:r>
        <w:rPr>
          <w:rStyle w:val="a7"/>
          <w:rFonts w:hint="eastAsia"/>
        </w:rPr>
        <w:t>）</w:t>
      </w:r>
      <w:proofErr w:type="spellStart"/>
      <w:r w:rsidRPr="00FA40AF">
        <w:rPr>
          <w:rStyle w:val="a7"/>
          <w:rFonts w:hint="eastAsia"/>
        </w:rPr>
        <w:t>boolean</w:t>
      </w:r>
      <w:proofErr w:type="spellEnd"/>
      <w:r w:rsidRPr="00FA40AF">
        <w:rPr>
          <w:rStyle w:val="a7"/>
          <w:rFonts w:hint="eastAsia"/>
        </w:rPr>
        <w:t xml:space="preserve"> </w:t>
      </w:r>
      <w:proofErr w:type="spellStart"/>
      <w:r w:rsidRPr="00FA40AF">
        <w:rPr>
          <w:rStyle w:val="a7"/>
          <w:rFonts w:hint="eastAsia"/>
          <w:highlight w:val="yellow"/>
        </w:rPr>
        <w:t>containsKey</w:t>
      </w:r>
      <w:proofErr w:type="spellEnd"/>
      <w:r w:rsidRPr="00FA40AF">
        <w:rPr>
          <w:rStyle w:val="a7"/>
          <w:rFonts w:hint="eastAsia"/>
        </w:rPr>
        <w:t>(object key)</w:t>
      </w:r>
      <w:r w:rsidRPr="00FA40AF">
        <w:rPr>
          <w:rStyle w:val="a7"/>
          <w:rFonts w:hint="eastAsia"/>
        </w:rPr>
        <w:t>判断集合中是否包含指定的键。包含返回</w:t>
      </w:r>
      <w:r w:rsidRPr="00FA40AF">
        <w:rPr>
          <w:rStyle w:val="a7"/>
          <w:rFonts w:hint="eastAsia"/>
        </w:rPr>
        <w:t>true ,</w:t>
      </w:r>
      <w:r w:rsidRPr="00FA40AF">
        <w:rPr>
          <w:rStyle w:val="a7"/>
          <w:rFonts w:hint="eastAsia"/>
        </w:rPr>
        <w:t>不包含返回</w:t>
      </w:r>
      <w:r w:rsidRPr="00FA40AF">
        <w:rPr>
          <w:rStyle w:val="a7"/>
          <w:rFonts w:hint="eastAsia"/>
        </w:rPr>
        <w:t>false</w:t>
      </w:r>
    </w:p>
    <w:p w14:paraId="1E876A31" w14:textId="15369454" w:rsidR="00FA40AF" w:rsidRPr="00647533" w:rsidRDefault="00FA40AF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二．遍历方法</w:t>
      </w:r>
    </w:p>
    <w:p w14:paraId="20370A15" w14:textId="23D3D5A9" w:rsidR="00B149CE" w:rsidRPr="00B149CE" w:rsidRDefault="00FA40AF" w:rsidP="00B149CE">
      <w:pPr>
        <w:rPr>
          <w:rStyle w:val="a7"/>
        </w:rPr>
      </w:pPr>
      <w:r>
        <w:rPr>
          <w:rStyle w:val="a7"/>
          <w:rFonts w:hint="eastAsia"/>
        </w:rPr>
        <w:t>（</w:t>
      </w:r>
      <w:r>
        <w:rPr>
          <w:rStyle w:val="a7"/>
          <w:rFonts w:hint="eastAsia"/>
        </w:rPr>
        <w:t>1</w:t>
      </w:r>
      <w:r>
        <w:rPr>
          <w:rStyle w:val="a7"/>
          <w:rFonts w:hint="eastAsia"/>
        </w:rPr>
        <w:t>）</w:t>
      </w:r>
      <w:r w:rsidR="00B149CE" w:rsidRPr="00B149CE">
        <w:rPr>
          <w:rStyle w:val="a7"/>
          <w:rFonts w:hint="eastAsia"/>
        </w:rPr>
        <w:t>通过</w:t>
      </w:r>
      <w:proofErr w:type="gramStart"/>
      <w:r w:rsidR="00B149CE" w:rsidRPr="00B149CE">
        <w:rPr>
          <w:rStyle w:val="a7"/>
          <w:rFonts w:hint="eastAsia"/>
        </w:rPr>
        <w:t>键找值</w:t>
      </w:r>
      <w:proofErr w:type="gramEnd"/>
      <w:r w:rsidR="00B149CE" w:rsidRPr="00B149CE">
        <w:rPr>
          <w:rStyle w:val="a7"/>
          <w:rFonts w:hint="eastAsia"/>
        </w:rPr>
        <w:t>的方式</w:t>
      </w:r>
    </w:p>
    <w:p w14:paraId="7A8A9A59" w14:textId="77777777" w:rsidR="00B149CE" w:rsidRPr="00B149CE" w:rsidRDefault="00B149CE" w:rsidP="00B149CE">
      <w:pPr>
        <w:rPr>
          <w:rStyle w:val="a7"/>
        </w:rPr>
      </w:pPr>
      <w:r w:rsidRPr="00B149CE">
        <w:rPr>
          <w:rStyle w:val="a7"/>
          <w:rFonts w:hint="eastAsia"/>
        </w:rPr>
        <w:t>Map</w:t>
      </w:r>
      <w:r w:rsidRPr="00B149CE">
        <w:rPr>
          <w:rStyle w:val="a7"/>
          <w:rFonts w:hint="eastAsia"/>
        </w:rPr>
        <w:t>集合中的方法</w:t>
      </w:r>
      <w:r w:rsidRPr="00B149CE">
        <w:rPr>
          <w:rStyle w:val="a7"/>
          <w:rFonts w:hint="eastAsia"/>
        </w:rPr>
        <w:t>:</w:t>
      </w:r>
    </w:p>
    <w:p w14:paraId="3250368D" w14:textId="77777777" w:rsidR="00B149CE" w:rsidRPr="00B149CE" w:rsidRDefault="00B149CE" w:rsidP="00B149CE">
      <w:pPr>
        <w:rPr>
          <w:rStyle w:val="a7"/>
        </w:rPr>
      </w:pPr>
      <w:r w:rsidRPr="00B149CE">
        <w:rPr>
          <w:rStyle w:val="a7"/>
          <w:rFonts w:hint="eastAsia"/>
        </w:rPr>
        <w:t xml:space="preserve">Set&lt;K&gt; </w:t>
      </w:r>
      <w:proofErr w:type="spellStart"/>
      <w:r w:rsidRPr="00B149CE">
        <w:rPr>
          <w:rStyle w:val="a7"/>
          <w:rFonts w:hint="eastAsia"/>
          <w:highlight w:val="yellow"/>
        </w:rPr>
        <w:t>keySet</w:t>
      </w:r>
      <w:proofErr w:type="spellEnd"/>
      <w:r w:rsidRPr="00B149CE">
        <w:rPr>
          <w:rStyle w:val="a7"/>
          <w:rFonts w:hint="eastAsia"/>
          <w:highlight w:val="yellow"/>
        </w:rPr>
        <w:t>()</w:t>
      </w:r>
      <w:r w:rsidRPr="00B149CE">
        <w:rPr>
          <w:rStyle w:val="a7"/>
          <w:rFonts w:hint="eastAsia"/>
        </w:rPr>
        <w:t xml:space="preserve"> </w:t>
      </w:r>
      <w:r w:rsidRPr="00B149CE">
        <w:rPr>
          <w:rStyle w:val="a7"/>
          <w:rFonts w:hint="eastAsia"/>
        </w:rPr>
        <w:t>返回此映射中包含的键的</w:t>
      </w:r>
      <w:r w:rsidRPr="00B149CE">
        <w:rPr>
          <w:rStyle w:val="a7"/>
          <w:rFonts w:hint="eastAsia"/>
        </w:rPr>
        <w:t>Set</w:t>
      </w:r>
      <w:r w:rsidRPr="00B149CE">
        <w:rPr>
          <w:rStyle w:val="a7"/>
          <w:rFonts w:hint="eastAsia"/>
        </w:rPr>
        <w:t>视图。</w:t>
      </w:r>
    </w:p>
    <w:p w14:paraId="4A49A08E" w14:textId="77777777" w:rsidR="00B149CE" w:rsidRPr="00B149CE" w:rsidRDefault="00B149CE" w:rsidP="00B149CE">
      <w:pPr>
        <w:rPr>
          <w:rStyle w:val="a7"/>
        </w:rPr>
      </w:pPr>
      <w:r w:rsidRPr="00B149CE">
        <w:rPr>
          <w:rStyle w:val="a7"/>
          <w:rFonts w:hint="eastAsia"/>
        </w:rPr>
        <w:t>实现步骤</w:t>
      </w:r>
      <w:r w:rsidRPr="00B149CE">
        <w:rPr>
          <w:rStyle w:val="a7"/>
          <w:rFonts w:hint="eastAsia"/>
        </w:rPr>
        <w:t>:</w:t>
      </w:r>
    </w:p>
    <w:p w14:paraId="05A13F8E" w14:textId="77777777" w:rsidR="00B149CE" w:rsidRPr="00B149CE" w:rsidRDefault="00B149CE" w:rsidP="00B149CE">
      <w:pPr>
        <w:ind w:firstLine="420"/>
        <w:rPr>
          <w:rStyle w:val="a7"/>
        </w:rPr>
      </w:pPr>
      <w:r w:rsidRPr="00B149CE">
        <w:rPr>
          <w:rStyle w:val="a7"/>
          <w:rFonts w:hint="eastAsia"/>
        </w:rPr>
        <w:t>1.</w:t>
      </w:r>
      <w:r w:rsidRPr="00B149CE">
        <w:rPr>
          <w:rStyle w:val="a7"/>
          <w:rFonts w:hint="eastAsia"/>
        </w:rPr>
        <w:t>使用</w:t>
      </w:r>
      <w:r w:rsidRPr="00B149CE">
        <w:rPr>
          <w:rStyle w:val="a7"/>
          <w:rFonts w:hint="eastAsia"/>
        </w:rPr>
        <w:t>Map</w:t>
      </w:r>
      <w:r w:rsidRPr="00B149CE">
        <w:rPr>
          <w:rStyle w:val="a7"/>
          <w:rFonts w:hint="eastAsia"/>
        </w:rPr>
        <w:t>集合中的方法</w:t>
      </w:r>
      <w:proofErr w:type="spellStart"/>
      <w:r w:rsidRPr="00B149CE">
        <w:rPr>
          <w:rStyle w:val="a7"/>
          <w:rFonts w:hint="eastAsia"/>
        </w:rPr>
        <w:t>keySet</w:t>
      </w:r>
      <w:proofErr w:type="spellEnd"/>
      <w:r w:rsidRPr="00B149CE">
        <w:rPr>
          <w:rStyle w:val="a7"/>
          <w:rFonts w:hint="eastAsia"/>
        </w:rPr>
        <w:t>(),</w:t>
      </w:r>
      <w:r w:rsidRPr="00B149CE">
        <w:rPr>
          <w:rStyle w:val="a7"/>
          <w:rFonts w:hint="eastAsia"/>
        </w:rPr>
        <w:t>把</w:t>
      </w:r>
      <w:r w:rsidRPr="00B149CE">
        <w:rPr>
          <w:rStyle w:val="a7"/>
          <w:rFonts w:hint="eastAsia"/>
        </w:rPr>
        <w:t>Map</w:t>
      </w:r>
      <w:r w:rsidRPr="00B149CE">
        <w:rPr>
          <w:rStyle w:val="a7"/>
          <w:rFonts w:hint="eastAsia"/>
        </w:rPr>
        <w:t>集合所有的</w:t>
      </w:r>
      <w:r w:rsidRPr="00B149CE">
        <w:rPr>
          <w:rStyle w:val="a7"/>
          <w:rFonts w:hint="eastAsia"/>
        </w:rPr>
        <w:t>key</w:t>
      </w:r>
      <w:r w:rsidRPr="00B149CE">
        <w:rPr>
          <w:rStyle w:val="a7"/>
          <w:rFonts w:hint="eastAsia"/>
        </w:rPr>
        <w:t>取出来</w:t>
      </w:r>
      <w:r w:rsidRPr="00B149CE">
        <w:rPr>
          <w:rStyle w:val="a7"/>
          <w:rFonts w:hint="eastAsia"/>
        </w:rPr>
        <w:t>,</w:t>
      </w:r>
      <w:r w:rsidRPr="00B149CE">
        <w:rPr>
          <w:rStyle w:val="a7"/>
          <w:rFonts w:hint="eastAsia"/>
        </w:rPr>
        <w:t>存储到一个</w:t>
      </w:r>
      <w:r w:rsidRPr="00B149CE">
        <w:rPr>
          <w:rStyle w:val="a7"/>
          <w:rFonts w:hint="eastAsia"/>
        </w:rPr>
        <w:t>Set</w:t>
      </w:r>
      <w:r w:rsidRPr="00B149CE">
        <w:rPr>
          <w:rStyle w:val="a7"/>
          <w:rFonts w:hint="eastAsia"/>
        </w:rPr>
        <w:t>集合中</w:t>
      </w:r>
    </w:p>
    <w:p w14:paraId="160FE781" w14:textId="10B88B8A" w:rsidR="00B149CE" w:rsidRPr="00B149CE" w:rsidRDefault="00B149CE" w:rsidP="00B149CE">
      <w:pPr>
        <w:ind w:firstLine="420"/>
        <w:rPr>
          <w:rStyle w:val="a7"/>
        </w:rPr>
      </w:pPr>
      <w:r w:rsidRPr="00B149CE">
        <w:rPr>
          <w:rStyle w:val="a7"/>
          <w:rFonts w:hint="eastAsia"/>
        </w:rPr>
        <w:t>2.</w:t>
      </w:r>
      <w:r w:rsidRPr="00B149CE">
        <w:rPr>
          <w:rStyle w:val="a7"/>
          <w:rFonts w:hint="eastAsia"/>
        </w:rPr>
        <w:t>遍历</w:t>
      </w:r>
      <w:r w:rsidRPr="00B149CE">
        <w:rPr>
          <w:rStyle w:val="a7"/>
          <w:rFonts w:hint="eastAsia"/>
        </w:rPr>
        <w:t>set</w:t>
      </w:r>
      <w:r w:rsidRPr="00B149CE">
        <w:rPr>
          <w:rStyle w:val="a7"/>
          <w:rFonts w:hint="eastAsia"/>
        </w:rPr>
        <w:t>集合</w:t>
      </w:r>
      <w:r w:rsidRPr="00B149CE">
        <w:rPr>
          <w:rStyle w:val="a7"/>
          <w:rFonts w:hint="eastAsia"/>
        </w:rPr>
        <w:t>,</w:t>
      </w:r>
      <w:r w:rsidRPr="00B149CE">
        <w:rPr>
          <w:rStyle w:val="a7"/>
          <w:rFonts w:hint="eastAsia"/>
        </w:rPr>
        <w:t>获取</w:t>
      </w:r>
      <w:r w:rsidRPr="00B149CE">
        <w:rPr>
          <w:rStyle w:val="a7"/>
          <w:rFonts w:hint="eastAsia"/>
        </w:rPr>
        <w:t>Map</w:t>
      </w:r>
      <w:r w:rsidRPr="00B149CE">
        <w:rPr>
          <w:rStyle w:val="a7"/>
          <w:rFonts w:hint="eastAsia"/>
        </w:rPr>
        <w:t>集合中的每一个</w:t>
      </w:r>
      <w:r w:rsidRPr="00B149CE">
        <w:rPr>
          <w:rStyle w:val="a7"/>
          <w:rFonts w:hint="eastAsia"/>
        </w:rPr>
        <w:t>key</w:t>
      </w:r>
    </w:p>
    <w:p w14:paraId="69E52511" w14:textId="12CDEA21" w:rsidR="00FA40AF" w:rsidRDefault="00B149CE" w:rsidP="00B149CE">
      <w:pPr>
        <w:ind w:firstLine="420"/>
        <w:rPr>
          <w:rStyle w:val="a7"/>
        </w:rPr>
      </w:pPr>
      <w:r w:rsidRPr="00B149CE">
        <w:rPr>
          <w:rStyle w:val="a7"/>
          <w:rFonts w:hint="eastAsia"/>
        </w:rPr>
        <w:t>3.</w:t>
      </w:r>
      <w:r w:rsidRPr="00B149CE">
        <w:rPr>
          <w:rStyle w:val="a7"/>
          <w:rFonts w:hint="eastAsia"/>
        </w:rPr>
        <w:t>通过</w:t>
      </w:r>
      <w:r w:rsidRPr="00B149CE">
        <w:rPr>
          <w:rStyle w:val="a7"/>
          <w:rFonts w:hint="eastAsia"/>
        </w:rPr>
        <w:t>Map</w:t>
      </w:r>
      <w:r w:rsidRPr="00B149CE">
        <w:rPr>
          <w:rStyle w:val="a7"/>
          <w:rFonts w:hint="eastAsia"/>
        </w:rPr>
        <w:t>集合中的方法</w:t>
      </w:r>
      <w:r w:rsidRPr="00B149CE">
        <w:rPr>
          <w:rStyle w:val="a7"/>
          <w:rFonts w:hint="eastAsia"/>
        </w:rPr>
        <w:t>get(key),</w:t>
      </w:r>
      <w:r w:rsidRPr="00B149CE">
        <w:rPr>
          <w:rStyle w:val="a7"/>
          <w:rFonts w:hint="eastAsia"/>
        </w:rPr>
        <w:t>通过</w:t>
      </w:r>
      <w:r w:rsidRPr="00B149CE">
        <w:rPr>
          <w:rStyle w:val="a7"/>
          <w:rFonts w:hint="eastAsia"/>
        </w:rPr>
        <w:t>key</w:t>
      </w:r>
      <w:r w:rsidRPr="00B149CE">
        <w:rPr>
          <w:rStyle w:val="a7"/>
          <w:rFonts w:hint="eastAsia"/>
        </w:rPr>
        <w:t>找到</w:t>
      </w:r>
      <w:r w:rsidRPr="00B149CE">
        <w:rPr>
          <w:rStyle w:val="a7"/>
          <w:rFonts w:hint="eastAsia"/>
        </w:rPr>
        <w:t>value</w:t>
      </w:r>
    </w:p>
    <w:p w14:paraId="009BA1EC" w14:textId="690D428A" w:rsidR="00B149CE" w:rsidRDefault="00B149CE" w:rsidP="00B149CE">
      <w:pPr>
        <w:rPr>
          <w:rStyle w:val="a7"/>
        </w:rPr>
      </w:pPr>
      <w:r>
        <w:rPr>
          <w:rStyle w:val="a7"/>
          <w:rFonts w:hint="eastAsia"/>
        </w:rPr>
        <w:t>（</w:t>
      </w:r>
      <w:r>
        <w:rPr>
          <w:rStyle w:val="a7"/>
          <w:rFonts w:hint="eastAsia"/>
        </w:rPr>
        <w:t>2</w:t>
      </w:r>
      <w:r>
        <w:rPr>
          <w:rStyle w:val="a7"/>
          <w:rFonts w:hint="eastAsia"/>
        </w:rPr>
        <w:t>）通过</w:t>
      </w:r>
      <w:r>
        <w:rPr>
          <w:rStyle w:val="a7"/>
          <w:rFonts w:hint="eastAsia"/>
        </w:rPr>
        <w:t>Entry</w:t>
      </w:r>
      <w:r>
        <w:rPr>
          <w:rStyle w:val="a7"/>
          <w:rFonts w:hint="eastAsia"/>
        </w:rPr>
        <w:t>键值对的方式</w:t>
      </w:r>
    </w:p>
    <w:p w14:paraId="3EC3CD95" w14:textId="77777777" w:rsidR="00B149CE" w:rsidRPr="00B149CE" w:rsidRDefault="00B149CE" w:rsidP="00B149CE">
      <w:pPr>
        <w:rPr>
          <w:rStyle w:val="a7"/>
        </w:rPr>
      </w:pPr>
      <w:r w:rsidRPr="00B149CE">
        <w:rPr>
          <w:rStyle w:val="a7"/>
          <w:rFonts w:hint="eastAsia"/>
        </w:rPr>
        <w:t>Map</w:t>
      </w:r>
      <w:r w:rsidRPr="00B149CE">
        <w:rPr>
          <w:rStyle w:val="a7"/>
          <w:rFonts w:hint="eastAsia"/>
        </w:rPr>
        <w:t>集合中的方法</w:t>
      </w:r>
      <w:r w:rsidRPr="00B149CE">
        <w:rPr>
          <w:rStyle w:val="a7"/>
          <w:rFonts w:hint="eastAsia"/>
        </w:rPr>
        <w:t>:</w:t>
      </w:r>
    </w:p>
    <w:p w14:paraId="78B2B20E" w14:textId="77777777" w:rsidR="00B149CE" w:rsidRPr="00B149CE" w:rsidRDefault="00B149CE" w:rsidP="00B149CE">
      <w:pPr>
        <w:rPr>
          <w:rStyle w:val="a7"/>
        </w:rPr>
      </w:pPr>
      <w:r w:rsidRPr="00B149CE">
        <w:rPr>
          <w:rStyle w:val="a7"/>
          <w:rFonts w:hint="eastAsia"/>
        </w:rPr>
        <w:t xml:space="preserve">Set&lt;Map. Entry&lt;K, V&gt;&gt; </w:t>
      </w:r>
      <w:proofErr w:type="spellStart"/>
      <w:r w:rsidRPr="00FA30F1">
        <w:rPr>
          <w:rStyle w:val="a7"/>
          <w:rFonts w:hint="eastAsia"/>
          <w:highlight w:val="yellow"/>
        </w:rPr>
        <w:t>entrySet</w:t>
      </w:r>
      <w:proofErr w:type="spellEnd"/>
      <w:r w:rsidRPr="00B149CE">
        <w:rPr>
          <w:rStyle w:val="a7"/>
          <w:rFonts w:hint="eastAsia"/>
        </w:rPr>
        <w:t xml:space="preserve">() </w:t>
      </w:r>
      <w:r w:rsidRPr="00B149CE">
        <w:rPr>
          <w:rStyle w:val="a7"/>
          <w:rFonts w:hint="eastAsia"/>
        </w:rPr>
        <w:t>返回此映射中包含的映射关系的</w:t>
      </w:r>
      <w:r w:rsidRPr="00B149CE">
        <w:rPr>
          <w:rStyle w:val="a7"/>
          <w:rFonts w:hint="eastAsia"/>
        </w:rPr>
        <w:t>Set</w:t>
      </w:r>
      <w:r w:rsidRPr="00B149CE">
        <w:rPr>
          <w:rStyle w:val="a7"/>
          <w:rFonts w:hint="eastAsia"/>
        </w:rPr>
        <w:t>视图。</w:t>
      </w:r>
    </w:p>
    <w:p w14:paraId="7A65B69F" w14:textId="77777777" w:rsidR="00B149CE" w:rsidRPr="00B149CE" w:rsidRDefault="00B149CE" w:rsidP="00B149CE">
      <w:pPr>
        <w:rPr>
          <w:rStyle w:val="a7"/>
        </w:rPr>
      </w:pPr>
      <w:r w:rsidRPr="00B149CE">
        <w:rPr>
          <w:rStyle w:val="a7"/>
          <w:rFonts w:hint="eastAsia"/>
        </w:rPr>
        <w:t>实现步骤</w:t>
      </w:r>
      <w:r w:rsidRPr="00B149CE">
        <w:rPr>
          <w:rStyle w:val="a7"/>
          <w:rFonts w:hint="eastAsia"/>
        </w:rPr>
        <w:t>:</w:t>
      </w:r>
    </w:p>
    <w:p w14:paraId="2B1BF590" w14:textId="01E13EC6" w:rsidR="00B149CE" w:rsidRPr="00B149CE" w:rsidRDefault="00B149CE" w:rsidP="00B149CE">
      <w:pPr>
        <w:ind w:firstLine="420"/>
        <w:rPr>
          <w:rStyle w:val="a7"/>
        </w:rPr>
      </w:pPr>
      <w:r w:rsidRPr="00B149CE">
        <w:rPr>
          <w:rStyle w:val="a7"/>
          <w:rFonts w:hint="eastAsia"/>
        </w:rPr>
        <w:t>1.</w:t>
      </w:r>
      <w:r w:rsidRPr="00B149CE">
        <w:rPr>
          <w:rStyle w:val="a7"/>
          <w:rFonts w:hint="eastAsia"/>
        </w:rPr>
        <w:t>使用</w:t>
      </w:r>
      <w:r w:rsidRPr="00B149CE">
        <w:rPr>
          <w:rStyle w:val="a7"/>
          <w:rFonts w:hint="eastAsia"/>
        </w:rPr>
        <w:t>Map</w:t>
      </w:r>
      <w:r w:rsidRPr="00B149CE">
        <w:rPr>
          <w:rStyle w:val="a7"/>
          <w:rFonts w:hint="eastAsia"/>
        </w:rPr>
        <w:t>集合中的方法</w:t>
      </w:r>
      <w:proofErr w:type="spellStart"/>
      <w:r w:rsidRPr="00B149CE">
        <w:rPr>
          <w:rStyle w:val="a7"/>
          <w:rFonts w:hint="eastAsia"/>
        </w:rPr>
        <w:t>entrySet</w:t>
      </w:r>
      <w:proofErr w:type="spellEnd"/>
      <w:r w:rsidRPr="00B149CE">
        <w:rPr>
          <w:rStyle w:val="a7"/>
          <w:rFonts w:hint="eastAsia"/>
        </w:rPr>
        <w:t>(),</w:t>
      </w:r>
      <w:r w:rsidRPr="00B149CE">
        <w:rPr>
          <w:rStyle w:val="a7"/>
          <w:rFonts w:hint="eastAsia"/>
        </w:rPr>
        <w:t>把</w:t>
      </w:r>
      <w:r w:rsidRPr="00B149CE">
        <w:rPr>
          <w:rStyle w:val="a7"/>
          <w:rFonts w:hint="eastAsia"/>
        </w:rPr>
        <w:t>Map</w:t>
      </w:r>
      <w:r w:rsidRPr="00B149CE">
        <w:rPr>
          <w:rStyle w:val="a7"/>
          <w:rFonts w:hint="eastAsia"/>
        </w:rPr>
        <w:t>集合中多个</w:t>
      </w:r>
      <w:r w:rsidRPr="00B149CE">
        <w:rPr>
          <w:rStyle w:val="a7"/>
          <w:rFonts w:hint="eastAsia"/>
        </w:rPr>
        <w:t>Entry</w:t>
      </w:r>
      <w:r w:rsidRPr="00B149CE">
        <w:rPr>
          <w:rStyle w:val="a7"/>
          <w:rFonts w:hint="eastAsia"/>
        </w:rPr>
        <w:t>对象取出来</w:t>
      </w:r>
      <w:r w:rsidRPr="00B149CE">
        <w:rPr>
          <w:rStyle w:val="a7"/>
          <w:rFonts w:hint="eastAsia"/>
        </w:rPr>
        <w:t>,</w:t>
      </w:r>
      <w:r w:rsidRPr="00B149CE">
        <w:rPr>
          <w:rStyle w:val="a7"/>
          <w:rFonts w:hint="eastAsia"/>
        </w:rPr>
        <w:t>存储到</w:t>
      </w:r>
      <w:r>
        <w:rPr>
          <w:rStyle w:val="a7"/>
          <w:rFonts w:hint="eastAsia"/>
        </w:rPr>
        <w:t>一</w:t>
      </w:r>
      <w:r w:rsidRPr="00B149CE">
        <w:rPr>
          <w:rStyle w:val="a7"/>
          <w:rFonts w:hint="eastAsia"/>
        </w:rPr>
        <w:t>个</w:t>
      </w:r>
      <w:r w:rsidRPr="00B149CE">
        <w:rPr>
          <w:rStyle w:val="a7"/>
          <w:rFonts w:hint="eastAsia"/>
        </w:rPr>
        <w:t>Set</w:t>
      </w:r>
      <w:r w:rsidRPr="00B149CE">
        <w:rPr>
          <w:rStyle w:val="a7"/>
          <w:rFonts w:hint="eastAsia"/>
        </w:rPr>
        <w:t>集合中</w:t>
      </w:r>
    </w:p>
    <w:p w14:paraId="6AA85C44" w14:textId="5849BF89" w:rsidR="00B149CE" w:rsidRPr="00B149CE" w:rsidRDefault="00B149CE" w:rsidP="00B149CE">
      <w:pPr>
        <w:ind w:firstLine="420"/>
        <w:rPr>
          <w:rStyle w:val="a7"/>
        </w:rPr>
      </w:pPr>
      <w:r w:rsidRPr="00B149CE">
        <w:rPr>
          <w:rStyle w:val="a7"/>
          <w:rFonts w:hint="eastAsia"/>
        </w:rPr>
        <w:t>2.</w:t>
      </w:r>
      <w:r w:rsidRPr="00B149CE">
        <w:rPr>
          <w:rStyle w:val="a7"/>
          <w:rFonts w:hint="eastAsia"/>
        </w:rPr>
        <w:t>遍历</w:t>
      </w:r>
      <w:r w:rsidRPr="00B149CE">
        <w:rPr>
          <w:rStyle w:val="a7"/>
          <w:rFonts w:hint="eastAsia"/>
        </w:rPr>
        <w:t>Set</w:t>
      </w:r>
      <w:r w:rsidRPr="00B149CE">
        <w:rPr>
          <w:rStyle w:val="a7"/>
          <w:rFonts w:hint="eastAsia"/>
        </w:rPr>
        <w:t>集合</w:t>
      </w:r>
      <w:r w:rsidRPr="00B149CE">
        <w:rPr>
          <w:rStyle w:val="a7"/>
          <w:rFonts w:hint="eastAsia"/>
        </w:rPr>
        <w:t>,</w:t>
      </w:r>
      <w:r w:rsidRPr="00B149CE">
        <w:rPr>
          <w:rStyle w:val="a7"/>
          <w:rFonts w:hint="eastAsia"/>
        </w:rPr>
        <w:t>获取每一个</w:t>
      </w:r>
      <w:r w:rsidRPr="00B149CE">
        <w:rPr>
          <w:rStyle w:val="a7"/>
          <w:rFonts w:hint="eastAsia"/>
        </w:rPr>
        <w:t>Entry</w:t>
      </w:r>
      <w:r w:rsidRPr="00B149CE">
        <w:rPr>
          <w:rStyle w:val="a7"/>
          <w:rFonts w:hint="eastAsia"/>
        </w:rPr>
        <w:t>对象</w:t>
      </w:r>
    </w:p>
    <w:p w14:paraId="44F73F08" w14:textId="57E89D6E" w:rsidR="00B149CE" w:rsidRDefault="00B149CE" w:rsidP="00B149CE">
      <w:pPr>
        <w:ind w:firstLine="420"/>
        <w:rPr>
          <w:rStyle w:val="a7"/>
        </w:rPr>
      </w:pPr>
      <w:r w:rsidRPr="00B149CE">
        <w:rPr>
          <w:rStyle w:val="a7"/>
          <w:rFonts w:hint="eastAsia"/>
        </w:rPr>
        <w:lastRenderedPageBreak/>
        <w:t>3.</w:t>
      </w:r>
      <w:r w:rsidRPr="00B149CE">
        <w:rPr>
          <w:rStyle w:val="a7"/>
          <w:rFonts w:hint="eastAsia"/>
        </w:rPr>
        <w:t>使用</w:t>
      </w:r>
      <w:r w:rsidRPr="00B149CE">
        <w:rPr>
          <w:rStyle w:val="a7"/>
          <w:rFonts w:hint="eastAsia"/>
        </w:rPr>
        <w:t>Entry</w:t>
      </w:r>
      <w:r w:rsidRPr="00B149CE">
        <w:rPr>
          <w:rStyle w:val="a7"/>
          <w:rFonts w:hint="eastAsia"/>
        </w:rPr>
        <w:t>对象中的方法</w:t>
      </w:r>
      <w:proofErr w:type="spellStart"/>
      <w:r w:rsidRPr="00FA30F1">
        <w:rPr>
          <w:rStyle w:val="a7"/>
          <w:rFonts w:hint="eastAsia"/>
          <w:color w:val="000000" w:themeColor="text1"/>
          <w:highlight w:val="yellow"/>
        </w:rPr>
        <w:t>getKey</w:t>
      </w:r>
      <w:proofErr w:type="spellEnd"/>
      <w:r w:rsidRPr="00FA30F1">
        <w:rPr>
          <w:rStyle w:val="a7"/>
          <w:rFonts w:hint="eastAsia"/>
          <w:color w:val="000000" w:themeColor="text1"/>
          <w:highlight w:val="yellow"/>
        </w:rPr>
        <w:t>( )</w:t>
      </w:r>
      <w:r w:rsidRPr="00FA30F1">
        <w:rPr>
          <w:rStyle w:val="a7"/>
          <w:rFonts w:hint="eastAsia"/>
          <w:color w:val="000000" w:themeColor="text1"/>
          <w:highlight w:val="yellow"/>
        </w:rPr>
        <w:t>和</w:t>
      </w:r>
      <w:proofErr w:type="spellStart"/>
      <w:r w:rsidRPr="00FA30F1">
        <w:rPr>
          <w:rStyle w:val="a7"/>
          <w:rFonts w:hint="eastAsia"/>
          <w:color w:val="000000" w:themeColor="text1"/>
          <w:highlight w:val="yellow"/>
        </w:rPr>
        <w:t>getValue</w:t>
      </w:r>
      <w:proofErr w:type="spellEnd"/>
      <w:r w:rsidRPr="00FA30F1">
        <w:rPr>
          <w:rStyle w:val="a7"/>
          <w:rFonts w:hint="eastAsia"/>
          <w:color w:val="000000" w:themeColor="text1"/>
          <w:highlight w:val="yellow"/>
        </w:rPr>
        <w:t>( )</w:t>
      </w:r>
      <w:r w:rsidRPr="00B149CE">
        <w:rPr>
          <w:rStyle w:val="a7"/>
          <w:rFonts w:hint="eastAsia"/>
        </w:rPr>
        <w:t>获取键与值</w:t>
      </w:r>
    </w:p>
    <w:p w14:paraId="4227A27A" w14:textId="2623A2B3" w:rsidR="00B149CE" w:rsidRPr="00FA40AF" w:rsidRDefault="00B149CE" w:rsidP="00B149CE">
      <w:pPr>
        <w:rPr>
          <w:rStyle w:val="a7"/>
        </w:rPr>
      </w:pPr>
      <w:r>
        <w:rPr>
          <w:rFonts w:hint="eastAsia"/>
          <w:b/>
          <w:bCs/>
          <w:noProof/>
        </w:rPr>
        <w:drawing>
          <wp:inline distT="0" distB="0" distL="0" distR="0" wp14:anchorId="4025642D" wp14:editId="5BD62D1D">
            <wp:extent cx="6280785" cy="238125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nipaste_2020-05-29_23-06-48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824" cy="240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6750" w14:textId="6AF8E3B5" w:rsidR="003447CE" w:rsidRPr="003447CE" w:rsidRDefault="003447CE" w:rsidP="003447CE">
      <w:pPr>
        <w:pStyle w:val="2"/>
        <w:spacing w:before="156" w:after="156"/>
        <w:rPr>
          <w:rStyle w:val="a7"/>
          <w:rFonts w:eastAsia="黑体"/>
          <w:b/>
          <w:bCs/>
          <w:sz w:val="30"/>
        </w:rPr>
      </w:pPr>
      <w:r w:rsidRPr="003447CE">
        <w:rPr>
          <w:rFonts w:hint="eastAsia"/>
        </w:rPr>
        <w:t>HashMap</w:t>
      </w:r>
      <w:r w:rsidRPr="003447CE">
        <w:rPr>
          <w:rFonts w:hint="eastAsia"/>
        </w:rPr>
        <w:t>（</w:t>
      </w:r>
      <w:r w:rsidR="00B149CE">
        <w:rPr>
          <w:rFonts w:hint="eastAsia"/>
        </w:rPr>
        <w:t>K</w:t>
      </w:r>
      <w:r w:rsidRPr="003447CE">
        <w:rPr>
          <w:rFonts w:hint="eastAsia"/>
        </w:rPr>
        <w:t>，</w:t>
      </w:r>
      <w:r w:rsidR="00B149CE">
        <w:rPr>
          <w:rFonts w:hint="eastAsia"/>
        </w:rPr>
        <w:t>V</w:t>
      </w:r>
      <w:r w:rsidRPr="003447CE">
        <w:rPr>
          <w:rFonts w:hint="eastAsia"/>
        </w:rPr>
        <w:t>）集合</w:t>
      </w:r>
      <w:r>
        <w:rPr>
          <w:rStyle w:val="a7"/>
          <w:rFonts w:hint="eastAsia"/>
          <w:b/>
          <w:bCs/>
          <w:sz w:val="30"/>
        </w:rPr>
        <w:t xml:space="preserve"> </w:t>
      </w:r>
      <w:r w:rsidRPr="003447CE">
        <w:t>i</w:t>
      </w:r>
      <w:r w:rsidRPr="003447CE">
        <w:rPr>
          <w:rFonts w:hint="eastAsia"/>
        </w:rPr>
        <w:t>mplements</w:t>
      </w:r>
      <w:r w:rsidRPr="003447CE">
        <w:t xml:space="preserve"> Map</w:t>
      </w:r>
      <w:r w:rsidRPr="003447CE">
        <w:rPr>
          <w:rFonts w:hint="eastAsia"/>
        </w:rPr>
        <w:t>（</w:t>
      </w:r>
      <w:r w:rsidR="00B149CE">
        <w:rPr>
          <w:rFonts w:hint="eastAsia"/>
        </w:rPr>
        <w:t>K</w:t>
      </w:r>
      <w:r w:rsidRPr="003447CE">
        <w:rPr>
          <w:rFonts w:hint="eastAsia"/>
        </w:rPr>
        <w:t>，</w:t>
      </w:r>
      <w:r w:rsidR="00B149CE">
        <w:rPr>
          <w:rFonts w:hint="eastAsia"/>
        </w:rPr>
        <w:t>V</w:t>
      </w:r>
      <w:r w:rsidRPr="003447CE">
        <w:rPr>
          <w:rFonts w:hint="eastAsia"/>
        </w:rPr>
        <w:t>）</w:t>
      </w:r>
    </w:p>
    <w:p w14:paraId="7F504213" w14:textId="27385C83" w:rsidR="003447CE" w:rsidRDefault="003447CE" w:rsidP="00583C63">
      <w:pPr>
        <w:pStyle w:val="a3"/>
        <w:numPr>
          <w:ilvl w:val="0"/>
          <w:numId w:val="12"/>
        </w:numPr>
        <w:ind w:firstLineChars="0"/>
        <w:rPr>
          <w:rStyle w:val="a7"/>
        </w:rPr>
      </w:pPr>
      <w:r>
        <w:rPr>
          <w:rStyle w:val="a7"/>
          <w:rFonts w:hint="eastAsia"/>
        </w:rPr>
        <w:t>特点</w:t>
      </w:r>
    </w:p>
    <w:p w14:paraId="67FDC054" w14:textId="3A180BFA" w:rsidR="00A029FC" w:rsidRPr="00A029FC" w:rsidRDefault="00A029FC" w:rsidP="00A029FC">
      <w:pPr>
        <w:ind w:firstLineChars="174" w:firstLine="419"/>
        <w:rPr>
          <w:rStyle w:val="a7"/>
        </w:rPr>
      </w:pPr>
      <w:r w:rsidRPr="00A029FC">
        <w:rPr>
          <w:rStyle w:val="a7"/>
          <w:rFonts w:hint="eastAsia"/>
        </w:rPr>
        <w:t>1. HashMap</w:t>
      </w:r>
      <w:r w:rsidRPr="00A029FC">
        <w:rPr>
          <w:rStyle w:val="a7"/>
          <w:rFonts w:hint="eastAsia"/>
        </w:rPr>
        <w:t>集合底层是哈希表</w:t>
      </w:r>
      <w:r w:rsidRPr="00A029FC">
        <w:rPr>
          <w:rStyle w:val="a7"/>
          <w:rFonts w:hint="eastAsia"/>
        </w:rPr>
        <w:t>:</w:t>
      </w:r>
      <w:r w:rsidRPr="00A029FC">
        <w:rPr>
          <w:rStyle w:val="a7"/>
          <w:rFonts w:hint="eastAsia"/>
        </w:rPr>
        <w:t>查询的速度特别的快</w:t>
      </w:r>
      <w:r>
        <w:rPr>
          <w:rStyle w:val="a7"/>
          <w:rFonts w:hint="eastAsia"/>
        </w:rPr>
        <w:t>。</w:t>
      </w:r>
    </w:p>
    <w:p w14:paraId="3841CC15" w14:textId="0DF76855" w:rsidR="003447CE" w:rsidRDefault="00A029FC" w:rsidP="00A029FC">
      <w:pPr>
        <w:ind w:left="419" w:firstLine="1"/>
        <w:rPr>
          <w:rStyle w:val="a7"/>
        </w:rPr>
      </w:pPr>
      <w:r w:rsidRPr="00A029FC">
        <w:rPr>
          <w:rStyle w:val="a7"/>
          <w:rFonts w:hint="eastAsia"/>
        </w:rPr>
        <w:t xml:space="preserve">2. </w:t>
      </w:r>
      <w:r w:rsidR="00987179">
        <w:rPr>
          <w:rStyle w:val="a7"/>
        </w:rPr>
        <w:t>H</w:t>
      </w:r>
      <w:r w:rsidRPr="00A029FC">
        <w:rPr>
          <w:rStyle w:val="a7"/>
          <w:rFonts w:hint="eastAsia"/>
        </w:rPr>
        <w:t>ashMap</w:t>
      </w:r>
      <w:r w:rsidRPr="00A029FC">
        <w:rPr>
          <w:rStyle w:val="a7"/>
          <w:rFonts w:hint="eastAsia"/>
        </w:rPr>
        <w:t>集合是</w:t>
      </w:r>
      <w:r>
        <w:rPr>
          <w:rStyle w:val="a7"/>
          <w:rFonts w:hint="eastAsia"/>
        </w:rPr>
        <w:t>一</w:t>
      </w:r>
      <w:r w:rsidRPr="00A029FC">
        <w:rPr>
          <w:rStyle w:val="a7"/>
          <w:rFonts w:hint="eastAsia"/>
        </w:rPr>
        <w:t>个无序的集合</w:t>
      </w:r>
      <w:r w:rsidRPr="00A029FC">
        <w:rPr>
          <w:rStyle w:val="a7"/>
          <w:rFonts w:hint="eastAsia"/>
        </w:rPr>
        <w:t>,</w:t>
      </w:r>
      <w:r w:rsidRPr="00A029FC">
        <w:rPr>
          <w:rStyle w:val="a7"/>
          <w:rFonts w:hint="eastAsia"/>
        </w:rPr>
        <w:t>存储元素和取出元素的顺序有可能不一致</w:t>
      </w:r>
      <w:r>
        <w:rPr>
          <w:rStyle w:val="a7"/>
          <w:rFonts w:hint="eastAsia"/>
        </w:rPr>
        <w:t>。</w:t>
      </w:r>
    </w:p>
    <w:p w14:paraId="5635AE05" w14:textId="77777777" w:rsidR="001E4FCB" w:rsidRPr="001E4FCB" w:rsidRDefault="001E4FCB" w:rsidP="001E4FCB">
      <w:pPr>
        <w:rPr>
          <w:rStyle w:val="a7"/>
        </w:rPr>
      </w:pPr>
      <w:r>
        <w:rPr>
          <w:rStyle w:val="a7"/>
          <w:rFonts w:hint="eastAsia"/>
        </w:rPr>
        <w:t>二．</w:t>
      </w:r>
      <w:r w:rsidRPr="001E4FCB">
        <w:rPr>
          <w:rStyle w:val="a7"/>
          <w:rFonts w:hint="eastAsia"/>
        </w:rPr>
        <w:t>HashMap</w:t>
      </w:r>
      <w:r w:rsidRPr="001E4FCB">
        <w:rPr>
          <w:rStyle w:val="a7"/>
          <w:rFonts w:hint="eastAsia"/>
        </w:rPr>
        <w:t>存储自定义类型键值</w:t>
      </w:r>
    </w:p>
    <w:p w14:paraId="6461DB0B" w14:textId="77777777" w:rsidR="001E4FCB" w:rsidRPr="001E4FCB" w:rsidRDefault="001E4FCB" w:rsidP="001E4FCB">
      <w:pPr>
        <w:rPr>
          <w:rStyle w:val="a7"/>
        </w:rPr>
      </w:pPr>
      <w:r w:rsidRPr="001E4FCB">
        <w:rPr>
          <w:rStyle w:val="a7"/>
          <w:rFonts w:hint="eastAsia"/>
        </w:rPr>
        <w:t>Map</w:t>
      </w:r>
      <w:r w:rsidRPr="001E4FCB">
        <w:rPr>
          <w:rStyle w:val="a7"/>
          <w:rFonts w:hint="eastAsia"/>
        </w:rPr>
        <w:t>集合保证</w:t>
      </w:r>
      <w:r w:rsidRPr="001E4FCB">
        <w:rPr>
          <w:rStyle w:val="a7"/>
          <w:rFonts w:hint="eastAsia"/>
        </w:rPr>
        <w:t>key</w:t>
      </w:r>
      <w:r w:rsidRPr="001E4FCB">
        <w:rPr>
          <w:rStyle w:val="a7"/>
          <w:rFonts w:hint="eastAsia"/>
        </w:rPr>
        <w:t>是唯一的</w:t>
      </w:r>
      <w:r w:rsidRPr="001E4FCB">
        <w:rPr>
          <w:rStyle w:val="a7"/>
          <w:rFonts w:hint="eastAsia"/>
        </w:rPr>
        <w:t>:</w:t>
      </w:r>
    </w:p>
    <w:p w14:paraId="0E260075" w14:textId="0D167F2A" w:rsidR="001E4FCB" w:rsidRDefault="001E4FCB" w:rsidP="001E4FCB">
      <w:pPr>
        <w:rPr>
          <w:rStyle w:val="a7"/>
        </w:rPr>
      </w:pPr>
      <w:r w:rsidRPr="001E4FCB">
        <w:rPr>
          <w:rStyle w:val="a7"/>
          <w:rFonts w:hint="eastAsia"/>
        </w:rPr>
        <w:t>作为</w:t>
      </w:r>
      <w:r w:rsidRPr="001E4FCB">
        <w:rPr>
          <w:rStyle w:val="a7"/>
          <w:rFonts w:hint="eastAsia"/>
        </w:rPr>
        <w:t>key</w:t>
      </w:r>
      <w:r w:rsidRPr="001E4FCB">
        <w:rPr>
          <w:rStyle w:val="a7"/>
          <w:rFonts w:hint="eastAsia"/>
        </w:rPr>
        <w:t>的元素</w:t>
      </w:r>
      <w:r w:rsidRPr="001E4FCB">
        <w:rPr>
          <w:rStyle w:val="a7"/>
          <w:rFonts w:hint="eastAsia"/>
        </w:rPr>
        <w:t>,</w:t>
      </w:r>
      <w:r w:rsidRPr="001E4FCB">
        <w:rPr>
          <w:rStyle w:val="a7"/>
          <w:rFonts w:hint="eastAsia"/>
        </w:rPr>
        <w:t>必须重写</w:t>
      </w:r>
      <w:proofErr w:type="spellStart"/>
      <w:r w:rsidRPr="001E4FCB">
        <w:rPr>
          <w:rStyle w:val="a7"/>
          <w:rFonts w:hint="eastAsia"/>
        </w:rPr>
        <w:t>hashCode</w:t>
      </w:r>
      <w:proofErr w:type="spellEnd"/>
      <w:r w:rsidRPr="001E4FCB">
        <w:rPr>
          <w:rStyle w:val="a7"/>
          <w:rFonts w:hint="eastAsia"/>
        </w:rPr>
        <w:t>方法和</w:t>
      </w:r>
      <w:r w:rsidRPr="001E4FCB">
        <w:rPr>
          <w:rStyle w:val="a7"/>
          <w:rFonts w:hint="eastAsia"/>
        </w:rPr>
        <w:t>equal s</w:t>
      </w:r>
      <w:r w:rsidRPr="001E4FCB">
        <w:rPr>
          <w:rStyle w:val="a7"/>
          <w:rFonts w:hint="eastAsia"/>
        </w:rPr>
        <w:t>方法</w:t>
      </w:r>
      <w:r w:rsidRPr="001E4FCB">
        <w:rPr>
          <w:rStyle w:val="a7"/>
          <w:rFonts w:hint="eastAsia"/>
        </w:rPr>
        <w:t>,</w:t>
      </w:r>
      <w:r w:rsidRPr="001E4FCB">
        <w:rPr>
          <w:rStyle w:val="a7"/>
          <w:rFonts w:hint="eastAsia"/>
        </w:rPr>
        <w:t>以保证</w:t>
      </w:r>
      <w:r w:rsidRPr="001E4FCB">
        <w:rPr>
          <w:rStyle w:val="a7"/>
          <w:rFonts w:hint="eastAsia"/>
        </w:rPr>
        <w:t>key</w:t>
      </w:r>
      <w:r w:rsidRPr="001E4FCB">
        <w:rPr>
          <w:rStyle w:val="a7"/>
          <w:rFonts w:hint="eastAsia"/>
        </w:rPr>
        <w:t>唯一</w:t>
      </w:r>
    </w:p>
    <w:p w14:paraId="5B416832" w14:textId="77777777" w:rsidR="001E4FCB" w:rsidRPr="001E4FCB" w:rsidRDefault="001E4FCB" w:rsidP="001E4FCB">
      <w:pPr>
        <w:rPr>
          <w:rStyle w:val="a7"/>
        </w:rPr>
      </w:pPr>
      <w:r>
        <w:rPr>
          <w:rStyle w:val="a7"/>
          <w:rFonts w:hint="eastAsia"/>
        </w:rPr>
        <w:t>（</w:t>
      </w:r>
      <w:r>
        <w:rPr>
          <w:rStyle w:val="a7"/>
          <w:rFonts w:hint="eastAsia"/>
        </w:rPr>
        <w:t>1</w:t>
      </w:r>
      <w:r>
        <w:rPr>
          <w:rStyle w:val="a7"/>
          <w:rFonts w:hint="eastAsia"/>
        </w:rPr>
        <w:t>）</w:t>
      </w:r>
      <w:proofErr w:type="spellStart"/>
      <w:r w:rsidRPr="001E4FCB">
        <w:rPr>
          <w:rStyle w:val="a7"/>
          <w:rFonts w:hint="eastAsia"/>
        </w:rPr>
        <w:t>key:String</w:t>
      </w:r>
      <w:proofErr w:type="spellEnd"/>
      <w:r w:rsidRPr="001E4FCB">
        <w:rPr>
          <w:rStyle w:val="a7"/>
          <w:rFonts w:hint="eastAsia"/>
        </w:rPr>
        <w:t>类型</w:t>
      </w:r>
    </w:p>
    <w:p w14:paraId="774739DA" w14:textId="77777777" w:rsidR="001E4FCB" w:rsidRPr="001E4FCB" w:rsidRDefault="001E4FCB" w:rsidP="001E4FCB">
      <w:pPr>
        <w:ind w:left="420" w:firstLine="420"/>
        <w:rPr>
          <w:rStyle w:val="a7"/>
        </w:rPr>
      </w:pPr>
      <w:r w:rsidRPr="001E4FCB">
        <w:rPr>
          <w:rStyle w:val="a7"/>
          <w:rFonts w:hint="eastAsia"/>
        </w:rPr>
        <w:t>String</w:t>
      </w:r>
      <w:r w:rsidRPr="001E4FCB">
        <w:rPr>
          <w:rStyle w:val="a7"/>
          <w:rFonts w:hint="eastAsia"/>
        </w:rPr>
        <w:t>类重写</w:t>
      </w:r>
      <w:proofErr w:type="spellStart"/>
      <w:r w:rsidRPr="001E4FCB">
        <w:rPr>
          <w:rStyle w:val="a7"/>
          <w:rFonts w:hint="eastAsia"/>
        </w:rPr>
        <w:t>hashCode</w:t>
      </w:r>
      <w:proofErr w:type="spellEnd"/>
      <w:r w:rsidRPr="001E4FCB">
        <w:rPr>
          <w:rStyle w:val="a7"/>
          <w:rFonts w:hint="eastAsia"/>
        </w:rPr>
        <w:t>方法和</w:t>
      </w:r>
      <w:r w:rsidRPr="001E4FCB">
        <w:rPr>
          <w:rStyle w:val="a7"/>
          <w:rFonts w:hint="eastAsia"/>
        </w:rPr>
        <w:t>equals</w:t>
      </w:r>
      <w:r w:rsidRPr="001E4FCB">
        <w:rPr>
          <w:rStyle w:val="a7"/>
          <w:rFonts w:hint="eastAsia"/>
        </w:rPr>
        <w:t>方法</w:t>
      </w:r>
      <w:r w:rsidRPr="001E4FCB">
        <w:rPr>
          <w:rStyle w:val="a7"/>
          <w:rFonts w:hint="eastAsia"/>
        </w:rPr>
        <w:t>,</w:t>
      </w:r>
      <w:r w:rsidRPr="001E4FCB">
        <w:rPr>
          <w:rStyle w:val="a7"/>
          <w:rFonts w:hint="eastAsia"/>
        </w:rPr>
        <w:t>可以保证</w:t>
      </w:r>
      <w:r w:rsidRPr="001E4FCB">
        <w:rPr>
          <w:rStyle w:val="a7"/>
          <w:rFonts w:hint="eastAsia"/>
        </w:rPr>
        <w:t>key</w:t>
      </w:r>
      <w:r w:rsidRPr="001E4FCB">
        <w:rPr>
          <w:rStyle w:val="a7"/>
          <w:rFonts w:hint="eastAsia"/>
        </w:rPr>
        <w:t>唯一</w:t>
      </w:r>
    </w:p>
    <w:p w14:paraId="02834B6C" w14:textId="77777777" w:rsidR="001E4FCB" w:rsidRPr="001E4FCB" w:rsidRDefault="001E4FCB" w:rsidP="001E4FCB">
      <w:pPr>
        <w:ind w:firstLine="420"/>
        <w:rPr>
          <w:rStyle w:val="a7"/>
        </w:rPr>
      </w:pPr>
      <w:r w:rsidRPr="001E4FCB">
        <w:rPr>
          <w:rStyle w:val="a7"/>
          <w:rFonts w:hint="eastAsia"/>
        </w:rPr>
        <w:t>value :Person</w:t>
      </w:r>
      <w:r w:rsidRPr="001E4FCB">
        <w:rPr>
          <w:rStyle w:val="a7"/>
          <w:rFonts w:hint="eastAsia"/>
        </w:rPr>
        <w:t>类型</w:t>
      </w:r>
    </w:p>
    <w:p w14:paraId="331928B4" w14:textId="14EE95B6" w:rsidR="001E4FCB" w:rsidRDefault="001E4FCB" w:rsidP="001E4FCB">
      <w:pPr>
        <w:ind w:left="420" w:firstLine="420"/>
        <w:rPr>
          <w:rStyle w:val="a7"/>
        </w:rPr>
      </w:pPr>
      <w:r w:rsidRPr="001E4FCB">
        <w:rPr>
          <w:rStyle w:val="a7"/>
          <w:rFonts w:hint="eastAsia"/>
        </w:rPr>
        <w:t>value</w:t>
      </w:r>
      <w:r w:rsidRPr="001E4FCB">
        <w:rPr>
          <w:rStyle w:val="a7"/>
          <w:rFonts w:hint="eastAsia"/>
        </w:rPr>
        <w:t>可以重复</w:t>
      </w:r>
      <w:r w:rsidRPr="001E4FCB">
        <w:rPr>
          <w:rStyle w:val="a7"/>
          <w:rFonts w:hint="eastAsia"/>
        </w:rPr>
        <w:t>(</w:t>
      </w:r>
      <w:r w:rsidRPr="001E4FCB">
        <w:rPr>
          <w:rStyle w:val="a7"/>
          <w:rFonts w:hint="eastAsia"/>
        </w:rPr>
        <w:t>同名同年龄的人视为同一个</w:t>
      </w:r>
      <w:r w:rsidRPr="001E4FCB">
        <w:rPr>
          <w:rStyle w:val="a7"/>
          <w:rFonts w:hint="eastAsia"/>
        </w:rPr>
        <w:t>)</w:t>
      </w:r>
    </w:p>
    <w:p w14:paraId="6411969D" w14:textId="77777777" w:rsidR="001E4FCB" w:rsidRPr="001E4FCB" w:rsidRDefault="001E4FCB" w:rsidP="001E4FCB">
      <w:pPr>
        <w:rPr>
          <w:rStyle w:val="a7"/>
        </w:rPr>
      </w:pPr>
      <w:r>
        <w:rPr>
          <w:rStyle w:val="a7"/>
          <w:rFonts w:hint="eastAsia"/>
        </w:rPr>
        <w:t>（</w:t>
      </w:r>
      <w:r>
        <w:rPr>
          <w:rStyle w:val="a7"/>
          <w:rFonts w:hint="eastAsia"/>
        </w:rPr>
        <w:t>2</w:t>
      </w:r>
      <w:r>
        <w:rPr>
          <w:rStyle w:val="a7"/>
          <w:rFonts w:hint="eastAsia"/>
        </w:rPr>
        <w:t>）</w:t>
      </w:r>
      <w:proofErr w:type="spellStart"/>
      <w:r w:rsidRPr="001E4FCB">
        <w:rPr>
          <w:rStyle w:val="a7"/>
          <w:rFonts w:hint="eastAsia"/>
        </w:rPr>
        <w:t>key:Person</w:t>
      </w:r>
      <w:proofErr w:type="spellEnd"/>
      <w:r w:rsidRPr="001E4FCB">
        <w:rPr>
          <w:rStyle w:val="a7"/>
          <w:rFonts w:hint="eastAsia"/>
        </w:rPr>
        <w:t>类型</w:t>
      </w:r>
    </w:p>
    <w:p w14:paraId="11CBF55B" w14:textId="77777777" w:rsidR="001E4FCB" w:rsidRPr="001E4FCB" w:rsidRDefault="001E4FCB" w:rsidP="001E4FCB">
      <w:pPr>
        <w:ind w:left="420" w:firstLine="420"/>
        <w:rPr>
          <w:rStyle w:val="a7"/>
        </w:rPr>
      </w:pPr>
      <w:r w:rsidRPr="001E4FCB">
        <w:rPr>
          <w:rStyle w:val="a7"/>
          <w:rFonts w:hint="eastAsia"/>
        </w:rPr>
        <w:t>Person</w:t>
      </w:r>
      <w:r w:rsidRPr="001E4FCB">
        <w:rPr>
          <w:rStyle w:val="a7"/>
          <w:rFonts w:hint="eastAsia"/>
        </w:rPr>
        <w:t>类就必须</w:t>
      </w:r>
      <w:r w:rsidRPr="001E4FCB">
        <w:rPr>
          <w:rStyle w:val="a7"/>
          <w:rFonts w:hint="eastAsia"/>
          <w:color w:val="FF0000"/>
        </w:rPr>
        <w:t>重写</w:t>
      </w:r>
      <w:proofErr w:type="spellStart"/>
      <w:r w:rsidRPr="001E4FCB">
        <w:rPr>
          <w:rStyle w:val="a7"/>
          <w:rFonts w:hint="eastAsia"/>
          <w:color w:val="FF0000"/>
        </w:rPr>
        <w:t>hashCode</w:t>
      </w:r>
      <w:proofErr w:type="spellEnd"/>
      <w:r w:rsidRPr="001E4FCB">
        <w:rPr>
          <w:rStyle w:val="a7"/>
          <w:rFonts w:hint="eastAsia"/>
          <w:color w:val="FF0000"/>
        </w:rPr>
        <w:t>方法和</w:t>
      </w:r>
      <w:r w:rsidRPr="001E4FCB">
        <w:rPr>
          <w:rStyle w:val="a7"/>
          <w:rFonts w:hint="eastAsia"/>
          <w:color w:val="FF0000"/>
        </w:rPr>
        <w:t>equals</w:t>
      </w:r>
      <w:r w:rsidRPr="001E4FCB">
        <w:rPr>
          <w:rStyle w:val="a7"/>
          <w:rFonts w:hint="eastAsia"/>
          <w:color w:val="FF0000"/>
        </w:rPr>
        <w:t>方法</w:t>
      </w:r>
      <w:r w:rsidRPr="001E4FCB">
        <w:rPr>
          <w:rStyle w:val="a7"/>
          <w:rFonts w:hint="eastAsia"/>
        </w:rPr>
        <w:t>,</w:t>
      </w:r>
      <w:r w:rsidRPr="001E4FCB">
        <w:rPr>
          <w:rStyle w:val="a7"/>
          <w:rFonts w:hint="eastAsia"/>
        </w:rPr>
        <w:t>以保证</w:t>
      </w:r>
      <w:r w:rsidRPr="001E4FCB">
        <w:rPr>
          <w:rStyle w:val="a7"/>
          <w:rFonts w:hint="eastAsia"/>
        </w:rPr>
        <w:t>key</w:t>
      </w:r>
      <w:r w:rsidRPr="001E4FCB">
        <w:rPr>
          <w:rStyle w:val="a7"/>
          <w:rFonts w:hint="eastAsia"/>
        </w:rPr>
        <w:t>唯一</w:t>
      </w:r>
    </w:p>
    <w:p w14:paraId="5890623F" w14:textId="77777777" w:rsidR="001E4FCB" w:rsidRPr="001E4FCB" w:rsidRDefault="001E4FCB" w:rsidP="001E4FCB">
      <w:pPr>
        <w:ind w:firstLine="420"/>
        <w:rPr>
          <w:rStyle w:val="a7"/>
        </w:rPr>
      </w:pPr>
      <w:proofErr w:type="spellStart"/>
      <w:r w:rsidRPr="001E4FCB">
        <w:rPr>
          <w:rStyle w:val="a7"/>
          <w:rFonts w:hint="eastAsia"/>
        </w:rPr>
        <w:t>value:string</w:t>
      </w:r>
      <w:proofErr w:type="spellEnd"/>
      <w:r w:rsidRPr="001E4FCB">
        <w:rPr>
          <w:rStyle w:val="a7"/>
          <w:rFonts w:hint="eastAsia"/>
        </w:rPr>
        <w:t>类型</w:t>
      </w:r>
    </w:p>
    <w:p w14:paraId="1FF2172B" w14:textId="361601F3" w:rsidR="001E4FCB" w:rsidRPr="001E4FCB" w:rsidRDefault="001E4FCB" w:rsidP="001E4FCB">
      <w:pPr>
        <w:ind w:left="420" w:firstLine="420"/>
        <w:rPr>
          <w:rStyle w:val="a7"/>
        </w:rPr>
      </w:pPr>
      <w:r w:rsidRPr="001E4FCB">
        <w:rPr>
          <w:rStyle w:val="a7"/>
          <w:rFonts w:hint="eastAsia"/>
        </w:rPr>
        <w:t>可以重复</w:t>
      </w:r>
    </w:p>
    <w:p w14:paraId="38D2F052" w14:textId="45A20B80" w:rsidR="003447CE" w:rsidRDefault="003447CE" w:rsidP="003447CE">
      <w:pPr>
        <w:pStyle w:val="2"/>
        <w:spacing w:before="156" w:after="156"/>
        <w:rPr>
          <w:rStyle w:val="a7"/>
          <w:b/>
          <w:bCs/>
          <w:sz w:val="30"/>
        </w:rPr>
      </w:pPr>
      <w:proofErr w:type="spellStart"/>
      <w:r w:rsidRPr="003447CE">
        <w:rPr>
          <w:rStyle w:val="a7"/>
          <w:rFonts w:hint="eastAsia"/>
          <w:b/>
          <w:bCs/>
          <w:sz w:val="30"/>
        </w:rPr>
        <w:t>LinkedHashMap</w:t>
      </w:r>
      <w:proofErr w:type="spellEnd"/>
      <w:r>
        <w:rPr>
          <w:rStyle w:val="a7"/>
          <w:rFonts w:hint="eastAsia"/>
          <w:b/>
          <w:bCs/>
          <w:sz w:val="30"/>
        </w:rPr>
        <w:t>（</w:t>
      </w:r>
      <w:r w:rsidR="00B149CE">
        <w:rPr>
          <w:rStyle w:val="a7"/>
          <w:rFonts w:hint="eastAsia"/>
          <w:b/>
          <w:bCs/>
          <w:sz w:val="30"/>
        </w:rPr>
        <w:t>K</w:t>
      </w:r>
      <w:r>
        <w:rPr>
          <w:rStyle w:val="a7"/>
          <w:rFonts w:hint="eastAsia"/>
          <w:b/>
          <w:bCs/>
          <w:sz w:val="30"/>
        </w:rPr>
        <w:t>，</w:t>
      </w:r>
      <w:r w:rsidR="00B149CE">
        <w:rPr>
          <w:rStyle w:val="a7"/>
          <w:rFonts w:hint="eastAsia"/>
          <w:b/>
          <w:bCs/>
          <w:sz w:val="30"/>
        </w:rPr>
        <w:t>V</w:t>
      </w:r>
      <w:r>
        <w:rPr>
          <w:rStyle w:val="a7"/>
          <w:rFonts w:hint="eastAsia"/>
          <w:b/>
          <w:bCs/>
          <w:sz w:val="30"/>
        </w:rPr>
        <w:t>）集合</w:t>
      </w:r>
      <w:r>
        <w:rPr>
          <w:rStyle w:val="a7"/>
          <w:rFonts w:hint="eastAsia"/>
          <w:b/>
          <w:bCs/>
          <w:sz w:val="30"/>
        </w:rPr>
        <w:t>extends</w:t>
      </w:r>
      <w:r>
        <w:rPr>
          <w:rStyle w:val="a7"/>
          <w:b/>
          <w:bCs/>
          <w:sz w:val="30"/>
        </w:rPr>
        <w:t xml:space="preserve"> </w:t>
      </w:r>
      <w:r>
        <w:rPr>
          <w:rStyle w:val="a7"/>
          <w:rFonts w:hint="eastAsia"/>
          <w:b/>
          <w:bCs/>
          <w:sz w:val="30"/>
        </w:rPr>
        <w:t>HashMap</w:t>
      </w:r>
      <w:r>
        <w:rPr>
          <w:rStyle w:val="a7"/>
          <w:rFonts w:hint="eastAsia"/>
          <w:b/>
          <w:bCs/>
          <w:sz w:val="30"/>
        </w:rPr>
        <w:t>（</w:t>
      </w:r>
      <w:r w:rsidR="00B149CE">
        <w:rPr>
          <w:rStyle w:val="a7"/>
          <w:rFonts w:hint="eastAsia"/>
          <w:b/>
          <w:bCs/>
          <w:sz w:val="30"/>
        </w:rPr>
        <w:t>K</w:t>
      </w:r>
      <w:r>
        <w:rPr>
          <w:rStyle w:val="a7"/>
          <w:rFonts w:hint="eastAsia"/>
          <w:b/>
          <w:bCs/>
          <w:sz w:val="30"/>
        </w:rPr>
        <w:t>，</w:t>
      </w:r>
      <w:r w:rsidR="00B149CE">
        <w:rPr>
          <w:rStyle w:val="a7"/>
          <w:rFonts w:hint="eastAsia"/>
          <w:b/>
          <w:bCs/>
          <w:sz w:val="30"/>
        </w:rPr>
        <w:t>V</w:t>
      </w:r>
      <w:r>
        <w:rPr>
          <w:rStyle w:val="a7"/>
          <w:rFonts w:hint="eastAsia"/>
          <w:b/>
          <w:bCs/>
          <w:sz w:val="30"/>
        </w:rPr>
        <w:t>）</w:t>
      </w:r>
    </w:p>
    <w:p w14:paraId="08B2A7BA" w14:textId="6C657AB8" w:rsidR="003447CE" w:rsidRDefault="00A029FC" w:rsidP="00583C63">
      <w:pPr>
        <w:pStyle w:val="a3"/>
        <w:numPr>
          <w:ilvl w:val="0"/>
          <w:numId w:val="12"/>
        </w:numPr>
        <w:ind w:firstLineChars="0"/>
        <w:rPr>
          <w:rStyle w:val="a7"/>
        </w:rPr>
      </w:pPr>
      <w:r>
        <w:rPr>
          <w:rStyle w:val="a7"/>
          <w:rFonts w:hint="eastAsia"/>
        </w:rPr>
        <w:t>特点</w:t>
      </w:r>
    </w:p>
    <w:p w14:paraId="41E7ECE2" w14:textId="74A01499" w:rsidR="00A029FC" w:rsidRPr="00A029FC" w:rsidRDefault="00A029FC" w:rsidP="00A029FC">
      <w:pPr>
        <w:ind w:firstLineChars="174" w:firstLine="419"/>
        <w:rPr>
          <w:rStyle w:val="a7"/>
        </w:rPr>
      </w:pPr>
      <w:r w:rsidRPr="00A029FC">
        <w:rPr>
          <w:rStyle w:val="a7"/>
          <w:rFonts w:hint="eastAsia"/>
        </w:rPr>
        <w:t xml:space="preserve">1. </w:t>
      </w:r>
      <w:proofErr w:type="spellStart"/>
      <w:r w:rsidRPr="00A029FC">
        <w:rPr>
          <w:rStyle w:val="a7"/>
          <w:rFonts w:hint="eastAsia"/>
        </w:rPr>
        <w:t>LinkedHashMap</w:t>
      </w:r>
      <w:proofErr w:type="spellEnd"/>
      <w:r w:rsidRPr="00A029FC">
        <w:rPr>
          <w:rStyle w:val="a7"/>
          <w:rFonts w:hint="eastAsia"/>
        </w:rPr>
        <w:t>集合底层是哈希表</w:t>
      </w:r>
      <w:r w:rsidRPr="00A029FC">
        <w:rPr>
          <w:rStyle w:val="a7"/>
          <w:rFonts w:hint="eastAsia"/>
        </w:rPr>
        <w:t>+</w:t>
      </w:r>
      <w:r w:rsidRPr="00A029FC">
        <w:rPr>
          <w:rStyle w:val="a7"/>
          <w:rFonts w:hint="eastAsia"/>
        </w:rPr>
        <w:t>链表</w:t>
      </w:r>
      <w:r w:rsidRPr="00A029FC">
        <w:rPr>
          <w:rStyle w:val="a7"/>
          <w:rFonts w:hint="eastAsia"/>
        </w:rPr>
        <w:t>(</w:t>
      </w:r>
      <w:r w:rsidRPr="00A029FC">
        <w:rPr>
          <w:rStyle w:val="a7"/>
          <w:rFonts w:hint="eastAsia"/>
        </w:rPr>
        <w:t>保证迭代的顺序</w:t>
      </w:r>
      <w:r w:rsidRPr="00A029FC">
        <w:rPr>
          <w:rStyle w:val="a7"/>
          <w:rFonts w:hint="eastAsia"/>
        </w:rPr>
        <w:t>)</w:t>
      </w:r>
    </w:p>
    <w:p w14:paraId="76FD3EF7" w14:textId="37A62594" w:rsidR="00A029FC" w:rsidRDefault="00A029FC" w:rsidP="00A029FC">
      <w:pPr>
        <w:ind w:left="419" w:firstLine="1"/>
        <w:rPr>
          <w:rStyle w:val="a7"/>
        </w:rPr>
      </w:pPr>
      <w:r w:rsidRPr="00A029FC">
        <w:rPr>
          <w:rStyle w:val="a7"/>
          <w:rFonts w:hint="eastAsia"/>
        </w:rPr>
        <w:t xml:space="preserve">2. </w:t>
      </w:r>
      <w:proofErr w:type="spellStart"/>
      <w:r w:rsidRPr="00A029FC">
        <w:rPr>
          <w:rStyle w:val="a7"/>
          <w:rFonts w:hint="eastAsia"/>
        </w:rPr>
        <w:t>LinkedHashMap</w:t>
      </w:r>
      <w:proofErr w:type="spellEnd"/>
      <w:r w:rsidRPr="00A029FC">
        <w:rPr>
          <w:rStyle w:val="a7"/>
          <w:rFonts w:hint="eastAsia"/>
        </w:rPr>
        <w:t>集合是一个有序的集合</w:t>
      </w:r>
      <w:r w:rsidRPr="00A029FC">
        <w:rPr>
          <w:rStyle w:val="a7"/>
          <w:rFonts w:hint="eastAsia"/>
        </w:rPr>
        <w:t>,</w:t>
      </w:r>
      <w:r w:rsidRPr="00A029FC">
        <w:rPr>
          <w:rStyle w:val="a7"/>
          <w:rFonts w:hint="eastAsia"/>
        </w:rPr>
        <w:t>存储元素和取出元素的顺序是一致的</w:t>
      </w:r>
    </w:p>
    <w:p w14:paraId="7CFEF1C3" w14:textId="73C7CB88" w:rsidR="00E5535F" w:rsidRDefault="00B243D1" w:rsidP="00E5535F">
      <w:pPr>
        <w:rPr>
          <w:rStyle w:val="a7"/>
        </w:rPr>
      </w:pPr>
      <w:r>
        <w:rPr>
          <w:rStyle w:val="a7"/>
          <w:rFonts w:hint="eastAsia"/>
        </w:rPr>
        <w:t>二．</w:t>
      </w:r>
      <w:r w:rsidR="00E5535F">
        <w:rPr>
          <w:rStyle w:val="a7"/>
          <w:rFonts w:hint="eastAsia"/>
        </w:rPr>
        <w:t>有序</w:t>
      </w:r>
    </w:p>
    <w:p w14:paraId="52D821A8" w14:textId="1C482854" w:rsidR="00E5535F" w:rsidRDefault="00E5535F" w:rsidP="00E5535F">
      <w:pPr>
        <w:pStyle w:val="2"/>
        <w:spacing w:before="156" w:after="156"/>
        <w:rPr>
          <w:rStyle w:val="a7"/>
          <w:b/>
          <w:bCs/>
          <w:sz w:val="30"/>
        </w:rPr>
      </w:pPr>
      <w:proofErr w:type="spellStart"/>
      <w:r w:rsidRPr="00E5535F">
        <w:rPr>
          <w:rStyle w:val="a7"/>
          <w:rFonts w:hint="eastAsia"/>
          <w:b/>
          <w:bCs/>
          <w:sz w:val="30"/>
        </w:rPr>
        <w:t>Hash</w:t>
      </w:r>
      <w:r w:rsidRPr="00E5535F">
        <w:rPr>
          <w:rStyle w:val="a7"/>
          <w:b/>
          <w:bCs/>
          <w:sz w:val="30"/>
        </w:rPr>
        <w:t>Table</w:t>
      </w:r>
      <w:proofErr w:type="spellEnd"/>
    </w:p>
    <w:p w14:paraId="2AABF656" w14:textId="6A110FE2" w:rsidR="00E5535F" w:rsidRDefault="00E5535F" w:rsidP="00E5535F">
      <w:proofErr w:type="spellStart"/>
      <w:r>
        <w:rPr>
          <w:rFonts w:hint="eastAsia"/>
        </w:rPr>
        <w:t>Hashtable</w:t>
      </w:r>
      <w:proofErr w:type="spellEnd"/>
      <w:r>
        <w:rPr>
          <w:rFonts w:hint="eastAsia"/>
        </w:rPr>
        <w:t>:</w:t>
      </w:r>
      <w:r>
        <w:rPr>
          <w:rFonts w:hint="eastAsia"/>
        </w:rPr>
        <w:t>底层也是一个哈希表</w:t>
      </w:r>
      <w:r>
        <w:rPr>
          <w:rFonts w:hint="eastAsia"/>
        </w:rPr>
        <w:t>,</w:t>
      </w:r>
      <w:r>
        <w:rPr>
          <w:rFonts w:hint="eastAsia"/>
        </w:rPr>
        <w:t>是一个线程安全的集合</w:t>
      </w:r>
      <w:r>
        <w:rPr>
          <w:rFonts w:hint="eastAsia"/>
        </w:rPr>
        <w:t xml:space="preserve">, </w:t>
      </w:r>
      <w:r>
        <w:rPr>
          <w:rFonts w:hint="eastAsia"/>
        </w:rPr>
        <w:t>是单线程集合</w:t>
      </w:r>
      <w:r>
        <w:rPr>
          <w:rFonts w:hint="eastAsia"/>
        </w:rPr>
        <w:t>,</w:t>
      </w:r>
      <w:r>
        <w:rPr>
          <w:rFonts w:hint="eastAsia"/>
        </w:rPr>
        <w:t>速度慢</w:t>
      </w:r>
    </w:p>
    <w:p w14:paraId="2216050E" w14:textId="2B9B49BD" w:rsidR="00E5535F" w:rsidRDefault="00E5535F" w:rsidP="00E5535F">
      <w:r>
        <w:rPr>
          <w:rFonts w:hint="eastAsia"/>
        </w:rPr>
        <w:lastRenderedPageBreak/>
        <w:t>HashMap:</w:t>
      </w:r>
      <w:r>
        <w:rPr>
          <w:rFonts w:hint="eastAsia"/>
        </w:rPr>
        <w:t>底层是一个哈希表是一个线程不安全的集合</w:t>
      </w:r>
      <w:r>
        <w:rPr>
          <w:rFonts w:hint="eastAsia"/>
        </w:rPr>
        <w:t>,</w:t>
      </w:r>
      <w:r>
        <w:rPr>
          <w:rFonts w:hint="eastAsia"/>
        </w:rPr>
        <w:t>是多线程的集合</w:t>
      </w:r>
      <w:r>
        <w:rPr>
          <w:rFonts w:hint="eastAsia"/>
        </w:rPr>
        <w:t>,</w:t>
      </w:r>
      <w:r>
        <w:rPr>
          <w:rFonts w:hint="eastAsia"/>
        </w:rPr>
        <w:t>速度快</w:t>
      </w:r>
    </w:p>
    <w:p w14:paraId="41CCAC53" w14:textId="77777777" w:rsidR="00E5535F" w:rsidRDefault="00E5535F" w:rsidP="00434783">
      <w:pPr>
        <w:ind w:leftChars="100" w:left="240"/>
      </w:pPr>
      <w:r>
        <w:rPr>
          <w:rFonts w:hint="eastAsia"/>
        </w:rPr>
        <w:t>HashMap</w:t>
      </w:r>
      <w:r>
        <w:rPr>
          <w:rFonts w:hint="eastAsia"/>
        </w:rPr>
        <w:t>集合</w:t>
      </w:r>
      <w:r>
        <w:rPr>
          <w:rFonts w:hint="eastAsia"/>
        </w:rPr>
        <w:t>(</w:t>
      </w:r>
      <w:r>
        <w:rPr>
          <w:rFonts w:hint="eastAsia"/>
        </w:rPr>
        <w:t>之前学的所有的集合</w:t>
      </w:r>
      <w:r>
        <w:rPr>
          <w:rFonts w:hint="eastAsia"/>
        </w:rPr>
        <w:t>):</w:t>
      </w:r>
      <w:r>
        <w:rPr>
          <w:rFonts w:hint="eastAsia"/>
        </w:rPr>
        <w:t>可以存储</w:t>
      </w:r>
      <w:r>
        <w:rPr>
          <w:rFonts w:hint="eastAsia"/>
        </w:rPr>
        <w:t>null</w:t>
      </w:r>
      <w:r>
        <w:rPr>
          <w:rFonts w:hint="eastAsia"/>
        </w:rPr>
        <w:t>值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nuLl</w:t>
      </w:r>
      <w:proofErr w:type="spellEnd"/>
      <w:r>
        <w:rPr>
          <w:rFonts w:hint="eastAsia"/>
        </w:rPr>
        <w:t>键</w:t>
      </w:r>
    </w:p>
    <w:p w14:paraId="63FBB581" w14:textId="7F689C11" w:rsidR="00E5535F" w:rsidRDefault="00E5535F" w:rsidP="00434783">
      <w:pPr>
        <w:ind w:leftChars="100" w:left="240"/>
      </w:pPr>
      <w:proofErr w:type="spellStart"/>
      <w:r>
        <w:rPr>
          <w:rFonts w:hint="eastAsia"/>
        </w:rPr>
        <w:t>Hashtable</w:t>
      </w:r>
      <w:proofErr w:type="spellEnd"/>
      <w:r>
        <w:rPr>
          <w:rFonts w:hint="eastAsia"/>
        </w:rPr>
        <w:t>集合</w:t>
      </w:r>
      <w:r>
        <w:rPr>
          <w:rFonts w:hint="eastAsia"/>
        </w:rPr>
        <w:t>,</w:t>
      </w:r>
      <w:r>
        <w:rPr>
          <w:rFonts w:hint="eastAsia"/>
        </w:rPr>
        <w:t>不能存储</w:t>
      </w:r>
      <w:r>
        <w:rPr>
          <w:rFonts w:hint="eastAsia"/>
        </w:rPr>
        <w:t>null</w:t>
      </w:r>
      <w:r>
        <w:rPr>
          <w:rFonts w:hint="eastAsia"/>
        </w:rPr>
        <w:t>值</w:t>
      </w:r>
      <w:r>
        <w:rPr>
          <w:rFonts w:hint="eastAsia"/>
        </w:rPr>
        <w:t>null</w:t>
      </w:r>
      <w:r>
        <w:rPr>
          <w:rFonts w:hint="eastAsia"/>
        </w:rPr>
        <w:t>键</w:t>
      </w:r>
    </w:p>
    <w:p w14:paraId="4A6F0F66" w14:textId="678587E8" w:rsidR="00E5535F" w:rsidRDefault="00E5535F" w:rsidP="00E5535F">
      <w:proofErr w:type="spellStart"/>
      <w:r>
        <w:rPr>
          <w:rFonts w:hint="eastAsia"/>
        </w:rPr>
        <w:t>Hashtable</w:t>
      </w:r>
      <w:proofErr w:type="spellEnd"/>
      <w:r>
        <w:rPr>
          <w:rFonts w:hint="eastAsia"/>
        </w:rPr>
        <w:t>和</w:t>
      </w:r>
      <w:r>
        <w:rPr>
          <w:rFonts w:hint="eastAsia"/>
        </w:rPr>
        <w:t>Vector</w:t>
      </w:r>
      <w:r>
        <w:rPr>
          <w:rFonts w:hint="eastAsia"/>
        </w:rPr>
        <w:t>集合一样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jdk1. 2</w:t>
      </w:r>
      <w:r>
        <w:rPr>
          <w:rFonts w:hint="eastAsia"/>
        </w:rPr>
        <w:t>版本之后被更先进的集合</w:t>
      </w:r>
      <w:r>
        <w:rPr>
          <w:rFonts w:hint="eastAsia"/>
        </w:rPr>
        <w:t xml:space="preserve">(HashMap,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 )</w:t>
      </w:r>
      <w:r w:rsidRPr="00E5535F">
        <w:rPr>
          <w:rFonts w:hint="eastAsia"/>
          <w:color w:val="FF0000"/>
        </w:rPr>
        <w:t>取代</w:t>
      </w:r>
      <w:r>
        <w:rPr>
          <w:rFonts w:hint="eastAsia"/>
        </w:rPr>
        <w:t>了</w:t>
      </w:r>
    </w:p>
    <w:p w14:paraId="21AE875C" w14:textId="77777777" w:rsidR="00E5535F" w:rsidRDefault="00E5535F" w:rsidP="00E5535F">
      <w:proofErr w:type="spellStart"/>
      <w:r>
        <w:rPr>
          <w:rFonts w:hint="eastAsia"/>
        </w:rPr>
        <w:t>Hashtable</w:t>
      </w:r>
      <w:proofErr w:type="spellEnd"/>
      <w:r>
        <w:rPr>
          <w:rFonts w:hint="eastAsia"/>
        </w:rPr>
        <w:t>的子类</w:t>
      </w:r>
      <w:r>
        <w:rPr>
          <w:rFonts w:hint="eastAsia"/>
        </w:rPr>
        <w:t>Properties</w:t>
      </w:r>
      <w:r>
        <w:rPr>
          <w:rFonts w:hint="eastAsia"/>
        </w:rPr>
        <w:t>依然活跃在历史舞台</w:t>
      </w:r>
    </w:p>
    <w:p w14:paraId="173FDEBB" w14:textId="406D9575" w:rsidR="00E5535F" w:rsidRPr="00E5535F" w:rsidRDefault="00E5535F" w:rsidP="00E5535F">
      <w:pPr>
        <w:rPr>
          <w:color w:val="FF0000"/>
        </w:rPr>
      </w:pPr>
      <w:r w:rsidRPr="00E5535F">
        <w:rPr>
          <w:rFonts w:hint="eastAsia"/>
          <w:color w:val="FF0000"/>
        </w:rPr>
        <w:t>Properties</w:t>
      </w:r>
      <w:r w:rsidRPr="00E5535F">
        <w:rPr>
          <w:rFonts w:hint="eastAsia"/>
          <w:color w:val="FF0000"/>
        </w:rPr>
        <w:t>集合是一个唯一和</w:t>
      </w:r>
      <w:r w:rsidRPr="00E5535F">
        <w:rPr>
          <w:rFonts w:hint="eastAsia"/>
          <w:color w:val="FF0000"/>
        </w:rPr>
        <w:t>I</w:t>
      </w:r>
      <w:r w:rsidR="00434783">
        <w:rPr>
          <w:color w:val="FF0000"/>
        </w:rPr>
        <w:t>O</w:t>
      </w:r>
      <w:r w:rsidRPr="00E5535F">
        <w:rPr>
          <w:rFonts w:hint="eastAsia"/>
          <w:color w:val="FF0000"/>
        </w:rPr>
        <w:t>流相结合的集合</w:t>
      </w:r>
    </w:p>
    <w:p w14:paraId="7B4AB988" w14:textId="58F4852E" w:rsidR="008A29CA" w:rsidRDefault="008A29C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76CE3AED" w14:textId="4605E595" w:rsidR="008A29CA" w:rsidRDefault="008A29CA" w:rsidP="008A29CA">
      <w:pPr>
        <w:pStyle w:val="1"/>
        <w:rPr>
          <w:rStyle w:val="a7"/>
          <w:rFonts w:eastAsia="黑体"/>
          <w:b/>
          <w:bCs/>
          <w:sz w:val="44"/>
        </w:rPr>
      </w:pPr>
      <w:r w:rsidRPr="008A29CA">
        <w:rPr>
          <w:rStyle w:val="a7"/>
          <w:rFonts w:eastAsia="黑体" w:hint="eastAsia"/>
          <w:b/>
          <w:bCs/>
          <w:sz w:val="44"/>
        </w:rPr>
        <w:lastRenderedPageBreak/>
        <w:t>C</w:t>
      </w:r>
      <w:r w:rsidRPr="008A29CA">
        <w:rPr>
          <w:rStyle w:val="a7"/>
          <w:rFonts w:eastAsia="黑体"/>
          <w:b/>
          <w:bCs/>
          <w:sz w:val="44"/>
        </w:rPr>
        <w:t>o</w:t>
      </w:r>
      <w:r w:rsidRPr="008A29CA">
        <w:rPr>
          <w:rStyle w:val="a7"/>
          <w:rFonts w:eastAsia="黑体" w:hint="eastAsia"/>
          <w:b/>
          <w:bCs/>
          <w:sz w:val="44"/>
        </w:rPr>
        <w:t>llections</w:t>
      </w:r>
      <w:r>
        <w:rPr>
          <w:rStyle w:val="a7"/>
          <w:rFonts w:eastAsia="黑体" w:hint="eastAsia"/>
          <w:b/>
          <w:bCs/>
          <w:sz w:val="44"/>
        </w:rPr>
        <w:t>集合工具类</w:t>
      </w:r>
    </w:p>
    <w:p w14:paraId="6B4557B3" w14:textId="1BDCFE5C" w:rsidR="008A29CA" w:rsidRDefault="008A29CA" w:rsidP="00583C63">
      <w:pPr>
        <w:pStyle w:val="a3"/>
        <w:numPr>
          <w:ilvl w:val="0"/>
          <w:numId w:val="11"/>
        </w:numPr>
        <w:ind w:firstLineChars="0"/>
        <w:rPr>
          <w:rStyle w:val="a7"/>
        </w:rPr>
      </w:pPr>
      <w:r w:rsidRPr="00736EFC">
        <w:rPr>
          <w:rStyle w:val="a7"/>
          <w:rFonts w:hint="eastAsia"/>
        </w:rPr>
        <w:t>对集合用</w:t>
      </w:r>
      <w:r w:rsidR="00736EFC">
        <w:rPr>
          <w:rStyle w:val="a7"/>
          <w:rFonts w:hint="eastAsia"/>
        </w:rPr>
        <w:t>的方法：</w:t>
      </w:r>
    </w:p>
    <w:p w14:paraId="41B39AE7" w14:textId="77777777" w:rsidR="00736EFC" w:rsidRPr="00736EFC" w:rsidRDefault="00736EFC" w:rsidP="00736EFC">
      <w:pPr>
        <w:pStyle w:val="a3"/>
        <w:ind w:left="500" w:firstLineChars="0" w:firstLine="0"/>
        <w:rPr>
          <w:rStyle w:val="a7"/>
        </w:rPr>
      </w:pPr>
      <w:r w:rsidRPr="00736EFC">
        <w:rPr>
          <w:rStyle w:val="a7"/>
          <w:rFonts w:hint="eastAsia"/>
        </w:rPr>
        <w:t xml:space="preserve">- public </w:t>
      </w:r>
      <w:commentRangeStart w:id="104"/>
      <w:r w:rsidRPr="009A3D0B">
        <w:rPr>
          <w:rStyle w:val="a7"/>
          <w:rFonts w:hint="eastAsia"/>
          <w:highlight w:val="red"/>
        </w:rPr>
        <w:t>static</w:t>
      </w:r>
      <w:commentRangeEnd w:id="104"/>
      <w:r w:rsidR="00CE733D" w:rsidRPr="009A3D0B">
        <w:rPr>
          <w:rStyle w:val="ae"/>
          <w:highlight w:val="red"/>
        </w:rPr>
        <w:commentReference w:id="104"/>
      </w:r>
      <w:r w:rsidRPr="00736EFC">
        <w:rPr>
          <w:rStyle w:val="a7"/>
          <w:rFonts w:hint="eastAsia"/>
        </w:rPr>
        <w:t xml:space="preserve"> &lt;T&gt; </w:t>
      </w:r>
      <w:proofErr w:type="spellStart"/>
      <w:r w:rsidRPr="00736EFC">
        <w:rPr>
          <w:rStyle w:val="a7"/>
          <w:rFonts w:hint="eastAsia"/>
        </w:rPr>
        <w:t>boolean</w:t>
      </w:r>
      <w:proofErr w:type="spellEnd"/>
      <w:r w:rsidRPr="00736EFC">
        <w:rPr>
          <w:rStyle w:val="a7"/>
          <w:rFonts w:hint="eastAsia"/>
        </w:rPr>
        <w:t xml:space="preserve"> </w:t>
      </w:r>
      <w:proofErr w:type="spellStart"/>
      <w:r w:rsidRPr="00736EFC">
        <w:rPr>
          <w:rStyle w:val="a7"/>
          <w:rFonts w:hint="eastAsia"/>
        </w:rPr>
        <w:t>addAll</w:t>
      </w:r>
      <w:proofErr w:type="spellEnd"/>
      <w:r w:rsidRPr="00736EFC">
        <w:rPr>
          <w:rStyle w:val="a7"/>
          <w:rFonts w:hint="eastAsia"/>
        </w:rPr>
        <w:t>(</w:t>
      </w:r>
      <w:r w:rsidRPr="00736EFC">
        <w:rPr>
          <w:rStyle w:val="a7"/>
          <w:rFonts w:hint="eastAsia"/>
          <w:color w:val="00B050"/>
        </w:rPr>
        <w:t>Collection</w:t>
      </w:r>
      <w:r w:rsidRPr="00736EFC">
        <w:rPr>
          <w:rStyle w:val="a7"/>
          <w:rFonts w:hint="eastAsia"/>
        </w:rPr>
        <w:t>&lt;T&gt; c, T... elements) :</w:t>
      </w:r>
      <w:r w:rsidRPr="00736EFC">
        <w:rPr>
          <w:rStyle w:val="a7"/>
          <w:rFonts w:hint="eastAsia"/>
        </w:rPr>
        <w:t>往集合中添加</w:t>
      </w:r>
      <w:r w:rsidRPr="00736EFC">
        <w:rPr>
          <w:rStyle w:val="a7"/>
          <w:rFonts w:hint="eastAsia"/>
          <w:color w:val="FF0000"/>
        </w:rPr>
        <w:t>一些</w:t>
      </w:r>
      <w:r w:rsidRPr="00736EFC">
        <w:rPr>
          <w:rStyle w:val="a7"/>
          <w:rFonts w:hint="eastAsia"/>
        </w:rPr>
        <w:t>元素。</w:t>
      </w:r>
    </w:p>
    <w:p w14:paraId="613DD338" w14:textId="36F4FF3F" w:rsidR="00736EFC" w:rsidRDefault="00736EFC" w:rsidP="00736EFC">
      <w:pPr>
        <w:pStyle w:val="a3"/>
        <w:ind w:left="500" w:firstLineChars="0" w:firstLine="0"/>
        <w:rPr>
          <w:rStyle w:val="a7"/>
        </w:rPr>
      </w:pPr>
      <w:r w:rsidRPr="00736EFC">
        <w:rPr>
          <w:rStyle w:val="a7"/>
          <w:rFonts w:hint="eastAsia"/>
        </w:rPr>
        <w:t xml:space="preserve">- public </w:t>
      </w:r>
      <w:commentRangeStart w:id="105"/>
      <w:r w:rsidRPr="009A3D0B">
        <w:rPr>
          <w:rStyle w:val="a7"/>
          <w:rFonts w:hint="eastAsia"/>
          <w:highlight w:val="red"/>
        </w:rPr>
        <w:t>static</w:t>
      </w:r>
      <w:commentRangeEnd w:id="105"/>
      <w:r w:rsidR="00CE733D" w:rsidRPr="009A3D0B">
        <w:rPr>
          <w:rStyle w:val="ae"/>
          <w:highlight w:val="red"/>
        </w:rPr>
        <w:commentReference w:id="105"/>
      </w:r>
      <w:r w:rsidRPr="00736EFC">
        <w:rPr>
          <w:rStyle w:val="a7"/>
          <w:rFonts w:hint="eastAsia"/>
        </w:rPr>
        <w:t xml:space="preserve"> void shuffle(</w:t>
      </w:r>
      <w:r w:rsidRPr="00736EFC">
        <w:rPr>
          <w:rStyle w:val="a7"/>
          <w:rFonts w:hint="eastAsia"/>
          <w:color w:val="00B050"/>
        </w:rPr>
        <w:t>List</w:t>
      </w:r>
      <w:r w:rsidRPr="00736EFC">
        <w:rPr>
          <w:rStyle w:val="a7"/>
          <w:rFonts w:hint="eastAsia"/>
        </w:rPr>
        <w:t>&lt;?&gt; list):</w:t>
      </w:r>
      <w:r w:rsidRPr="00736EFC">
        <w:rPr>
          <w:rStyle w:val="a7"/>
          <w:rFonts w:hint="eastAsia"/>
          <w:color w:val="FF0000"/>
        </w:rPr>
        <w:t>打乱集合顺序</w:t>
      </w:r>
      <w:r w:rsidRPr="00736EFC">
        <w:rPr>
          <w:rStyle w:val="a7"/>
          <w:rFonts w:hint="eastAsia"/>
        </w:rPr>
        <w:t>。</w:t>
      </w:r>
    </w:p>
    <w:p w14:paraId="71981957" w14:textId="10E6428C" w:rsidR="00736EFC" w:rsidRDefault="00736EFC" w:rsidP="00736EFC">
      <w:pPr>
        <w:pStyle w:val="a3"/>
        <w:ind w:left="500" w:firstLineChars="0" w:firstLine="0"/>
        <w:rPr>
          <w:rStyle w:val="a7"/>
        </w:rPr>
      </w:pPr>
      <w:r>
        <w:rPr>
          <w:rStyle w:val="a7"/>
          <w:rFonts w:hint="eastAsia"/>
        </w:rPr>
        <w:t>-</w:t>
      </w:r>
      <w:r w:rsidR="00CE733D">
        <w:rPr>
          <w:rStyle w:val="a7"/>
        </w:rPr>
        <w:t xml:space="preserve"> </w:t>
      </w:r>
      <w:r w:rsidRPr="00736EFC">
        <w:rPr>
          <w:rStyle w:val="a7"/>
          <w:rFonts w:hint="eastAsia"/>
        </w:rPr>
        <w:t xml:space="preserve">public </w:t>
      </w:r>
      <w:commentRangeStart w:id="106"/>
      <w:r w:rsidRPr="009A3D0B">
        <w:rPr>
          <w:rStyle w:val="a7"/>
          <w:rFonts w:hint="eastAsia"/>
          <w:highlight w:val="red"/>
        </w:rPr>
        <w:t>static</w:t>
      </w:r>
      <w:commentRangeEnd w:id="106"/>
      <w:r w:rsidR="00CE733D" w:rsidRPr="009A3D0B">
        <w:rPr>
          <w:rStyle w:val="ae"/>
          <w:highlight w:val="red"/>
        </w:rPr>
        <w:commentReference w:id="106"/>
      </w:r>
      <w:r w:rsidRPr="00736EFC">
        <w:rPr>
          <w:rStyle w:val="a7"/>
          <w:rFonts w:hint="eastAsia"/>
        </w:rPr>
        <w:t xml:space="preserve"> &lt;T&gt; void sort(</w:t>
      </w:r>
      <w:r w:rsidRPr="00736EFC">
        <w:rPr>
          <w:rStyle w:val="a7"/>
          <w:rFonts w:hint="eastAsia"/>
          <w:color w:val="00B050"/>
        </w:rPr>
        <w:t>List</w:t>
      </w:r>
      <w:r w:rsidRPr="00736EFC">
        <w:rPr>
          <w:rStyle w:val="a7"/>
          <w:rFonts w:hint="eastAsia"/>
        </w:rPr>
        <w:t>&lt;T&gt; list):</w:t>
      </w:r>
      <w:r w:rsidRPr="00736EFC">
        <w:rPr>
          <w:rStyle w:val="a7"/>
          <w:rFonts w:hint="eastAsia"/>
        </w:rPr>
        <w:t>将集</w:t>
      </w:r>
      <w:r w:rsidRPr="00736EFC">
        <w:rPr>
          <w:rStyle w:val="a7"/>
          <w:rFonts w:hint="eastAsia"/>
        </w:rPr>
        <w:t xml:space="preserve"> </w:t>
      </w:r>
      <w:r w:rsidRPr="00736EFC">
        <w:rPr>
          <w:rStyle w:val="a7"/>
          <w:rFonts w:hint="eastAsia"/>
        </w:rPr>
        <w:t>合中元素按照默认规则排序。</w:t>
      </w:r>
    </w:p>
    <w:p w14:paraId="6C93A556" w14:textId="331B8705" w:rsidR="00CE733D" w:rsidRPr="00736EFC" w:rsidRDefault="00CE733D" w:rsidP="00736EFC">
      <w:pPr>
        <w:pStyle w:val="a3"/>
        <w:ind w:left="500" w:firstLineChars="0" w:firstLine="0"/>
        <w:rPr>
          <w:rStyle w:val="a7"/>
        </w:rPr>
      </w:pPr>
      <w:r>
        <w:rPr>
          <w:rStyle w:val="a7"/>
          <w:rFonts w:hint="eastAsia"/>
        </w:rPr>
        <w:t>==========================</w:t>
      </w:r>
    </w:p>
    <w:p w14:paraId="731110A5" w14:textId="77777777" w:rsidR="00736EFC" w:rsidRPr="00736EFC" w:rsidRDefault="00736EFC" w:rsidP="00736EFC">
      <w:pPr>
        <w:ind w:firstLineChars="174" w:firstLine="419"/>
        <w:rPr>
          <w:rStyle w:val="a7"/>
        </w:rPr>
      </w:pPr>
      <w:r w:rsidRPr="00736EFC">
        <w:rPr>
          <w:rStyle w:val="a7"/>
          <w:rFonts w:hint="eastAsia"/>
        </w:rPr>
        <w:t>注意</w:t>
      </w:r>
      <w:r w:rsidRPr="00736EFC">
        <w:rPr>
          <w:rStyle w:val="a7"/>
          <w:rFonts w:hint="eastAsia"/>
        </w:rPr>
        <w:t>:</w:t>
      </w:r>
    </w:p>
    <w:p w14:paraId="70B87576" w14:textId="71C35469" w:rsidR="00736EFC" w:rsidRPr="00736EFC" w:rsidRDefault="00736EFC" w:rsidP="00736EFC">
      <w:pPr>
        <w:ind w:firstLineChars="174" w:firstLine="419"/>
        <w:rPr>
          <w:rStyle w:val="a7"/>
        </w:rPr>
      </w:pPr>
      <w:r w:rsidRPr="00736EFC">
        <w:rPr>
          <w:rStyle w:val="a7"/>
          <w:rFonts w:hint="eastAsia"/>
        </w:rPr>
        <w:t>sort</w:t>
      </w:r>
      <w:r w:rsidRPr="00736EFC">
        <w:rPr>
          <w:rStyle w:val="a7"/>
          <w:rFonts w:hint="eastAsia"/>
          <w:color w:val="00B050"/>
        </w:rPr>
        <w:t>(List</w:t>
      </w:r>
      <w:r w:rsidRPr="00736EFC">
        <w:rPr>
          <w:rStyle w:val="a7"/>
          <w:rFonts w:hint="eastAsia"/>
        </w:rPr>
        <w:t>&lt;T&gt; list)</w:t>
      </w:r>
      <w:r w:rsidRPr="00736EFC">
        <w:rPr>
          <w:rStyle w:val="a7"/>
          <w:rFonts w:hint="eastAsia"/>
        </w:rPr>
        <w:t>使用前提</w:t>
      </w:r>
      <w:r>
        <w:rPr>
          <w:rStyle w:val="a7"/>
          <w:rFonts w:hint="eastAsia"/>
        </w:rPr>
        <w:t>：</w:t>
      </w:r>
    </w:p>
    <w:p w14:paraId="6F7F22E1" w14:textId="4DAF7681" w:rsidR="00736EFC" w:rsidRPr="00736EFC" w:rsidRDefault="00736EFC" w:rsidP="00736EFC">
      <w:pPr>
        <w:pStyle w:val="a3"/>
        <w:ind w:left="500" w:firstLine="482"/>
        <w:rPr>
          <w:rStyle w:val="a7"/>
        </w:rPr>
      </w:pPr>
      <w:r w:rsidRPr="00736EFC">
        <w:rPr>
          <w:rStyle w:val="a7"/>
          <w:rFonts w:hint="eastAsia"/>
        </w:rPr>
        <w:t>被排序的集合里边</w:t>
      </w:r>
      <w:r w:rsidRPr="00CE733D">
        <w:rPr>
          <w:rStyle w:val="a7"/>
          <w:rFonts w:hint="eastAsia"/>
          <w:color w:val="FF0000"/>
        </w:rPr>
        <w:t>存储的元素</w:t>
      </w:r>
      <w:r w:rsidRPr="00736EFC">
        <w:rPr>
          <w:rStyle w:val="a7"/>
          <w:rFonts w:hint="eastAsia"/>
        </w:rPr>
        <w:t>,</w:t>
      </w:r>
      <w:r w:rsidRPr="00736EFC">
        <w:rPr>
          <w:rStyle w:val="a7"/>
          <w:rFonts w:hint="eastAsia"/>
        </w:rPr>
        <w:t>必须实现</w:t>
      </w:r>
      <w:r w:rsidRPr="00736EFC">
        <w:rPr>
          <w:rStyle w:val="a7"/>
          <w:rFonts w:hint="eastAsia"/>
        </w:rPr>
        <w:t>Comparable</w:t>
      </w:r>
      <w:r w:rsidR="00CE733D">
        <w:rPr>
          <w:rStyle w:val="a7"/>
          <w:rFonts w:hint="eastAsia"/>
        </w:rPr>
        <w:t>接口</w:t>
      </w:r>
      <w:r w:rsidRPr="00736EFC">
        <w:rPr>
          <w:rStyle w:val="a7"/>
          <w:rFonts w:hint="eastAsia"/>
        </w:rPr>
        <w:t>,</w:t>
      </w:r>
      <w:r w:rsidRPr="00736EFC">
        <w:rPr>
          <w:rStyle w:val="a7"/>
          <w:rFonts w:hint="eastAsia"/>
        </w:rPr>
        <w:t>重写接口中的方法</w:t>
      </w:r>
      <w:proofErr w:type="spellStart"/>
      <w:r w:rsidRPr="00736EFC">
        <w:rPr>
          <w:rStyle w:val="a7"/>
          <w:rFonts w:hint="eastAsia"/>
        </w:rPr>
        <w:t>compareTo</w:t>
      </w:r>
      <w:proofErr w:type="spellEnd"/>
      <w:r>
        <w:rPr>
          <w:rStyle w:val="a7"/>
          <w:rFonts w:hint="eastAsia"/>
        </w:rPr>
        <w:t>方法，</w:t>
      </w:r>
      <w:r w:rsidRPr="00736EFC">
        <w:rPr>
          <w:rStyle w:val="a7"/>
          <w:rFonts w:hint="eastAsia"/>
        </w:rPr>
        <w:t>定义排序的规则</w:t>
      </w:r>
    </w:p>
    <w:p w14:paraId="6FF0E1CF" w14:textId="4E27BF9A" w:rsidR="00736EFC" w:rsidRDefault="00736EFC" w:rsidP="00736EFC">
      <w:pPr>
        <w:pStyle w:val="a3"/>
        <w:ind w:left="500" w:firstLine="482"/>
        <w:rPr>
          <w:rStyle w:val="a7"/>
        </w:rPr>
      </w:pPr>
      <w:r w:rsidRPr="00736EFC">
        <w:rPr>
          <w:rStyle w:val="a7"/>
          <w:rFonts w:hint="eastAsia"/>
        </w:rPr>
        <w:t>Comparable</w:t>
      </w:r>
      <w:r w:rsidRPr="00736EFC">
        <w:rPr>
          <w:rStyle w:val="a7"/>
          <w:rFonts w:hint="eastAsia"/>
        </w:rPr>
        <w:t>接口的排序规则</w:t>
      </w:r>
      <w:r w:rsidRPr="00736EFC">
        <w:rPr>
          <w:rStyle w:val="a7"/>
          <w:rFonts w:hint="eastAsia"/>
        </w:rPr>
        <w:t>:</w:t>
      </w:r>
      <w:r>
        <w:rPr>
          <w:rStyle w:val="a7"/>
        </w:rPr>
        <w:t xml:space="preserve">   </w:t>
      </w:r>
      <w:r w:rsidRPr="00736EFC">
        <w:rPr>
          <w:rStyle w:val="a7"/>
          <w:rFonts w:hint="eastAsia"/>
        </w:rPr>
        <w:t>自己</w:t>
      </w:r>
      <w:r w:rsidRPr="00736EFC">
        <w:rPr>
          <w:rStyle w:val="a7"/>
          <w:rFonts w:hint="eastAsia"/>
        </w:rPr>
        <w:t>(this)</w:t>
      </w:r>
      <w:r>
        <w:rPr>
          <w:rStyle w:val="a7"/>
        </w:rPr>
        <w:t xml:space="preserve"> </w:t>
      </w:r>
      <w:r w:rsidRPr="00736EFC">
        <w:rPr>
          <w:rStyle w:val="a7"/>
          <w:rFonts w:hint="eastAsia"/>
        </w:rPr>
        <w:t>-</w:t>
      </w:r>
      <w:r>
        <w:rPr>
          <w:rStyle w:val="a7"/>
        </w:rPr>
        <w:t xml:space="preserve"> </w:t>
      </w:r>
      <w:r w:rsidRPr="00736EFC">
        <w:rPr>
          <w:rStyle w:val="a7"/>
          <w:rFonts w:hint="eastAsia"/>
        </w:rPr>
        <w:t>参数</w:t>
      </w:r>
      <w:r w:rsidRPr="00736EFC">
        <w:rPr>
          <w:rStyle w:val="a7"/>
          <w:rFonts w:hint="eastAsia"/>
        </w:rPr>
        <w:t>:</w:t>
      </w:r>
      <w:r w:rsidRPr="00736EFC">
        <w:rPr>
          <w:rStyle w:val="a7"/>
          <w:rFonts w:hint="eastAsia"/>
        </w:rPr>
        <w:t>升序</w:t>
      </w:r>
      <w:r>
        <w:rPr>
          <w:rStyle w:val="a7"/>
          <w:rFonts w:hint="eastAsia"/>
        </w:rPr>
        <w:t>，反之降序。</w:t>
      </w:r>
    </w:p>
    <w:p w14:paraId="1B09AE9A" w14:textId="0D875C16" w:rsidR="00CE733D" w:rsidRDefault="00CE733D" w:rsidP="00CE733D">
      <w:pPr>
        <w:ind w:firstLine="418"/>
      </w:pPr>
      <w:r>
        <w:rPr>
          <w:rStyle w:val="a7"/>
          <w:rFonts w:hint="eastAsia"/>
        </w:rPr>
        <w:t>==========================</w:t>
      </w:r>
      <w:r w:rsidR="009A3D0B">
        <w:rPr>
          <w:rStyle w:val="a7"/>
          <w:rFonts w:hint="eastAsia"/>
        </w:rPr>
        <w:t>===============================</w:t>
      </w:r>
    </w:p>
    <w:p w14:paraId="462CD431" w14:textId="47DA4158" w:rsidR="00CE733D" w:rsidRPr="00CE733D" w:rsidRDefault="00CE733D" w:rsidP="00CE733D">
      <w:pPr>
        <w:ind w:leftChars="174" w:left="418"/>
        <w:rPr>
          <w:rStyle w:val="a7"/>
        </w:rPr>
      </w:pPr>
      <w:r>
        <w:rPr>
          <w:rStyle w:val="a7"/>
          <w:rFonts w:hint="eastAsia"/>
        </w:rPr>
        <w:t>-</w:t>
      </w:r>
      <w:r>
        <w:rPr>
          <w:rStyle w:val="a7"/>
        </w:rPr>
        <w:t xml:space="preserve"> </w:t>
      </w:r>
      <w:r w:rsidRPr="00CE733D">
        <w:rPr>
          <w:rStyle w:val="a7"/>
          <w:rFonts w:hint="eastAsia"/>
        </w:rPr>
        <w:t xml:space="preserve">public </w:t>
      </w:r>
      <w:commentRangeStart w:id="107"/>
      <w:r w:rsidRPr="009A3D0B">
        <w:rPr>
          <w:rStyle w:val="a7"/>
          <w:rFonts w:hint="eastAsia"/>
          <w:color w:val="000000" w:themeColor="text1"/>
          <w:highlight w:val="red"/>
        </w:rPr>
        <w:t>static</w:t>
      </w:r>
      <w:r w:rsidRPr="00CE733D">
        <w:rPr>
          <w:rStyle w:val="a7"/>
          <w:rFonts w:hint="eastAsia"/>
        </w:rPr>
        <w:t xml:space="preserve"> </w:t>
      </w:r>
      <w:commentRangeEnd w:id="107"/>
      <w:r w:rsidR="009A3D0B">
        <w:rPr>
          <w:rStyle w:val="ae"/>
        </w:rPr>
        <w:commentReference w:id="107"/>
      </w:r>
      <w:r w:rsidRPr="00CE733D">
        <w:rPr>
          <w:rStyle w:val="a7"/>
          <w:rFonts w:hint="eastAsia"/>
        </w:rPr>
        <w:t>&lt;T&gt; void sort(</w:t>
      </w:r>
      <w:r w:rsidRPr="009A3D0B">
        <w:rPr>
          <w:rStyle w:val="a7"/>
          <w:rFonts w:hint="eastAsia"/>
          <w:color w:val="FF0000"/>
        </w:rPr>
        <w:t>List</w:t>
      </w:r>
      <w:r w:rsidRPr="00CE733D">
        <w:rPr>
          <w:rStyle w:val="a7"/>
          <w:rFonts w:hint="eastAsia"/>
        </w:rPr>
        <w:t xml:space="preserve">&lt;T&gt; list, </w:t>
      </w:r>
      <w:commentRangeStart w:id="108"/>
      <w:r w:rsidRPr="009A3D0B">
        <w:rPr>
          <w:rStyle w:val="a7"/>
          <w:rFonts w:hint="eastAsia"/>
          <w:highlight w:val="yellow"/>
        </w:rPr>
        <w:t>Comparator&lt;? super T&gt;</w:t>
      </w:r>
      <w:commentRangeEnd w:id="108"/>
      <w:r w:rsidR="009A3D0B" w:rsidRPr="009A3D0B">
        <w:rPr>
          <w:rStyle w:val="ae"/>
          <w:highlight w:val="yellow"/>
        </w:rPr>
        <w:commentReference w:id="108"/>
      </w:r>
      <w:r w:rsidRPr="00CE733D">
        <w:rPr>
          <w:rStyle w:val="a7"/>
          <w:rFonts w:hint="eastAsia"/>
        </w:rPr>
        <w:t xml:space="preserve"> ):</w:t>
      </w:r>
      <w:r w:rsidRPr="00CE733D">
        <w:rPr>
          <w:rStyle w:val="a7"/>
          <w:rFonts w:hint="eastAsia"/>
        </w:rPr>
        <w:t>将集合中元素按照指定规则排序。</w:t>
      </w:r>
    </w:p>
    <w:p w14:paraId="40D536FD" w14:textId="38E6DF12" w:rsidR="00CE733D" w:rsidRPr="00CE733D" w:rsidRDefault="00CE733D" w:rsidP="00CE733D">
      <w:pPr>
        <w:ind w:firstLineChars="174" w:firstLine="419"/>
        <w:rPr>
          <w:rStyle w:val="a7"/>
        </w:rPr>
      </w:pPr>
      <w:r>
        <w:rPr>
          <w:rStyle w:val="a7"/>
          <w:rFonts w:hint="eastAsia"/>
        </w:rPr>
        <w:t>==========================</w:t>
      </w:r>
    </w:p>
    <w:p w14:paraId="4EAB63EC" w14:textId="3CD92E5C" w:rsidR="00CE733D" w:rsidRPr="00CE733D" w:rsidRDefault="00CE733D" w:rsidP="00CE733D">
      <w:pPr>
        <w:ind w:firstLineChars="174" w:firstLine="419"/>
        <w:rPr>
          <w:rStyle w:val="a7"/>
        </w:rPr>
      </w:pPr>
      <w:r w:rsidRPr="00CE733D">
        <w:rPr>
          <w:rStyle w:val="a7"/>
          <w:rFonts w:hint="eastAsia"/>
        </w:rPr>
        <w:t>Comparator</w:t>
      </w:r>
      <w:r w:rsidRPr="00CE733D">
        <w:rPr>
          <w:rStyle w:val="a7"/>
          <w:rFonts w:hint="eastAsia"/>
        </w:rPr>
        <w:t>和</w:t>
      </w:r>
      <w:r w:rsidR="00990CFA" w:rsidRPr="00CE733D">
        <w:rPr>
          <w:rStyle w:val="a7"/>
        </w:rPr>
        <w:t>Comparable</w:t>
      </w:r>
      <w:r w:rsidRPr="00CE733D">
        <w:rPr>
          <w:rStyle w:val="a7"/>
          <w:rFonts w:hint="eastAsia"/>
        </w:rPr>
        <w:t>的区别</w:t>
      </w:r>
    </w:p>
    <w:p w14:paraId="202530AC" w14:textId="77777777" w:rsidR="00CE733D" w:rsidRPr="00CE733D" w:rsidRDefault="00CE733D" w:rsidP="009A3D0B">
      <w:pPr>
        <w:ind w:left="420"/>
        <w:rPr>
          <w:rStyle w:val="a7"/>
        </w:rPr>
      </w:pPr>
      <w:r w:rsidRPr="00CE733D">
        <w:rPr>
          <w:rStyle w:val="a7"/>
          <w:rFonts w:hint="eastAsia"/>
        </w:rPr>
        <w:t>Comparable:</w:t>
      </w:r>
      <w:r w:rsidRPr="00CE733D">
        <w:rPr>
          <w:rStyle w:val="a7"/>
          <w:rFonts w:hint="eastAsia"/>
        </w:rPr>
        <w:t>自己</w:t>
      </w:r>
      <w:r w:rsidRPr="00CE733D">
        <w:rPr>
          <w:rStyle w:val="a7"/>
          <w:rFonts w:hint="eastAsia"/>
        </w:rPr>
        <w:t>(this )</w:t>
      </w:r>
      <w:r w:rsidRPr="00CE733D">
        <w:rPr>
          <w:rStyle w:val="a7"/>
          <w:rFonts w:hint="eastAsia"/>
        </w:rPr>
        <w:t>和别人</w:t>
      </w:r>
      <w:r w:rsidRPr="00CE733D">
        <w:rPr>
          <w:rStyle w:val="a7"/>
          <w:rFonts w:hint="eastAsia"/>
        </w:rPr>
        <w:t>(</w:t>
      </w:r>
      <w:r w:rsidRPr="00CE733D">
        <w:rPr>
          <w:rStyle w:val="a7"/>
          <w:rFonts w:hint="eastAsia"/>
        </w:rPr>
        <w:t>参数</w:t>
      </w:r>
      <w:r w:rsidRPr="00CE733D">
        <w:rPr>
          <w:rStyle w:val="a7"/>
          <w:rFonts w:hint="eastAsia"/>
        </w:rPr>
        <w:t>)</w:t>
      </w:r>
      <w:r w:rsidRPr="00CE733D">
        <w:rPr>
          <w:rStyle w:val="a7"/>
          <w:rFonts w:hint="eastAsia"/>
        </w:rPr>
        <w:t>比较</w:t>
      </w:r>
      <w:r w:rsidRPr="00CE733D">
        <w:rPr>
          <w:rStyle w:val="a7"/>
          <w:rFonts w:hint="eastAsia"/>
        </w:rPr>
        <w:t>,</w:t>
      </w:r>
      <w:r w:rsidRPr="00CE733D">
        <w:rPr>
          <w:rStyle w:val="a7"/>
          <w:rFonts w:hint="eastAsia"/>
        </w:rPr>
        <w:t>自己需要实现</w:t>
      </w:r>
      <w:r w:rsidRPr="00CE733D">
        <w:rPr>
          <w:rStyle w:val="a7"/>
          <w:rFonts w:hint="eastAsia"/>
        </w:rPr>
        <w:t>Comparable</w:t>
      </w:r>
      <w:r w:rsidRPr="00CE733D">
        <w:rPr>
          <w:rStyle w:val="a7"/>
          <w:rFonts w:hint="eastAsia"/>
        </w:rPr>
        <w:t>接口</w:t>
      </w:r>
      <w:r w:rsidRPr="00CE733D">
        <w:rPr>
          <w:rStyle w:val="a7"/>
          <w:rFonts w:hint="eastAsia"/>
        </w:rPr>
        <w:t>,</w:t>
      </w:r>
      <w:r w:rsidRPr="00CE733D">
        <w:rPr>
          <w:rStyle w:val="a7"/>
          <w:rFonts w:hint="eastAsia"/>
        </w:rPr>
        <w:t>重写比较的规则</w:t>
      </w:r>
      <w:proofErr w:type="spellStart"/>
      <w:r w:rsidRPr="00CE733D">
        <w:rPr>
          <w:rStyle w:val="a7"/>
          <w:rFonts w:hint="eastAsia"/>
        </w:rPr>
        <w:t>compareTo</w:t>
      </w:r>
      <w:proofErr w:type="spellEnd"/>
      <w:r w:rsidRPr="00CE733D">
        <w:rPr>
          <w:rStyle w:val="a7"/>
          <w:rFonts w:hint="eastAsia"/>
        </w:rPr>
        <w:t>方法</w:t>
      </w:r>
    </w:p>
    <w:p w14:paraId="4DC90B74" w14:textId="0C0887E4" w:rsidR="00CE733D" w:rsidRPr="00CE733D" w:rsidRDefault="00CE733D" w:rsidP="00CE733D">
      <w:pPr>
        <w:ind w:firstLineChars="174" w:firstLine="419"/>
        <w:rPr>
          <w:rStyle w:val="a7"/>
        </w:rPr>
      </w:pPr>
      <w:r w:rsidRPr="00CE733D">
        <w:rPr>
          <w:rStyle w:val="a7"/>
          <w:rFonts w:hint="eastAsia"/>
        </w:rPr>
        <w:t>Comparator :</w:t>
      </w:r>
      <w:r w:rsidRPr="00CE733D">
        <w:rPr>
          <w:rStyle w:val="a7"/>
          <w:rFonts w:hint="eastAsia"/>
        </w:rPr>
        <w:t>相当于找一个第三方的裁判，比较两个</w:t>
      </w:r>
    </w:p>
    <w:p w14:paraId="34C93A3B" w14:textId="77777777" w:rsidR="00CE733D" w:rsidRPr="00CE733D" w:rsidRDefault="00CE733D" w:rsidP="00CE733D">
      <w:pPr>
        <w:ind w:firstLineChars="174" w:firstLine="419"/>
        <w:rPr>
          <w:rStyle w:val="a7"/>
        </w:rPr>
      </w:pPr>
      <w:r w:rsidRPr="00CE733D">
        <w:rPr>
          <w:rStyle w:val="a7"/>
          <w:rFonts w:hint="eastAsia"/>
        </w:rPr>
        <w:t>Comparator</w:t>
      </w:r>
      <w:r w:rsidRPr="00CE733D">
        <w:rPr>
          <w:rStyle w:val="a7"/>
          <w:rFonts w:hint="eastAsia"/>
        </w:rPr>
        <w:t>的排序规则</w:t>
      </w:r>
      <w:r w:rsidRPr="00CE733D">
        <w:rPr>
          <w:rStyle w:val="a7"/>
          <w:rFonts w:hint="eastAsia"/>
        </w:rPr>
        <w:t>:</w:t>
      </w:r>
    </w:p>
    <w:p w14:paraId="33AC5A2F" w14:textId="1B85FA4C" w:rsidR="009A3D0B" w:rsidRPr="00736EFC" w:rsidRDefault="009A3D0B" w:rsidP="009A3D0B">
      <w:pPr>
        <w:ind w:firstLineChars="374" w:firstLine="901"/>
        <w:rPr>
          <w:rStyle w:val="a7"/>
        </w:rPr>
      </w:pPr>
      <w:r>
        <w:rPr>
          <w:rStyle w:val="a7"/>
          <w:rFonts w:hint="eastAsia"/>
        </w:rPr>
        <w:t>o</w:t>
      </w:r>
      <w:r w:rsidR="00CE733D" w:rsidRPr="00CE733D">
        <w:rPr>
          <w:rStyle w:val="a7"/>
          <w:rFonts w:hint="eastAsia"/>
        </w:rPr>
        <w:t>1-</w:t>
      </w:r>
      <w:r>
        <w:rPr>
          <w:rStyle w:val="a7"/>
          <w:rFonts w:hint="eastAsia"/>
        </w:rPr>
        <w:t>o</w:t>
      </w:r>
      <w:r w:rsidR="00CE733D" w:rsidRPr="00CE733D">
        <w:rPr>
          <w:rStyle w:val="a7"/>
          <w:rFonts w:hint="eastAsia"/>
        </w:rPr>
        <w:t>2:</w:t>
      </w:r>
      <w:r w:rsidR="00CE733D" w:rsidRPr="00CE733D">
        <w:rPr>
          <w:rStyle w:val="a7"/>
          <w:rFonts w:hint="eastAsia"/>
        </w:rPr>
        <w:t>升序</w:t>
      </w:r>
      <w:r>
        <w:rPr>
          <w:rStyle w:val="a7"/>
          <w:rFonts w:hint="eastAsia"/>
        </w:rPr>
        <w:t>（</w:t>
      </w:r>
      <w:r>
        <w:rPr>
          <w:rStyle w:val="a7"/>
          <w:rFonts w:hint="eastAsia"/>
        </w:rPr>
        <w:t>o1</w:t>
      </w:r>
      <w:r>
        <w:rPr>
          <w:rStyle w:val="a7"/>
          <w:rFonts w:hint="eastAsia"/>
        </w:rPr>
        <w:t>和</w:t>
      </w:r>
      <w:r>
        <w:rPr>
          <w:rStyle w:val="a7"/>
          <w:rFonts w:hint="eastAsia"/>
        </w:rPr>
        <w:t>o2</w:t>
      </w:r>
      <w:r>
        <w:rPr>
          <w:rStyle w:val="a7"/>
          <w:rFonts w:hint="eastAsia"/>
        </w:rPr>
        <w:t>是实现接口时方法中参数数据类型的对象的名称）</w:t>
      </w:r>
    </w:p>
    <w:p w14:paraId="4B04D8EC" w14:textId="77777777" w:rsidR="00C71350" w:rsidRDefault="00C71350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11B46A39" w14:textId="10947B51" w:rsidR="007E6C5A" w:rsidRDefault="00C71350" w:rsidP="00C71350">
      <w:pPr>
        <w:pStyle w:val="1"/>
        <w:rPr>
          <w:rStyle w:val="a7"/>
          <w:rFonts w:eastAsia="黑体"/>
          <w:b/>
          <w:bCs/>
          <w:sz w:val="44"/>
        </w:rPr>
      </w:pPr>
      <w:r w:rsidRPr="00C71350">
        <w:rPr>
          <w:rStyle w:val="a7"/>
          <w:rFonts w:eastAsia="黑体"/>
          <w:b/>
          <w:bCs/>
          <w:sz w:val="44"/>
        </w:rPr>
        <w:lastRenderedPageBreak/>
        <w:t>Set</w:t>
      </w:r>
      <w:r w:rsidRPr="00C71350">
        <w:rPr>
          <w:rStyle w:val="a7"/>
          <w:rFonts w:eastAsia="黑体"/>
          <w:b/>
          <w:bCs/>
          <w:sz w:val="44"/>
        </w:rPr>
        <w:t>接口</w:t>
      </w:r>
    </w:p>
    <w:p w14:paraId="5E8CEF0B" w14:textId="77777777" w:rsidR="00C71350" w:rsidRPr="00C71350" w:rsidRDefault="00C71350" w:rsidP="00C71350">
      <w:pPr>
        <w:rPr>
          <w:rStyle w:val="a7"/>
        </w:rPr>
      </w:pPr>
      <w:proofErr w:type="spellStart"/>
      <w:r w:rsidRPr="00C71350">
        <w:rPr>
          <w:rStyle w:val="a7"/>
          <w:rFonts w:hint="eastAsia"/>
        </w:rPr>
        <w:t>java.util.Set</w:t>
      </w:r>
      <w:proofErr w:type="spellEnd"/>
      <w:r w:rsidRPr="00C71350">
        <w:rPr>
          <w:rStyle w:val="a7"/>
          <w:rFonts w:hint="eastAsia"/>
        </w:rPr>
        <w:t>接口</w:t>
      </w:r>
      <w:r w:rsidRPr="00C71350">
        <w:rPr>
          <w:rStyle w:val="a7"/>
          <w:rFonts w:hint="eastAsia"/>
        </w:rPr>
        <w:t>extends Collection</w:t>
      </w:r>
      <w:r w:rsidRPr="00C71350">
        <w:rPr>
          <w:rStyle w:val="a7"/>
          <w:rFonts w:hint="eastAsia"/>
        </w:rPr>
        <w:t>接口</w:t>
      </w:r>
    </w:p>
    <w:p w14:paraId="5FBB565B" w14:textId="77777777" w:rsidR="00C71350" w:rsidRPr="00C71350" w:rsidRDefault="00C71350" w:rsidP="00C71350">
      <w:pPr>
        <w:rPr>
          <w:rStyle w:val="a7"/>
        </w:rPr>
      </w:pPr>
      <w:r w:rsidRPr="00C71350">
        <w:rPr>
          <w:rStyle w:val="a7"/>
          <w:rFonts w:hint="eastAsia"/>
        </w:rPr>
        <w:t>Set</w:t>
      </w:r>
      <w:r w:rsidRPr="00C71350">
        <w:rPr>
          <w:rStyle w:val="a7"/>
          <w:rFonts w:hint="eastAsia"/>
        </w:rPr>
        <w:t>接口的特点</w:t>
      </w:r>
      <w:r w:rsidRPr="00C71350">
        <w:rPr>
          <w:rStyle w:val="a7"/>
          <w:rFonts w:hint="eastAsia"/>
        </w:rPr>
        <w:t>:</w:t>
      </w:r>
    </w:p>
    <w:p w14:paraId="30ECC756" w14:textId="77777777" w:rsidR="00C71350" w:rsidRPr="00C71350" w:rsidRDefault="00C71350" w:rsidP="0076509B">
      <w:pPr>
        <w:ind w:firstLine="420"/>
        <w:rPr>
          <w:rStyle w:val="a7"/>
        </w:rPr>
      </w:pPr>
      <w:r w:rsidRPr="00C71350">
        <w:rPr>
          <w:rStyle w:val="a7"/>
          <w:rFonts w:hint="eastAsia"/>
        </w:rPr>
        <w:t>1.</w:t>
      </w:r>
      <w:r w:rsidRPr="00C71350">
        <w:rPr>
          <w:rStyle w:val="a7"/>
          <w:rFonts w:hint="eastAsia"/>
        </w:rPr>
        <w:t>不允许存储重复的元素</w:t>
      </w:r>
    </w:p>
    <w:p w14:paraId="2B4B85E7" w14:textId="06A805C3" w:rsidR="00C71350" w:rsidRPr="00C71350" w:rsidRDefault="00C71350" w:rsidP="0076509B">
      <w:pPr>
        <w:ind w:firstLine="420"/>
        <w:rPr>
          <w:rStyle w:val="a7"/>
        </w:rPr>
      </w:pPr>
      <w:r w:rsidRPr="00C71350">
        <w:rPr>
          <w:rStyle w:val="a7"/>
          <w:rFonts w:hint="eastAsia"/>
        </w:rPr>
        <w:t>2.</w:t>
      </w:r>
      <w:r w:rsidRPr="0076509B">
        <w:rPr>
          <w:rStyle w:val="a7"/>
          <w:rFonts w:hint="eastAsia"/>
          <w:color w:val="FF0000"/>
        </w:rPr>
        <w:t>没有索引</w:t>
      </w:r>
      <w:r w:rsidRPr="00C71350">
        <w:rPr>
          <w:rStyle w:val="a7"/>
          <w:rFonts w:hint="eastAsia"/>
        </w:rPr>
        <w:t>，没有带索引的方法，也</w:t>
      </w:r>
      <w:r w:rsidRPr="0076509B">
        <w:rPr>
          <w:rStyle w:val="a7"/>
          <w:rFonts w:hint="eastAsia"/>
          <w:color w:val="FF0000"/>
        </w:rPr>
        <w:t>不能使用普通的</w:t>
      </w:r>
      <w:r w:rsidRPr="0076509B">
        <w:rPr>
          <w:rStyle w:val="a7"/>
          <w:rFonts w:hint="eastAsia"/>
          <w:color w:val="FF0000"/>
        </w:rPr>
        <w:t>for</w:t>
      </w:r>
      <w:r w:rsidRPr="00C71350">
        <w:rPr>
          <w:rStyle w:val="a7"/>
          <w:rFonts w:hint="eastAsia"/>
        </w:rPr>
        <w:t>循环遍历</w:t>
      </w:r>
    </w:p>
    <w:p w14:paraId="527B0FB6" w14:textId="437B7956" w:rsidR="00C71350" w:rsidRDefault="00C71350" w:rsidP="00C71350">
      <w:pPr>
        <w:pStyle w:val="2"/>
        <w:spacing w:before="156" w:after="156"/>
        <w:rPr>
          <w:rStyle w:val="a7"/>
          <w:b/>
          <w:bCs/>
          <w:sz w:val="30"/>
        </w:rPr>
      </w:pPr>
      <w:r>
        <w:rPr>
          <w:rStyle w:val="a7"/>
          <w:rFonts w:hint="eastAsia"/>
          <w:b/>
          <w:bCs/>
          <w:sz w:val="30"/>
        </w:rPr>
        <w:t>HashSet</w:t>
      </w:r>
      <w:r>
        <w:rPr>
          <w:rStyle w:val="a7"/>
          <w:rFonts w:hint="eastAsia"/>
          <w:b/>
          <w:bCs/>
          <w:sz w:val="30"/>
        </w:rPr>
        <w:t>集合</w:t>
      </w:r>
      <w:r w:rsidR="0076509B" w:rsidRPr="0076509B">
        <w:rPr>
          <w:rStyle w:val="a7"/>
          <w:rFonts w:hint="eastAsia"/>
        </w:rPr>
        <w:t>implements Set</w:t>
      </w:r>
      <w:r w:rsidR="0076509B" w:rsidRPr="0076509B">
        <w:rPr>
          <w:rStyle w:val="a7"/>
          <w:rFonts w:hint="eastAsia"/>
        </w:rPr>
        <w:t>接口</w:t>
      </w:r>
    </w:p>
    <w:p w14:paraId="6F9B1614" w14:textId="72EAB1A1" w:rsidR="0076509B" w:rsidRPr="0076509B" w:rsidRDefault="0076509B" w:rsidP="0076509B">
      <w:pPr>
        <w:rPr>
          <w:rStyle w:val="a7"/>
        </w:rPr>
      </w:pPr>
      <w:r w:rsidRPr="0076509B">
        <w:rPr>
          <w:rStyle w:val="a7"/>
          <w:rFonts w:hint="eastAsia"/>
        </w:rPr>
        <w:t xml:space="preserve">java. </w:t>
      </w:r>
      <w:proofErr w:type="spellStart"/>
      <w:r w:rsidRPr="0076509B">
        <w:rPr>
          <w:rStyle w:val="a7"/>
          <w:rFonts w:hint="eastAsia"/>
        </w:rPr>
        <w:t>util.HashSet</w:t>
      </w:r>
      <w:proofErr w:type="spellEnd"/>
      <w:r w:rsidRPr="0076509B">
        <w:rPr>
          <w:rStyle w:val="a7"/>
          <w:rFonts w:hint="eastAsia"/>
        </w:rPr>
        <w:t>集合</w:t>
      </w:r>
    </w:p>
    <w:p w14:paraId="2BAAF47A" w14:textId="77777777" w:rsidR="0076509B" w:rsidRPr="0076509B" w:rsidRDefault="0076509B" w:rsidP="0076509B">
      <w:pPr>
        <w:rPr>
          <w:rStyle w:val="a7"/>
        </w:rPr>
      </w:pPr>
      <w:r w:rsidRPr="0076509B">
        <w:rPr>
          <w:rStyle w:val="a7"/>
          <w:rFonts w:hint="eastAsia"/>
        </w:rPr>
        <w:t>HashSet</w:t>
      </w:r>
      <w:r w:rsidRPr="0076509B">
        <w:rPr>
          <w:rStyle w:val="a7"/>
          <w:rFonts w:hint="eastAsia"/>
        </w:rPr>
        <w:t>特点</w:t>
      </w:r>
      <w:r w:rsidRPr="0076509B">
        <w:rPr>
          <w:rStyle w:val="a7"/>
          <w:rFonts w:hint="eastAsia"/>
        </w:rPr>
        <w:t>:</w:t>
      </w:r>
    </w:p>
    <w:p w14:paraId="5871C5DC" w14:textId="77777777" w:rsidR="0076509B" w:rsidRPr="0076509B" w:rsidRDefault="0076509B" w:rsidP="0076509B">
      <w:pPr>
        <w:ind w:firstLine="420"/>
        <w:rPr>
          <w:rStyle w:val="a7"/>
        </w:rPr>
      </w:pPr>
      <w:r w:rsidRPr="0076509B">
        <w:rPr>
          <w:rStyle w:val="a7"/>
          <w:rFonts w:hint="eastAsia"/>
        </w:rPr>
        <w:t>1.</w:t>
      </w:r>
      <w:r w:rsidRPr="0076509B">
        <w:rPr>
          <w:rStyle w:val="a7"/>
          <w:rFonts w:hint="eastAsia"/>
        </w:rPr>
        <w:t>不允许存储重复的元素</w:t>
      </w:r>
    </w:p>
    <w:p w14:paraId="1FC06516" w14:textId="77777777" w:rsidR="0076509B" w:rsidRPr="0076509B" w:rsidRDefault="0076509B" w:rsidP="0076509B">
      <w:pPr>
        <w:ind w:firstLine="420"/>
        <w:rPr>
          <w:rStyle w:val="a7"/>
        </w:rPr>
      </w:pPr>
      <w:r w:rsidRPr="0076509B">
        <w:rPr>
          <w:rStyle w:val="a7"/>
          <w:rFonts w:hint="eastAsia"/>
        </w:rPr>
        <w:t>2.</w:t>
      </w:r>
      <w:r w:rsidRPr="0076509B">
        <w:rPr>
          <w:rStyle w:val="a7"/>
          <w:rFonts w:hint="eastAsia"/>
        </w:rPr>
        <w:t>没有索引</w:t>
      </w:r>
      <w:r w:rsidRPr="0076509B">
        <w:rPr>
          <w:rStyle w:val="a7"/>
          <w:rFonts w:hint="eastAsia"/>
        </w:rPr>
        <w:t>,</w:t>
      </w:r>
      <w:r w:rsidRPr="0076509B">
        <w:rPr>
          <w:rStyle w:val="a7"/>
          <w:rFonts w:hint="eastAsia"/>
        </w:rPr>
        <w:t>没有带索引的方法</w:t>
      </w:r>
      <w:r w:rsidRPr="0076509B">
        <w:rPr>
          <w:rStyle w:val="a7"/>
          <w:rFonts w:hint="eastAsia"/>
        </w:rPr>
        <w:t>,</w:t>
      </w:r>
      <w:r w:rsidRPr="0076509B">
        <w:rPr>
          <w:rStyle w:val="a7"/>
          <w:rFonts w:hint="eastAsia"/>
        </w:rPr>
        <w:t>也不能使用普通的</w:t>
      </w:r>
      <w:r w:rsidRPr="0076509B">
        <w:rPr>
          <w:rStyle w:val="a7"/>
          <w:rFonts w:hint="eastAsia"/>
        </w:rPr>
        <w:t>for</w:t>
      </w:r>
      <w:r w:rsidRPr="0076509B">
        <w:rPr>
          <w:rStyle w:val="a7"/>
          <w:rFonts w:hint="eastAsia"/>
        </w:rPr>
        <w:t>循环遍历</w:t>
      </w:r>
    </w:p>
    <w:p w14:paraId="32F2C081" w14:textId="77777777" w:rsidR="0076509B" w:rsidRPr="0076509B" w:rsidRDefault="0076509B" w:rsidP="0076509B">
      <w:pPr>
        <w:ind w:firstLine="420"/>
        <w:rPr>
          <w:rStyle w:val="a7"/>
        </w:rPr>
      </w:pPr>
      <w:r w:rsidRPr="0076509B">
        <w:rPr>
          <w:rStyle w:val="a7"/>
          <w:rFonts w:hint="eastAsia"/>
        </w:rPr>
        <w:t>3.</w:t>
      </w:r>
      <w:r w:rsidRPr="0076509B">
        <w:rPr>
          <w:rStyle w:val="a7"/>
          <w:rFonts w:hint="eastAsia"/>
        </w:rPr>
        <w:t>是一个</w:t>
      </w:r>
      <w:r w:rsidRPr="0076509B">
        <w:rPr>
          <w:rStyle w:val="a7"/>
          <w:rFonts w:hint="eastAsia"/>
          <w:color w:val="FF0000"/>
        </w:rPr>
        <w:t>无序</w:t>
      </w:r>
      <w:r w:rsidRPr="0076509B">
        <w:rPr>
          <w:rStyle w:val="a7"/>
          <w:rFonts w:hint="eastAsia"/>
        </w:rPr>
        <w:t>的集合</w:t>
      </w:r>
      <w:r w:rsidRPr="0076509B">
        <w:rPr>
          <w:rStyle w:val="a7"/>
          <w:rFonts w:hint="eastAsia"/>
        </w:rPr>
        <w:t>,</w:t>
      </w:r>
      <w:r w:rsidRPr="0076509B">
        <w:rPr>
          <w:rStyle w:val="a7"/>
          <w:rFonts w:hint="eastAsia"/>
        </w:rPr>
        <w:t>存储元素和取出元素的顺序有可能不一致</w:t>
      </w:r>
    </w:p>
    <w:p w14:paraId="6A75172E" w14:textId="59473697" w:rsidR="00C71350" w:rsidRDefault="0076509B" w:rsidP="0076509B">
      <w:pPr>
        <w:ind w:firstLine="420"/>
        <w:rPr>
          <w:rStyle w:val="a7"/>
        </w:rPr>
      </w:pPr>
      <w:r w:rsidRPr="0076509B">
        <w:rPr>
          <w:rStyle w:val="a7"/>
          <w:rFonts w:hint="eastAsia"/>
        </w:rPr>
        <w:t>4.</w:t>
      </w:r>
      <w:r w:rsidRPr="0076509B">
        <w:rPr>
          <w:rStyle w:val="a7"/>
          <w:rFonts w:hint="eastAsia"/>
        </w:rPr>
        <w:t>底层是一个哈希表结构</w:t>
      </w:r>
      <w:r w:rsidRPr="0076509B">
        <w:rPr>
          <w:rStyle w:val="a7"/>
          <w:rFonts w:hint="eastAsia"/>
        </w:rPr>
        <w:t>(</w:t>
      </w:r>
      <w:r w:rsidRPr="0076509B">
        <w:rPr>
          <w:rStyle w:val="a7"/>
          <w:rFonts w:hint="eastAsia"/>
          <w:color w:val="00B050"/>
        </w:rPr>
        <w:t>查询的速度非常的快</w:t>
      </w:r>
      <w:r w:rsidRPr="0076509B">
        <w:rPr>
          <w:rStyle w:val="a7"/>
          <w:rFonts w:hint="eastAsia"/>
        </w:rPr>
        <w:t>)</w:t>
      </w:r>
    </w:p>
    <w:p w14:paraId="690FA2B5" w14:textId="5AE4583A" w:rsidR="0076509B" w:rsidRPr="0076509B" w:rsidRDefault="0076509B" w:rsidP="003F38FA">
      <w:pPr>
        <w:pStyle w:val="3"/>
        <w:spacing w:before="156" w:after="156"/>
        <w:rPr>
          <w:rStyle w:val="a7"/>
          <w:rFonts w:eastAsia="黑体"/>
          <w:b/>
          <w:bCs/>
          <w:sz w:val="28"/>
        </w:rPr>
      </w:pPr>
      <w:proofErr w:type="gramStart"/>
      <w:r w:rsidRPr="0076509B">
        <w:rPr>
          <w:rStyle w:val="a7"/>
          <w:rFonts w:eastAsia="黑体" w:hint="eastAsia"/>
          <w:b/>
          <w:bCs/>
          <w:sz w:val="28"/>
        </w:rPr>
        <w:t>哈希值</w:t>
      </w:r>
      <w:proofErr w:type="gramEnd"/>
      <w:r w:rsidRPr="0076509B">
        <w:rPr>
          <w:rStyle w:val="a7"/>
          <w:rFonts w:eastAsia="黑体" w:hint="eastAsia"/>
          <w:b/>
          <w:bCs/>
          <w:sz w:val="28"/>
        </w:rPr>
        <w:t>:</w:t>
      </w:r>
    </w:p>
    <w:p w14:paraId="16C3CEAB" w14:textId="17E1E607" w:rsidR="0076509B" w:rsidRPr="0076509B" w:rsidRDefault="0076509B" w:rsidP="003F38FA">
      <w:pPr>
        <w:ind w:left="420"/>
        <w:rPr>
          <w:rStyle w:val="a7"/>
        </w:rPr>
      </w:pPr>
      <w:r w:rsidRPr="0076509B">
        <w:rPr>
          <w:rStyle w:val="a7"/>
          <w:rFonts w:hint="eastAsia"/>
        </w:rPr>
        <w:t>是一个十进制的整数</w:t>
      </w:r>
      <w:r w:rsidRPr="0076509B">
        <w:rPr>
          <w:rStyle w:val="a7"/>
          <w:rFonts w:hint="eastAsia"/>
        </w:rPr>
        <w:t>,</w:t>
      </w:r>
      <w:r w:rsidRPr="0076509B">
        <w:rPr>
          <w:rStyle w:val="a7"/>
          <w:rFonts w:hint="eastAsia"/>
        </w:rPr>
        <w:t>由系统随机给出</w:t>
      </w:r>
      <w:r w:rsidRPr="0076509B">
        <w:rPr>
          <w:rStyle w:val="a7"/>
          <w:rFonts w:hint="eastAsia"/>
        </w:rPr>
        <w:t>(</w:t>
      </w:r>
      <w:r w:rsidRPr="0076509B">
        <w:rPr>
          <w:rStyle w:val="a7"/>
          <w:rFonts w:hint="eastAsia"/>
        </w:rPr>
        <w:t>就是对象的地址值</w:t>
      </w:r>
      <w:r w:rsidRPr="0076509B">
        <w:rPr>
          <w:rStyle w:val="a7"/>
          <w:rFonts w:hint="eastAsia"/>
        </w:rPr>
        <w:t>,</w:t>
      </w:r>
      <w:r w:rsidRPr="0076509B">
        <w:rPr>
          <w:rStyle w:val="a7"/>
          <w:rFonts w:hint="eastAsia"/>
        </w:rPr>
        <w:t>是一个逻辑地址，是模拟出来得到地址</w:t>
      </w:r>
      <w:r w:rsidRPr="0076509B">
        <w:rPr>
          <w:rStyle w:val="a7"/>
          <w:rFonts w:hint="eastAsia"/>
        </w:rPr>
        <w:t>,</w:t>
      </w:r>
      <w:r w:rsidRPr="0076509B">
        <w:rPr>
          <w:rStyle w:val="a7"/>
          <w:rFonts w:hint="eastAsia"/>
        </w:rPr>
        <w:t>不是数据实际存储的物理地址</w:t>
      </w:r>
      <w:r w:rsidRPr="0076509B">
        <w:rPr>
          <w:rStyle w:val="a7"/>
          <w:rFonts w:hint="eastAsia"/>
        </w:rPr>
        <w:t>)</w:t>
      </w:r>
    </w:p>
    <w:p w14:paraId="70DC28C5" w14:textId="77777777" w:rsidR="0076509B" w:rsidRPr="0076509B" w:rsidRDefault="0076509B" w:rsidP="003F38FA">
      <w:pPr>
        <w:ind w:firstLine="420"/>
        <w:rPr>
          <w:rStyle w:val="a7"/>
        </w:rPr>
      </w:pPr>
      <w:r w:rsidRPr="0076509B">
        <w:rPr>
          <w:rStyle w:val="a7"/>
          <w:rFonts w:hint="eastAsia"/>
        </w:rPr>
        <w:t>在</w:t>
      </w:r>
      <w:r w:rsidRPr="0076509B">
        <w:rPr>
          <w:rStyle w:val="a7"/>
          <w:rFonts w:hint="eastAsia"/>
        </w:rPr>
        <w:t>object</w:t>
      </w:r>
      <w:r w:rsidRPr="0076509B">
        <w:rPr>
          <w:rStyle w:val="a7"/>
          <w:rFonts w:hint="eastAsia"/>
        </w:rPr>
        <w:t>类有一个方法</w:t>
      </w:r>
      <w:r w:rsidRPr="0076509B">
        <w:rPr>
          <w:rStyle w:val="a7"/>
          <w:rFonts w:hint="eastAsia"/>
        </w:rPr>
        <w:t>,</w:t>
      </w:r>
      <w:r w:rsidRPr="0076509B">
        <w:rPr>
          <w:rStyle w:val="a7"/>
          <w:rFonts w:hint="eastAsia"/>
        </w:rPr>
        <w:t>可以获取对象的哈希值</w:t>
      </w:r>
    </w:p>
    <w:p w14:paraId="491505AD" w14:textId="77777777" w:rsidR="0076509B" w:rsidRPr="0076509B" w:rsidRDefault="0076509B" w:rsidP="003F38FA">
      <w:pPr>
        <w:ind w:left="420" w:firstLine="420"/>
        <w:rPr>
          <w:rStyle w:val="a7"/>
        </w:rPr>
      </w:pPr>
      <w:r w:rsidRPr="0076509B">
        <w:rPr>
          <w:rStyle w:val="a7"/>
          <w:rFonts w:hint="eastAsia"/>
        </w:rPr>
        <w:t xml:space="preserve">int </w:t>
      </w:r>
      <w:proofErr w:type="spellStart"/>
      <w:r w:rsidRPr="0076509B">
        <w:rPr>
          <w:rStyle w:val="a7"/>
          <w:rFonts w:hint="eastAsia"/>
        </w:rPr>
        <w:t>hashCode</w:t>
      </w:r>
      <w:proofErr w:type="spellEnd"/>
      <w:r w:rsidRPr="0076509B">
        <w:rPr>
          <w:rStyle w:val="a7"/>
          <w:rFonts w:hint="eastAsia"/>
        </w:rPr>
        <w:t xml:space="preserve">() </w:t>
      </w:r>
      <w:r w:rsidRPr="0076509B">
        <w:rPr>
          <w:rStyle w:val="a7"/>
          <w:rFonts w:hint="eastAsia"/>
        </w:rPr>
        <w:t>返回该对象的哈希码值。</w:t>
      </w:r>
    </w:p>
    <w:p w14:paraId="46879E48" w14:textId="77777777" w:rsidR="0076509B" w:rsidRPr="0076509B" w:rsidRDefault="0076509B" w:rsidP="003F38FA">
      <w:pPr>
        <w:ind w:firstLine="420"/>
        <w:rPr>
          <w:rStyle w:val="a7"/>
        </w:rPr>
      </w:pPr>
      <w:proofErr w:type="spellStart"/>
      <w:r w:rsidRPr="0076509B">
        <w:rPr>
          <w:rStyle w:val="a7"/>
          <w:rFonts w:hint="eastAsia"/>
        </w:rPr>
        <w:t>hashCode</w:t>
      </w:r>
      <w:proofErr w:type="spellEnd"/>
      <w:r w:rsidRPr="0076509B">
        <w:rPr>
          <w:rStyle w:val="a7"/>
          <w:rFonts w:hint="eastAsia"/>
        </w:rPr>
        <w:t>方法的源码</w:t>
      </w:r>
      <w:r w:rsidRPr="0076509B">
        <w:rPr>
          <w:rStyle w:val="a7"/>
          <w:rFonts w:hint="eastAsia"/>
        </w:rPr>
        <w:t>:</w:t>
      </w:r>
    </w:p>
    <w:p w14:paraId="5BD0013A" w14:textId="77777777" w:rsidR="0076509B" w:rsidRPr="0076509B" w:rsidRDefault="0076509B" w:rsidP="003F38FA">
      <w:pPr>
        <w:ind w:left="420" w:firstLine="420"/>
        <w:rPr>
          <w:rStyle w:val="a7"/>
        </w:rPr>
      </w:pPr>
      <w:r w:rsidRPr="0076509B">
        <w:rPr>
          <w:rStyle w:val="a7"/>
        </w:rPr>
        <w:t xml:space="preserve">public native int </w:t>
      </w:r>
      <w:proofErr w:type="spellStart"/>
      <w:r w:rsidRPr="0076509B">
        <w:rPr>
          <w:rStyle w:val="a7"/>
        </w:rPr>
        <w:t>hashCode</w:t>
      </w:r>
      <w:proofErr w:type="spellEnd"/>
      <w:r w:rsidRPr="0076509B">
        <w:rPr>
          <w:rStyle w:val="a7"/>
        </w:rPr>
        <w:t>();</w:t>
      </w:r>
    </w:p>
    <w:p w14:paraId="73DBFB5E" w14:textId="1200ADCA" w:rsidR="0076509B" w:rsidRDefault="0076509B" w:rsidP="003F38FA">
      <w:pPr>
        <w:ind w:left="420" w:firstLine="420"/>
        <w:rPr>
          <w:rStyle w:val="a7"/>
        </w:rPr>
      </w:pPr>
      <w:r w:rsidRPr="0076509B">
        <w:rPr>
          <w:rStyle w:val="a7"/>
          <w:rFonts w:hint="eastAsia"/>
        </w:rPr>
        <w:t>native :</w:t>
      </w:r>
      <w:r w:rsidRPr="0076509B">
        <w:rPr>
          <w:rStyle w:val="a7"/>
          <w:rFonts w:hint="eastAsia"/>
        </w:rPr>
        <w:t>代表该方法调用的是本地操作系统的方法</w:t>
      </w:r>
    </w:p>
    <w:p w14:paraId="3F17CA97" w14:textId="7A253368" w:rsidR="003F38FA" w:rsidRDefault="003F38FA" w:rsidP="003F38FA">
      <w:pPr>
        <w:ind w:firstLine="420"/>
        <w:rPr>
          <w:rStyle w:val="a7"/>
        </w:rPr>
      </w:pPr>
      <w:r>
        <w:rPr>
          <w:rStyle w:val="a7"/>
          <w:rFonts w:hint="eastAsia"/>
        </w:rPr>
        <w:t>注意：</w:t>
      </w:r>
      <w:r w:rsidRPr="003F38FA">
        <w:rPr>
          <w:rStyle w:val="a7"/>
          <w:rFonts w:hint="eastAsia"/>
        </w:rPr>
        <w:t>String</w:t>
      </w:r>
      <w:r w:rsidRPr="003F38FA">
        <w:rPr>
          <w:rStyle w:val="a7"/>
          <w:rFonts w:hint="eastAsia"/>
        </w:rPr>
        <w:t>类重写</w:t>
      </w:r>
      <w:proofErr w:type="spellStart"/>
      <w:r w:rsidRPr="003F38FA">
        <w:rPr>
          <w:rStyle w:val="a7"/>
          <w:rFonts w:hint="eastAsia"/>
        </w:rPr>
        <w:t>obejct</w:t>
      </w:r>
      <w:proofErr w:type="spellEnd"/>
      <w:r w:rsidRPr="003F38FA">
        <w:rPr>
          <w:rStyle w:val="a7"/>
          <w:rFonts w:hint="eastAsia"/>
        </w:rPr>
        <w:t>类的</w:t>
      </w:r>
      <w:proofErr w:type="spellStart"/>
      <w:r w:rsidRPr="003F38FA">
        <w:rPr>
          <w:rStyle w:val="a7"/>
          <w:rFonts w:hint="eastAsia"/>
        </w:rPr>
        <w:t>hashCode</w:t>
      </w:r>
      <w:proofErr w:type="spellEnd"/>
      <w:r w:rsidRPr="003F38FA">
        <w:rPr>
          <w:rStyle w:val="a7"/>
          <w:rFonts w:hint="eastAsia"/>
        </w:rPr>
        <w:t>方法</w:t>
      </w:r>
    </w:p>
    <w:p w14:paraId="003221B5" w14:textId="2308EF3F" w:rsidR="003F38FA" w:rsidRPr="001F32AC" w:rsidRDefault="003F38FA" w:rsidP="001F32AC">
      <w:pPr>
        <w:rPr>
          <w:rStyle w:val="a7"/>
          <w:sz w:val="28"/>
          <w:szCs w:val="28"/>
        </w:rPr>
      </w:pPr>
      <w:r w:rsidRPr="001F32AC">
        <w:rPr>
          <w:rStyle w:val="a7"/>
          <w:rFonts w:hint="eastAsia"/>
          <w:sz w:val="28"/>
          <w:szCs w:val="28"/>
        </w:rPr>
        <w:t>二．哈希表</w:t>
      </w:r>
    </w:p>
    <w:p w14:paraId="28CEF92A" w14:textId="00530325" w:rsidR="003F38FA" w:rsidRDefault="003F38FA" w:rsidP="003F38FA">
      <w:pPr>
        <w:rPr>
          <w:rStyle w:val="a7"/>
        </w:rPr>
      </w:pPr>
      <w:r>
        <w:rPr>
          <w:rFonts w:hint="eastAsia"/>
          <w:b/>
          <w:bCs/>
          <w:noProof/>
        </w:rPr>
        <w:drawing>
          <wp:inline distT="0" distB="0" distL="0" distR="0" wp14:anchorId="60473D48" wp14:editId="165B0B5D">
            <wp:extent cx="6378554" cy="23622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nipaste_2020-05-26_22-48-32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516" cy="238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570B" w14:textId="77DD2409" w:rsidR="005B49CA" w:rsidRPr="001F32AC" w:rsidRDefault="005B49CA" w:rsidP="001F32AC">
      <w:pPr>
        <w:rPr>
          <w:rStyle w:val="a7"/>
          <w:sz w:val="28"/>
          <w:szCs w:val="28"/>
        </w:rPr>
      </w:pPr>
      <w:r w:rsidRPr="001F32AC">
        <w:rPr>
          <w:rStyle w:val="a7"/>
          <w:rFonts w:hint="eastAsia"/>
          <w:sz w:val="28"/>
          <w:szCs w:val="28"/>
        </w:rPr>
        <w:t>三．</w:t>
      </w:r>
      <w:r w:rsidRPr="001F32AC">
        <w:rPr>
          <w:rStyle w:val="a7"/>
          <w:rFonts w:hint="eastAsia"/>
          <w:sz w:val="28"/>
          <w:szCs w:val="28"/>
        </w:rPr>
        <w:t>Set</w:t>
      </w:r>
      <w:r w:rsidRPr="001F32AC">
        <w:rPr>
          <w:rStyle w:val="a7"/>
          <w:rFonts w:hint="eastAsia"/>
          <w:sz w:val="28"/>
          <w:szCs w:val="28"/>
        </w:rPr>
        <w:t>集合中元素不重复的原理</w:t>
      </w:r>
    </w:p>
    <w:p w14:paraId="460BC8CE" w14:textId="4770F1FE" w:rsidR="005B49CA" w:rsidRPr="0076509B" w:rsidRDefault="005B49CA" w:rsidP="003F38FA">
      <w:pPr>
        <w:rPr>
          <w:rStyle w:val="a7"/>
        </w:rPr>
      </w:pPr>
      <w:r w:rsidRPr="005B49CA">
        <w:rPr>
          <w:noProof/>
        </w:rPr>
        <w:lastRenderedPageBreak/>
        <w:drawing>
          <wp:inline distT="0" distB="0" distL="0" distR="0" wp14:anchorId="10B03269" wp14:editId="7BAF21D7">
            <wp:extent cx="6409484" cy="26352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25166" cy="264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D348" w14:textId="11919D73" w:rsidR="005B49CA" w:rsidRPr="005B49CA" w:rsidRDefault="005B49CA" w:rsidP="005B49C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故用</w:t>
      </w:r>
      <w:r w:rsidRPr="005B49CA">
        <w:rPr>
          <w:rStyle w:val="a7"/>
          <w:rFonts w:ascii="宋体" w:hAnsi="宋体" w:hint="eastAsia"/>
          <w:szCs w:val="24"/>
        </w:rPr>
        <w:t>HashSet存储自定义类型元素</w:t>
      </w:r>
      <w:r>
        <w:rPr>
          <w:rStyle w:val="a7"/>
          <w:rFonts w:ascii="宋体" w:hAnsi="宋体" w:hint="eastAsia"/>
          <w:szCs w:val="24"/>
        </w:rPr>
        <w:t>时</w:t>
      </w:r>
    </w:p>
    <w:p w14:paraId="568706F2" w14:textId="3FB14DFF" w:rsidR="005B49CA" w:rsidRDefault="005B49CA" w:rsidP="005B49CA">
      <w:pPr>
        <w:widowControl/>
        <w:jc w:val="left"/>
        <w:rPr>
          <w:rStyle w:val="a7"/>
          <w:rFonts w:ascii="宋体" w:hAnsi="宋体"/>
          <w:szCs w:val="24"/>
        </w:rPr>
      </w:pPr>
      <w:r w:rsidRPr="005B49CA">
        <w:rPr>
          <w:rStyle w:val="a7"/>
          <w:rFonts w:ascii="宋体" w:hAnsi="宋体" w:hint="eastAsia"/>
          <w:szCs w:val="24"/>
        </w:rPr>
        <w:t>存储的元素(String, Integer.... Student, Person...),必须</w:t>
      </w:r>
      <w:bookmarkStart w:id="109" w:name="_Hlk41427381"/>
      <w:r w:rsidRPr="00DD36D9">
        <w:rPr>
          <w:rStyle w:val="a7"/>
          <w:rFonts w:ascii="宋体" w:hAnsi="宋体" w:hint="eastAsia"/>
          <w:color w:val="00B050"/>
          <w:szCs w:val="24"/>
        </w:rPr>
        <w:t>重写</w:t>
      </w:r>
      <w:proofErr w:type="spellStart"/>
      <w:r w:rsidRPr="00DD36D9">
        <w:rPr>
          <w:rStyle w:val="a7"/>
          <w:rFonts w:ascii="宋体" w:hAnsi="宋体" w:hint="eastAsia"/>
          <w:color w:val="00B050"/>
          <w:szCs w:val="24"/>
        </w:rPr>
        <w:t>hashCode</w:t>
      </w:r>
      <w:proofErr w:type="spellEnd"/>
      <w:r w:rsidRPr="00DD36D9">
        <w:rPr>
          <w:rStyle w:val="a7"/>
          <w:rFonts w:ascii="宋体" w:hAnsi="宋体" w:hint="eastAsia"/>
          <w:color w:val="00B050"/>
          <w:szCs w:val="24"/>
        </w:rPr>
        <w:t>方法和equals方法</w:t>
      </w:r>
      <w:r>
        <w:rPr>
          <w:rStyle w:val="a7"/>
          <w:rFonts w:ascii="宋体" w:hAnsi="宋体" w:hint="eastAsia"/>
          <w:szCs w:val="24"/>
        </w:rPr>
        <w:t>（可自动生成）</w:t>
      </w:r>
    </w:p>
    <w:p w14:paraId="21C671C2" w14:textId="05CE93F2" w:rsidR="001F32AC" w:rsidRPr="000F4678" w:rsidRDefault="001F32AC" w:rsidP="000F4678">
      <w:pPr>
        <w:pStyle w:val="3"/>
        <w:spacing w:before="156" w:after="156"/>
        <w:rPr>
          <w:rStyle w:val="a7"/>
          <w:rFonts w:eastAsia="黑体"/>
          <w:b/>
          <w:bCs/>
          <w:sz w:val="28"/>
        </w:rPr>
      </w:pPr>
      <w:proofErr w:type="spellStart"/>
      <w:r w:rsidRPr="000F4678">
        <w:rPr>
          <w:rStyle w:val="30"/>
          <w:rFonts w:hint="eastAsia"/>
          <w:b/>
          <w:bCs/>
        </w:rPr>
        <w:t>LinkedHashSet</w:t>
      </w:r>
      <w:proofErr w:type="spellEnd"/>
    </w:p>
    <w:p w14:paraId="7C50E434" w14:textId="20D83719" w:rsidR="00DD36D9" w:rsidRPr="00DD36D9" w:rsidRDefault="00DD36D9" w:rsidP="00DD36D9">
      <w:pPr>
        <w:widowControl/>
        <w:jc w:val="left"/>
        <w:rPr>
          <w:rStyle w:val="a7"/>
          <w:rFonts w:ascii="宋体" w:hAnsi="宋体"/>
          <w:szCs w:val="24"/>
        </w:rPr>
      </w:pPr>
      <w:r w:rsidRPr="00DD36D9">
        <w:rPr>
          <w:rStyle w:val="a7"/>
          <w:rFonts w:ascii="宋体" w:hAnsi="宋体" w:hint="eastAsia"/>
          <w:szCs w:val="24"/>
        </w:rPr>
        <w:t xml:space="preserve">java. </w:t>
      </w:r>
      <w:proofErr w:type="spellStart"/>
      <w:r w:rsidRPr="00DD36D9">
        <w:rPr>
          <w:rStyle w:val="a7"/>
          <w:rFonts w:ascii="宋体" w:hAnsi="宋体" w:hint="eastAsia"/>
          <w:szCs w:val="24"/>
        </w:rPr>
        <w:t>util.LinkedHashSet</w:t>
      </w:r>
      <w:proofErr w:type="spellEnd"/>
      <w:r w:rsidRPr="00DD36D9">
        <w:rPr>
          <w:rStyle w:val="a7"/>
          <w:rFonts w:ascii="宋体" w:hAnsi="宋体" w:hint="eastAsia"/>
          <w:szCs w:val="24"/>
        </w:rPr>
        <w:t>集合</w:t>
      </w:r>
      <w:commentRangeStart w:id="110"/>
      <w:r w:rsidRPr="009A3D0B">
        <w:rPr>
          <w:rStyle w:val="a7"/>
          <w:rFonts w:ascii="宋体" w:hAnsi="宋体" w:hint="eastAsia"/>
          <w:szCs w:val="24"/>
          <w:highlight w:val="yellow"/>
        </w:rPr>
        <w:t>extends</w:t>
      </w:r>
      <w:commentRangeEnd w:id="110"/>
      <w:r w:rsidRPr="009A3D0B">
        <w:rPr>
          <w:rStyle w:val="ae"/>
          <w:highlight w:val="yellow"/>
        </w:rPr>
        <w:commentReference w:id="110"/>
      </w:r>
      <w:r w:rsidRPr="00DD36D9">
        <w:rPr>
          <w:rStyle w:val="a7"/>
          <w:rFonts w:ascii="宋体" w:hAnsi="宋体" w:hint="eastAsia"/>
          <w:szCs w:val="24"/>
        </w:rPr>
        <w:t xml:space="preserve"> HashSet集合</w:t>
      </w:r>
    </w:p>
    <w:p w14:paraId="464F96DA" w14:textId="77777777" w:rsidR="00DD36D9" w:rsidRPr="00DD36D9" w:rsidRDefault="00DD36D9" w:rsidP="00DD36D9">
      <w:pPr>
        <w:widowControl/>
        <w:jc w:val="left"/>
        <w:rPr>
          <w:rStyle w:val="a7"/>
          <w:rFonts w:ascii="宋体" w:hAnsi="宋体"/>
          <w:szCs w:val="24"/>
        </w:rPr>
      </w:pPr>
      <w:proofErr w:type="spellStart"/>
      <w:r w:rsidRPr="00DD36D9">
        <w:rPr>
          <w:rStyle w:val="a7"/>
          <w:rFonts w:ascii="宋体" w:hAnsi="宋体" w:hint="eastAsia"/>
          <w:szCs w:val="24"/>
        </w:rPr>
        <w:t>LinkedHashSet</w:t>
      </w:r>
      <w:proofErr w:type="spellEnd"/>
      <w:r w:rsidRPr="00DD36D9">
        <w:rPr>
          <w:rStyle w:val="a7"/>
          <w:rFonts w:ascii="宋体" w:hAnsi="宋体" w:hint="eastAsia"/>
          <w:szCs w:val="24"/>
        </w:rPr>
        <w:t>集合特点: .</w:t>
      </w:r>
    </w:p>
    <w:p w14:paraId="7053BACE" w14:textId="018B0484" w:rsidR="00DD36D9" w:rsidRDefault="00DD36D9" w:rsidP="001F32AC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DD36D9">
        <w:rPr>
          <w:rStyle w:val="a7"/>
          <w:rFonts w:ascii="宋体" w:hAnsi="宋体" w:hint="eastAsia"/>
          <w:szCs w:val="24"/>
        </w:rPr>
        <w:t>底层是一个哈希表(数组+链表/红黑树)+链表:多了</w:t>
      </w:r>
      <w:r w:rsidR="00F67884">
        <w:rPr>
          <w:rStyle w:val="a7"/>
          <w:rFonts w:ascii="宋体" w:hAnsi="宋体" w:hint="eastAsia"/>
          <w:szCs w:val="24"/>
        </w:rPr>
        <w:t>一</w:t>
      </w:r>
      <w:r w:rsidRPr="00DD36D9">
        <w:rPr>
          <w:rStyle w:val="a7"/>
          <w:rFonts w:ascii="宋体" w:hAnsi="宋体" w:hint="eastAsia"/>
          <w:szCs w:val="24"/>
        </w:rPr>
        <w:t>条链表(记录元素的存储顺序),保证元素</w:t>
      </w:r>
      <w:r w:rsidRPr="001F32AC">
        <w:rPr>
          <w:rStyle w:val="a7"/>
          <w:rFonts w:ascii="宋体" w:hAnsi="宋体" w:hint="eastAsia"/>
          <w:color w:val="FF0000"/>
          <w:szCs w:val="24"/>
        </w:rPr>
        <w:t>有序</w:t>
      </w:r>
    </w:p>
    <w:bookmarkEnd w:id="109"/>
    <w:p w14:paraId="3C25467C" w14:textId="530088A5" w:rsidR="007E6C5A" w:rsidRDefault="007E6C5A" w:rsidP="005B49C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74E3D020" w14:textId="75E2F18E" w:rsidR="006235EA" w:rsidRDefault="007E6C5A" w:rsidP="007E6C5A">
      <w:pPr>
        <w:pStyle w:val="1"/>
        <w:rPr>
          <w:rStyle w:val="a7"/>
          <w:rFonts w:ascii="黑体" w:eastAsia="黑体" w:hAnsi="黑体"/>
        </w:rPr>
      </w:pPr>
      <w:r w:rsidRPr="007E6C5A">
        <w:rPr>
          <w:rStyle w:val="a7"/>
          <w:rFonts w:ascii="黑体" w:eastAsia="黑体" w:hAnsi="黑体" w:hint="eastAsia"/>
        </w:rPr>
        <w:lastRenderedPageBreak/>
        <w:t>List接口</w:t>
      </w:r>
    </w:p>
    <w:p w14:paraId="29A4AEB9" w14:textId="5C768057" w:rsidR="00945C3F" w:rsidRPr="00945C3F" w:rsidRDefault="00945C3F" w:rsidP="00945C3F">
      <w:pPr>
        <w:rPr>
          <w:rStyle w:val="a7"/>
          <w:rFonts w:ascii="宋体" w:hAnsi="宋体"/>
          <w:szCs w:val="24"/>
        </w:rPr>
      </w:pPr>
      <w:proofErr w:type="spellStart"/>
      <w:r w:rsidRPr="00945C3F">
        <w:rPr>
          <w:rStyle w:val="a7"/>
          <w:rFonts w:ascii="宋体" w:hAnsi="宋体"/>
          <w:szCs w:val="24"/>
        </w:rPr>
        <w:t>java.util.List</w:t>
      </w:r>
      <w:proofErr w:type="spellEnd"/>
      <w:r w:rsidRPr="00945C3F">
        <w:rPr>
          <w:rStyle w:val="a7"/>
          <w:rFonts w:ascii="宋体" w:hAnsi="宋体"/>
          <w:szCs w:val="24"/>
        </w:rPr>
        <w:t>接口extends Collection接口</w:t>
      </w:r>
    </w:p>
    <w:p w14:paraId="2DCFB664" w14:textId="1C320F57" w:rsidR="00945C3F" w:rsidRPr="00647533" w:rsidRDefault="00945C3F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一、</w:t>
      </w:r>
      <w:r w:rsidRPr="00647533">
        <w:rPr>
          <w:rStyle w:val="a7"/>
          <w:b/>
          <w:bCs/>
          <w:sz w:val="30"/>
        </w:rPr>
        <w:t>List</w:t>
      </w:r>
      <w:r w:rsidRPr="00647533">
        <w:rPr>
          <w:rStyle w:val="a7"/>
          <w:b/>
          <w:bCs/>
          <w:sz w:val="30"/>
        </w:rPr>
        <w:t>接口的特点</w:t>
      </w:r>
      <w:r w:rsidRPr="00647533">
        <w:rPr>
          <w:rStyle w:val="a7"/>
          <w:b/>
          <w:bCs/>
          <w:sz w:val="30"/>
        </w:rPr>
        <w:t>:</w:t>
      </w:r>
    </w:p>
    <w:p w14:paraId="1494E33D" w14:textId="77777777" w:rsidR="00945C3F" w:rsidRPr="00945C3F" w:rsidRDefault="00945C3F" w:rsidP="00945C3F">
      <w:pPr>
        <w:rPr>
          <w:rStyle w:val="a7"/>
          <w:rFonts w:ascii="宋体" w:hAnsi="宋体"/>
          <w:szCs w:val="24"/>
        </w:rPr>
      </w:pPr>
      <w:r w:rsidRPr="00945C3F">
        <w:rPr>
          <w:rStyle w:val="a7"/>
          <w:rFonts w:ascii="宋体" w:hAnsi="宋体"/>
          <w:szCs w:val="24"/>
        </w:rPr>
        <w:t>1.有序的集合,存储元素和取出元素的顺序是一致的(存储123 取出123)</w:t>
      </w:r>
    </w:p>
    <w:p w14:paraId="2EDE4486" w14:textId="492661A5" w:rsidR="00945C3F" w:rsidRPr="00945C3F" w:rsidRDefault="00945C3F" w:rsidP="00945C3F">
      <w:pPr>
        <w:rPr>
          <w:rStyle w:val="a7"/>
          <w:rFonts w:ascii="宋体" w:hAnsi="宋体"/>
          <w:szCs w:val="24"/>
        </w:rPr>
      </w:pPr>
      <w:r w:rsidRPr="00945C3F">
        <w:rPr>
          <w:rStyle w:val="a7"/>
          <w:rFonts w:ascii="宋体" w:hAnsi="宋体"/>
          <w:szCs w:val="24"/>
        </w:rPr>
        <w:t>2.有索引包含了一些带索引的方法</w:t>
      </w:r>
    </w:p>
    <w:p w14:paraId="1FF78659" w14:textId="77777777" w:rsidR="00945C3F" w:rsidRPr="00945C3F" w:rsidRDefault="00945C3F" w:rsidP="00945C3F">
      <w:pPr>
        <w:rPr>
          <w:rStyle w:val="a7"/>
          <w:rFonts w:ascii="宋体" w:hAnsi="宋体"/>
          <w:szCs w:val="24"/>
        </w:rPr>
      </w:pPr>
      <w:r w:rsidRPr="00945C3F">
        <w:rPr>
          <w:rStyle w:val="a7"/>
          <w:rFonts w:ascii="宋体" w:hAnsi="宋体"/>
          <w:szCs w:val="24"/>
        </w:rPr>
        <w:t>3.允许存储重复的元素</w:t>
      </w:r>
    </w:p>
    <w:p w14:paraId="75E9CA9D" w14:textId="085023FE" w:rsidR="00945C3F" w:rsidRPr="00647533" w:rsidRDefault="00945C3F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二、</w:t>
      </w:r>
      <w:r w:rsidRPr="00647533">
        <w:rPr>
          <w:rStyle w:val="a7"/>
          <w:b/>
          <w:bCs/>
          <w:sz w:val="30"/>
        </w:rPr>
        <w:t>List</w:t>
      </w:r>
      <w:r w:rsidRPr="00647533">
        <w:rPr>
          <w:rStyle w:val="a7"/>
          <w:b/>
          <w:bCs/>
          <w:sz w:val="30"/>
        </w:rPr>
        <w:t>接口中带索引的方法</w:t>
      </w:r>
      <w:r w:rsidRPr="00647533">
        <w:rPr>
          <w:rStyle w:val="a7"/>
          <w:b/>
          <w:bCs/>
          <w:sz w:val="30"/>
        </w:rPr>
        <w:t>(</w:t>
      </w:r>
      <w:r w:rsidRPr="00647533">
        <w:rPr>
          <w:rStyle w:val="a7"/>
          <w:b/>
          <w:bCs/>
          <w:sz w:val="30"/>
        </w:rPr>
        <w:t>特有</w:t>
      </w:r>
      <w:r w:rsidRPr="00647533">
        <w:rPr>
          <w:rStyle w:val="a7"/>
          <w:b/>
          <w:bCs/>
          <w:sz w:val="30"/>
        </w:rPr>
        <w:t>)</w:t>
      </w:r>
    </w:p>
    <w:p w14:paraId="250ED16A" w14:textId="77777777" w:rsidR="00945C3F" w:rsidRPr="00945C3F" w:rsidRDefault="00945C3F" w:rsidP="00945C3F">
      <w:pPr>
        <w:ind w:left="420"/>
        <w:rPr>
          <w:rStyle w:val="a7"/>
          <w:rFonts w:ascii="宋体" w:hAnsi="宋体"/>
          <w:szCs w:val="24"/>
        </w:rPr>
      </w:pPr>
      <w:r w:rsidRPr="00945C3F">
        <w:rPr>
          <w:rStyle w:val="a7"/>
          <w:rFonts w:ascii="宋体" w:hAnsi="宋体"/>
          <w:szCs w:val="24"/>
        </w:rPr>
        <w:t>- public void add(int index, E element): 将指定的元素，添加到该集合中的指定位置上。</w:t>
      </w:r>
    </w:p>
    <w:p w14:paraId="44848408" w14:textId="01F8EEDE" w:rsidR="00945C3F" w:rsidRPr="00945C3F" w:rsidRDefault="00945C3F" w:rsidP="00945C3F">
      <w:pPr>
        <w:ind w:left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-</w:t>
      </w:r>
      <w:r>
        <w:rPr>
          <w:rStyle w:val="a7"/>
          <w:rFonts w:ascii="宋体" w:hAnsi="宋体"/>
          <w:szCs w:val="24"/>
        </w:rPr>
        <w:t xml:space="preserve"> </w:t>
      </w:r>
      <w:r w:rsidRPr="00945C3F">
        <w:rPr>
          <w:rStyle w:val="a7"/>
          <w:rFonts w:ascii="宋体" w:hAnsi="宋体"/>
          <w:szCs w:val="24"/>
        </w:rPr>
        <w:t>public E get(int index):返回集合中指定位置的元素。</w:t>
      </w:r>
    </w:p>
    <w:p w14:paraId="2ACA0D69" w14:textId="06D377CB" w:rsidR="00945C3F" w:rsidRPr="00945C3F" w:rsidRDefault="00945C3F" w:rsidP="00945C3F">
      <w:pPr>
        <w:ind w:left="420"/>
        <w:rPr>
          <w:rStyle w:val="a7"/>
          <w:rFonts w:ascii="宋体" w:hAnsi="宋体"/>
          <w:szCs w:val="24"/>
        </w:rPr>
      </w:pPr>
      <w:r w:rsidRPr="00945C3F">
        <w:rPr>
          <w:rStyle w:val="a7"/>
          <w:rFonts w:ascii="宋体" w:hAnsi="宋体"/>
          <w:szCs w:val="24"/>
        </w:rPr>
        <w:t>-</w:t>
      </w:r>
      <w:r>
        <w:rPr>
          <w:rStyle w:val="a7"/>
          <w:rFonts w:ascii="宋体" w:hAnsi="宋体"/>
          <w:szCs w:val="24"/>
        </w:rPr>
        <w:t xml:space="preserve"> </w:t>
      </w:r>
      <w:r w:rsidRPr="00945C3F">
        <w:rPr>
          <w:rStyle w:val="a7"/>
          <w:rFonts w:ascii="宋体" w:hAnsi="宋体"/>
          <w:szCs w:val="24"/>
        </w:rPr>
        <w:t>public E remove(int index): 移除列表中指定位置的元素，返回的是被移除的元素。</w:t>
      </w:r>
    </w:p>
    <w:p w14:paraId="24713B34" w14:textId="244E6499" w:rsidR="00945C3F" w:rsidRPr="00945C3F" w:rsidRDefault="00945C3F" w:rsidP="00945C3F">
      <w:pPr>
        <w:ind w:left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-</w:t>
      </w:r>
      <w:r>
        <w:rPr>
          <w:rStyle w:val="a7"/>
          <w:rFonts w:ascii="宋体" w:hAnsi="宋体"/>
          <w:szCs w:val="24"/>
        </w:rPr>
        <w:t xml:space="preserve"> </w:t>
      </w:r>
      <w:r w:rsidRPr="00945C3F">
        <w:rPr>
          <w:rStyle w:val="a7"/>
          <w:rFonts w:ascii="宋体" w:hAnsi="宋体"/>
          <w:szCs w:val="24"/>
        </w:rPr>
        <w:t>public E set(int index, E element): 用指定元素替换集合中指定位置的元素,返回值的更新前的元素。</w:t>
      </w:r>
    </w:p>
    <w:p w14:paraId="26F90D5D" w14:textId="77777777" w:rsidR="00945C3F" w:rsidRPr="00945C3F" w:rsidRDefault="00945C3F" w:rsidP="00945C3F">
      <w:pPr>
        <w:rPr>
          <w:rStyle w:val="a7"/>
          <w:rFonts w:ascii="宋体" w:hAnsi="宋体"/>
          <w:szCs w:val="24"/>
        </w:rPr>
      </w:pPr>
      <w:r w:rsidRPr="00945C3F">
        <w:rPr>
          <w:rStyle w:val="a7"/>
          <w:rFonts w:ascii="宋体" w:hAnsi="宋体" w:hint="eastAsia"/>
          <w:szCs w:val="24"/>
        </w:rPr>
        <w:t>注意</w:t>
      </w:r>
      <w:r w:rsidRPr="00945C3F">
        <w:rPr>
          <w:rStyle w:val="a7"/>
          <w:rFonts w:ascii="宋体" w:hAnsi="宋体"/>
          <w:szCs w:val="24"/>
        </w:rPr>
        <w:t>:</w:t>
      </w:r>
    </w:p>
    <w:p w14:paraId="3B826999" w14:textId="1ED9770B" w:rsidR="00945C3F" w:rsidRPr="00945C3F" w:rsidRDefault="00945C3F" w:rsidP="00945C3F">
      <w:pPr>
        <w:rPr>
          <w:rStyle w:val="a7"/>
          <w:rFonts w:ascii="宋体" w:hAnsi="宋体"/>
          <w:szCs w:val="24"/>
        </w:rPr>
      </w:pPr>
      <w:r w:rsidRPr="00945C3F">
        <w:rPr>
          <w:rStyle w:val="a7"/>
          <w:rFonts w:ascii="宋体" w:hAnsi="宋体" w:hint="eastAsia"/>
          <w:szCs w:val="24"/>
        </w:rPr>
        <w:t>操作索引的时候</w:t>
      </w:r>
      <w:r w:rsidRPr="00945C3F">
        <w:rPr>
          <w:rStyle w:val="a7"/>
          <w:rFonts w:ascii="宋体" w:hAnsi="宋体"/>
          <w:szCs w:val="24"/>
        </w:rPr>
        <w:t xml:space="preserve">, </w:t>
      </w:r>
      <w:r>
        <w:rPr>
          <w:rStyle w:val="a7"/>
          <w:rFonts w:ascii="宋体" w:hAnsi="宋体" w:hint="eastAsia"/>
          <w:szCs w:val="24"/>
        </w:rPr>
        <w:t>一</w:t>
      </w:r>
      <w:r w:rsidRPr="00945C3F">
        <w:rPr>
          <w:rStyle w:val="a7"/>
          <w:rFonts w:ascii="宋体" w:hAnsi="宋体"/>
          <w:szCs w:val="24"/>
        </w:rPr>
        <w:t>定要防止索引越界异常</w:t>
      </w:r>
    </w:p>
    <w:p w14:paraId="0EB9B930" w14:textId="66D23AFB" w:rsidR="00945C3F" w:rsidRPr="00945C3F" w:rsidRDefault="00945C3F" w:rsidP="00945C3F">
      <w:pPr>
        <w:rPr>
          <w:rStyle w:val="a7"/>
          <w:rFonts w:ascii="宋体" w:hAnsi="宋体"/>
          <w:szCs w:val="24"/>
        </w:rPr>
      </w:pPr>
      <w:proofErr w:type="spellStart"/>
      <w:r w:rsidRPr="00945C3F">
        <w:rPr>
          <w:rStyle w:val="a7"/>
          <w:rFonts w:ascii="宋体" w:hAnsi="宋体"/>
          <w:szCs w:val="24"/>
        </w:rPr>
        <w:t>IndexOutOfBoundsException</w:t>
      </w:r>
      <w:proofErr w:type="spellEnd"/>
      <w:r w:rsidRPr="00945C3F">
        <w:rPr>
          <w:rStyle w:val="a7"/>
          <w:rFonts w:ascii="宋体" w:hAnsi="宋体"/>
          <w:szCs w:val="24"/>
        </w:rPr>
        <w:t xml:space="preserve"> :</w:t>
      </w:r>
      <w:r>
        <w:rPr>
          <w:rStyle w:val="a7"/>
          <w:rFonts w:ascii="宋体" w:hAnsi="宋体"/>
          <w:szCs w:val="24"/>
        </w:rPr>
        <w:t xml:space="preserve"> </w:t>
      </w:r>
      <w:r w:rsidRPr="00945C3F">
        <w:rPr>
          <w:rStyle w:val="a7"/>
          <w:rFonts w:ascii="宋体" w:hAnsi="宋体"/>
          <w:szCs w:val="24"/>
        </w:rPr>
        <w:t>索引越界异常,集合会报</w:t>
      </w:r>
    </w:p>
    <w:p w14:paraId="060214AC" w14:textId="2A2DAABE" w:rsidR="00945C3F" w:rsidRPr="00945C3F" w:rsidRDefault="00945C3F" w:rsidP="00945C3F">
      <w:pPr>
        <w:rPr>
          <w:rStyle w:val="a7"/>
          <w:rFonts w:ascii="宋体" w:hAnsi="宋体"/>
          <w:szCs w:val="24"/>
        </w:rPr>
      </w:pPr>
      <w:proofErr w:type="spellStart"/>
      <w:r w:rsidRPr="00945C3F">
        <w:rPr>
          <w:rStyle w:val="a7"/>
          <w:rFonts w:ascii="宋体" w:hAnsi="宋体"/>
          <w:szCs w:val="24"/>
        </w:rPr>
        <w:t>ArrayIndexOutOfBoundsException</w:t>
      </w:r>
      <w:proofErr w:type="spellEnd"/>
      <w:r w:rsidRPr="00945C3F">
        <w:rPr>
          <w:rStyle w:val="a7"/>
          <w:rFonts w:ascii="宋体" w:hAnsi="宋体"/>
          <w:szCs w:val="24"/>
        </w:rPr>
        <w:t xml:space="preserve"> :</w:t>
      </w:r>
      <w:r>
        <w:rPr>
          <w:rStyle w:val="a7"/>
          <w:rFonts w:ascii="宋体" w:hAnsi="宋体"/>
          <w:szCs w:val="24"/>
        </w:rPr>
        <w:t xml:space="preserve"> </w:t>
      </w:r>
      <w:r w:rsidRPr="00945C3F">
        <w:rPr>
          <w:rStyle w:val="a7"/>
          <w:rFonts w:ascii="宋体" w:hAnsi="宋体"/>
          <w:szCs w:val="24"/>
        </w:rPr>
        <w:t>数组索引越界异常</w:t>
      </w:r>
    </w:p>
    <w:p w14:paraId="1E59C68E" w14:textId="45F06030" w:rsidR="007E6C5A" w:rsidRDefault="00945C3F" w:rsidP="00945C3F">
      <w:pPr>
        <w:rPr>
          <w:rStyle w:val="a7"/>
          <w:rFonts w:ascii="宋体" w:hAnsi="宋体"/>
          <w:szCs w:val="24"/>
        </w:rPr>
      </w:pPr>
      <w:proofErr w:type="spellStart"/>
      <w:r w:rsidRPr="00945C3F">
        <w:rPr>
          <w:rStyle w:val="a7"/>
          <w:rFonts w:ascii="宋体" w:hAnsi="宋体"/>
          <w:szCs w:val="24"/>
        </w:rPr>
        <w:t>StringIndexOutOfBoundsException</w:t>
      </w:r>
      <w:proofErr w:type="spellEnd"/>
      <w:r>
        <w:rPr>
          <w:rStyle w:val="a7"/>
          <w:rFonts w:ascii="宋体" w:hAnsi="宋体"/>
          <w:szCs w:val="24"/>
        </w:rPr>
        <w:t xml:space="preserve"> </w:t>
      </w:r>
      <w:r w:rsidRPr="00945C3F">
        <w:rPr>
          <w:rStyle w:val="a7"/>
          <w:rFonts w:ascii="宋体" w:hAnsi="宋体"/>
          <w:szCs w:val="24"/>
        </w:rPr>
        <w:t>:</w:t>
      </w:r>
      <w:r>
        <w:rPr>
          <w:rStyle w:val="a7"/>
          <w:rFonts w:ascii="宋体" w:hAnsi="宋体"/>
          <w:szCs w:val="24"/>
        </w:rPr>
        <w:t xml:space="preserve"> </w:t>
      </w:r>
      <w:r w:rsidRPr="00945C3F">
        <w:rPr>
          <w:rStyle w:val="a7"/>
          <w:rFonts w:ascii="宋体" w:hAnsi="宋体"/>
          <w:szCs w:val="24"/>
        </w:rPr>
        <w:t>字符串索引越界异常</w:t>
      </w:r>
    </w:p>
    <w:p w14:paraId="31A6EB5B" w14:textId="5D19FE97" w:rsidR="00A0748C" w:rsidRPr="00C71350" w:rsidRDefault="00A0748C" w:rsidP="00C71350">
      <w:pPr>
        <w:pStyle w:val="2"/>
        <w:spacing w:before="156" w:after="156"/>
        <w:rPr>
          <w:rStyle w:val="a7"/>
          <w:b/>
          <w:bCs/>
          <w:sz w:val="30"/>
        </w:rPr>
      </w:pPr>
      <w:r w:rsidRPr="00C71350">
        <w:rPr>
          <w:rStyle w:val="a7"/>
          <w:rFonts w:hint="eastAsia"/>
          <w:b/>
          <w:bCs/>
          <w:sz w:val="30"/>
        </w:rPr>
        <w:t>L</w:t>
      </w:r>
      <w:r w:rsidRPr="00C71350">
        <w:rPr>
          <w:rStyle w:val="a7"/>
          <w:b/>
          <w:bCs/>
          <w:sz w:val="30"/>
        </w:rPr>
        <w:t>inkedList</w:t>
      </w:r>
      <w:r w:rsidR="00C71350" w:rsidRPr="00C71350">
        <w:rPr>
          <w:rStyle w:val="a7"/>
          <w:b/>
          <w:bCs/>
          <w:sz w:val="30"/>
        </w:rPr>
        <w:t xml:space="preserve"> </w:t>
      </w:r>
      <w:r w:rsidR="00C71350" w:rsidRPr="00C71350">
        <w:rPr>
          <w:rStyle w:val="a7"/>
          <w:rFonts w:ascii="宋体" w:hAnsi="宋体" w:hint="eastAsia"/>
          <w:b/>
          <w:bCs/>
          <w:szCs w:val="24"/>
        </w:rPr>
        <w:t>implements List接口</w:t>
      </w:r>
    </w:p>
    <w:p w14:paraId="4C03280C" w14:textId="344069CA" w:rsidR="00EA22EF" w:rsidRPr="00EA22EF" w:rsidRDefault="00EA22EF" w:rsidP="00EA22EF">
      <w:pPr>
        <w:rPr>
          <w:rStyle w:val="a7"/>
        </w:rPr>
      </w:pPr>
      <w:r w:rsidRPr="00EA22EF">
        <w:rPr>
          <w:rStyle w:val="a7"/>
          <w:rFonts w:hint="eastAsia"/>
        </w:rPr>
        <w:t xml:space="preserve">java. </w:t>
      </w:r>
      <w:proofErr w:type="spellStart"/>
      <w:r w:rsidRPr="00EA22EF">
        <w:rPr>
          <w:rStyle w:val="a7"/>
          <w:rFonts w:hint="eastAsia"/>
        </w:rPr>
        <w:t>util.</w:t>
      </w:r>
      <w:r w:rsidR="00407D23">
        <w:rPr>
          <w:rStyle w:val="a7"/>
          <w:rFonts w:hint="eastAsia"/>
        </w:rPr>
        <w:t>L</w:t>
      </w:r>
      <w:r w:rsidRPr="00EA22EF">
        <w:rPr>
          <w:rStyle w:val="a7"/>
          <w:rFonts w:hint="eastAsia"/>
        </w:rPr>
        <w:t>inkedList</w:t>
      </w:r>
      <w:proofErr w:type="spellEnd"/>
      <w:r w:rsidRPr="00EA22EF">
        <w:rPr>
          <w:rStyle w:val="a7"/>
          <w:rFonts w:hint="eastAsia"/>
        </w:rPr>
        <w:t>集合</w:t>
      </w:r>
    </w:p>
    <w:p w14:paraId="30243C49" w14:textId="1D059013" w:rsidR="00EA22EF" w:rsidRPr="00C71350" w:rsidRDefault="00C71350" w:rsidP="00C71350">
      <w:pPr>
        <w:rPr>
          <w:rStyle w:val="a7"/>
          <w:sz w:val="28"/>
          <w:szCs w:val="28"/>
        </w:rPr>
      </w:pPr>
      <w:proofErr w:type="gramStart"/>
      <w:r w:rsidRPr="00C71350">
        <w:rPr>
          <w:rStyle w:val="a7"/>
          <w:rFonts w:hint="eastAsia"/>
          <w:sz w:val="28"/>
          <w:szCs w:val="28"/>
        </w:rPr>
        <w:t>一</w:t>
      </w:r>
      <w:proofErr w:type="gramEnd"/>
      <w:r w:rsidRPr="00C71350">
        <w:rPr>
          <w:rStyle w:val="a7"/>
          <w:rFonts w:hint="eastAsia"/>
          <w:sz w:val="28"/>
          <w:szCs w:val="28"/>
        </w:rPr>
        <w:t>．</w:t>
      </w:r>
      <w:r w:rsidR="00407D23" w:rsidRPr="00C71350">
        <w:rPr>
          <w:rStyle w:val="a7"/>
          <w:sz w:val="28"/>
          <w:szCs w:val="28"/>
        </w:rPr>
        <w:t>LinkedList</w:t>
      </w:r>
      <w:r w:rsidR="00EA22EF" w:rsidRPr="00C71350">
        <w:rPr>
          <w:rStyle w:val="a7"/>
          <w:rFonts w:hint="eastAsia"/>
          <w:sz w:val="28"/>
          <w:szCs w:val="28"/>
        </w:rPr>
        <w:t>集合的特点</w:t>
      </w:r>
      <w:r w:rsidR="00EA22EF" w:rsidRPr="00C71350">
        <w:rPr>
          <w:rStyle w:val="a7"/>
          <w:rFonts w:hint="eastAsia"/>
          <w:sz w:val="28"/>
          <w:szCs w:val="28"/>
        </w:rPr>
        <w:t>:</w:t>
      </w:r>
    </w:p>
    <w:p w14:paraId="792993E2" w14:textId="77777777" w:rsidR="00EA22EF" w:rsidRPr="00EA22EF" w:rsidRDefault="00EA22EF" w:rsidP="00C71350">
      <w:pPr>
        <w:ind w:firstLine="420"/>
        <w:rPr>
          <w:rStyle w:val="a7"/>
        </w:rPr>
      </w:pPr>
      <w:r w:rsidRPr="00EA22EF">
        <w:rPr>
          <w:rStyle w:val="a7"/>
          <w:rFonts w:hint="eastAsia"/>
        </w:rPr>
        <w:t>1.</w:t>
      </w:r>
      <w:r w:rsidRPr="00EA22EF">
        <w:rPr>
          <w:rStyle w:val="a7"/>
          <w:rFonts w:hint="eastAsia"/>
        </w:rPr>
        <w:t>底层是一个链表结构</w:t>
      </w:r>
      <w:r w:rsidRPr="00EA22EF">
        <w:rPr>
          <w:rStyle w:val="a7"/>
          <w:rFonts w:hint="eastAsia"/>
        </w:rPr>
        <w:t>:</w:t>
      </w:r>
      <w:r w:rsidRPr="00EA22EF">
        <w:rPr>
          <w:rStyle w:val="a7"/>
          <w:rFonts w:hint="eastAsia"/>
        </w:rPr>
        <w:t>查询慢</w:t>
      </w:r>
      <w:r w:rsidRPr="00EA22EF">
        <w:rPr>
          <w:rStyle w:val="a7"/>
          <w:rFonts w:hint="eastAsia"/>
        </w:rPr>
        <w:t>,</w:t>
      </w:r>
      <w:r w:rsidRPr="00EA22EF">
        <w:rPr>
          <w:rStyle w:val="a7"/>
          <w:rFonts w:hint="eastAsia"/>
        </w:rPr>
        <w:t>增删快</w:t>
      </w:r>
    </w:p>
    <w:p w14:paraId="4B1B3D5C" w14:textId="77777777" w:rsidR="00EA22EF" w:rsidRPr="00EA22EF" w:rsidRDefault="00EA22EF" w:rsidP="00C71350">
      <w:pPr>
        <w:ind w:firstLine="420"/>
        <w:rPr>
          <w:rStyle w:val="a7"/>
        </w:rPr>
      </w:pPr>
      <w:r w:rsidRPr="00EA22EF">
        <w:rPr>
          <w:rStyle w:val="a7"/>
          <w:rFonts w:hint="eastAsia"/>
        </w:rPr>
        <w:t>2.</w:t>
      </w:r>
      <w:r w:rsidRPr="00EA22EF">
        <w:rPr>
          <w:rStyle w:val="a7"/>
          <w:rFonts w:hint="eastAsia"/>
        </w:rPr>
        <w:t>里边包含了大量操作首尾元素的方法</w:t>
      </w:r>
    </w:p>
    <w:p w14:paraId="6F0DE0CA" w14:textId="5D28ABA1" w:rsidR="00EA22EF" w:rsidRDefault="00EA22EF" w:rsidP="00C71350">
      <w:pPr>
        <w:ind w:firstLine="420"/>
        <w:rPr>
          <w:rStyle w:val="a7"/>
          <w:color w:val="FF0000"/>
        </w:rPr>
      </w:pPr>
      <w:r w:rsidRPr="00C71350">
        <w:rPr>
          <w:rStyle w:val="a7"/>
          <w:rFonts w:hint="eastAsia"/>
          <w:color w:val="FF0000"/>
        </w:rPr>
        <w:t>注意</w:t>
      </w:r>
      <w:r w:rsidRPr="00EA22EF">
        <w:rPr>
          <w:rStyle w:val="a7"/>
          <w:rFonts w:hint="eastAsia"/>
        </w:rPr>
        <w:t>:</w:t>
      </w:r>
      <w:r w:rsidRPr="00EA22EF">
        <w:rPr>
          <w:rStyle w:val="a7"/>
          <w:rFonts w:hint="eastAsia"/>
        </w:rPr>
        <w:t>使用</w:t>
      </w:r>
      <w:r w:rsidR="00407D23" w:rsidRPr="00EA22EF">
        <w:rPr>
          <w:rStyle w:val="a7"/>
        </w:rPr>
        <w:t>LinkedList</w:t>
      </w:r>
      <w:r w:rsidRPr="00EA22EF">
        <w:rPr>
          <w:rStyle w:val="a7"/>
          <w:rFonts w:hint="eastAsia"/>
        </w:rPr>
        <w:t>集合特有的方法</w:t>
      </w:r>
      <w:r w:rsidRPr="00EA22EF">
        <w:rPr>
          <w:rStyle w:val="a7"/>
          <w:rFonts w:hint="eastAsia"/>
        </w:rPr>
        <w:t>,</w:t>
      </w:r>
      <w:r w:rsidRPr="00C71350">
        <w:rPr>
          <w:rStyle w:val="a7"/>
          <w:rFonts w:hint="eastAsia"/>
          <w:color w:val="FF0000"/>
        </w:rPr>
        <w:t>不能使用多态</w:t>
      </w:r>
    </w:p>
    <w:p w14:paraId="27864A28" w14:textId="77777777" w:rsidR="00C71350" w:rsidRPr="00C71350" w:rsidRDefault="00C71350" w:rsidP="00C71350">
      <w:pPr>
        <w:ind w:firstLine="420"/>
        <w:rPr>
          <w:rStyle w:val="a7"/>
          <w:color w:val="FF0000"/>
        </w:rPr>
      </w:pPr>
    </w:p>
    <w:p w14:paraId="02759495" w14:textId="1D190296" w:rsidR="00EA22EF" w:rsidRPr="00EA22EF" w:rsidRDefault="00C71350" w:rsidP="00C71350">
      <w:pPr>
        <w:ind w:firstLine="420"/>
        <w:rPr>
          <w:rStyle w:val="a7"/>
        </w:rPr>
      </w:pPr>
      <w:r>
        <w:rPr>
          <w:rStyle w:val="a7"/>
          <w:rFonts w:hint="eastAsia"/>
        </w:rPr>
        <w:t>-</w:t>
      </w:r>
      <w:r>
        <w:rPr>
          <w:rStyle w:val="a7"/>
        </w:rPr>
        <w:t xml:space="preserve"> </w:t>
      </w:r>
      <w:r w:rsidR="00EA22EF" w:rsidRPr="00EA22EF">
        <w:rPr>
          <w:rStyle w:val="a7"/>
          <w:rFonts w:hint="eastAsia"/>
        </w:rPr>
        <w:t xml:space="preserve">public void </w:t>
      </w:r>
      <w:proofErr w:type="spellStart"/>
      <w:r w:rsidR="00EA22EF" w:rsidRPr="00EA22EF">
        <w:rPr>
          <w:rStyle w:val="a7"/>
          <w:rFonts w:hint="eastAsia"/>
        </w:rPr>
        <w:t>addFirst</w:t>
      </w:r>
      <w:proofErr w:type="spellEnd"/>
      <w:r w:rsidR="00EA22EF" w:rsidRPr="00EA22EF">
        <w:rPr>
          <w:rStyle w:val="a7"/>
          <w:rFonts w:hint="eastAsia"/>
        </w:rPr>
        <w:t>(E e):</w:t>
      </w:r>
      <w:r w:rsidR="00EA22EF" w:rsidRPr="00EA22EF">
        <w:rPr>
          <w:rStyle w:val="a7"/>
          <w:rFonts w:hint="eastAsia"/>
        </w:rPr>
        <w:t>将指定元素插入此列表的开头。</w:t>
      </w:r>
    </w:p>
    <w:p w14:paraId="73D1BA85" w14:textId="4257E7D5" w:rsidR="00EA22EF" w:rsidRPr="00EA22EF" w:rsidRDefault="00EA22EF" w:rsidP="00C71350">
      <w:pPr>
        <w:ind w:firstLine="420"/>
        <w:rPr>
          <w:rStyle w:val="a7"/>
        </w:rPr>
      </w:pPr>
      <w:r w:rsidRPr="00EA22EF">
        <w:rPr>
          <w:rStyle w:val="a7"/>
          <w:rFonts w:hint="eastAsia"/>
        </w:rPr>
        <w:t xml:space="preserve">- public void </w:t>
      </w:r>
      <w:proofErr w:type="spellStart"/>
      <w:r w:rsidRPr="00EA22EF">
        <w:rPr>
          <w:rStyle w:val="a7"/>
          <w:rFonts w:hint="eastAsia"/>
        </w:rPr>
        <w:t>addLast</w:t>
      </w:r>
      <w:proofErr w:type="spellEnd"/>
      <w:r w:rsidRPr="00EA22EF">
        <w:rPr>
          <w:rStyle w:val="a7"/>
          <w:rFonts w:hint="eastAsia"/>
        </w:rPr>
        <w:t>(E e):</w:t>
      </w:r>
      <w:r w:rsidRPr="00EA22EF">
        <w:rPr>
          <w:rStyle w:val="a7"/>
          <w:rFonts w:hint="eastAsia"/>
        </w:rPr>
        <w:t>将指定元素添加到此列表的结尾。</w:t>
      </w:r>
      <w:r w:rsidR="00C71350">
        <w:rPr>
          <w:rStyle w:val="a7"/>
          <w:rFonts w:hint="eastAsia"/>
        </w:rPr>
        <w:t>相当于</w:t>
      </w:r>
      <w:r w:rsidR="00C71350">
        <w:rPr>
          <w:rStyle w:val="a7"/>
          <w:rFonts w:hint="eastAsia"/>
        </w:rPr>
        <w:t>add(</w:t>
      </w:r>
      <w:r w:rsidR="00C71350">
        <w:rPr>
          <w:rStyle w:val="a7"/>
        </w:rPr>
        <w:t>)</w:t>
      </w:r>
    </w:p>
    <w:p w14:paraId="4FED6878" w14:textId="1DA2848C" w:rsidR="00EA22EF" w:rsidRDefault="00EA22EF" w:rsidP="00C71350">
      <w:pPr>
        <w:ind w:firstLine="420"/>
        <w:rPr>
          <w:rStyle w:val="a7"/>
        </w:rPr>
      </w:pPr>
      <w:r w:rsidRPr="00EA22EF">
        <w:rPr>
          <w:rStyle w:val="a7"/>
          <w:rFonts w:hint="eastAsia"/>
        </w:rPr>
        <w:t>- public void push(E e):</w:t>
      </w:r>
      <w:r w:rsidRPr="00EA22EF">
        <w:rPr>
          <w:rStyle w:val="a7"/>
          <w:rFonts w:hint="eastAsia"/>
        </w:rPr>
        <w:t>将元素推入此列表所表示的</w:t>
      </w:r>
      <w:r w:rsidRPr="00C71350">
        <w:rPr>
          <w:rStyle w:val="a7"/>
          <w:rFonts w:hint="eastAsia"/>
          <w:color w:val="FF0000"/>
        </w:rPr>
        <w:t>堆栈</w:t>
      </w:r>
      <w:r w:rsidRPr="00EA22EF">
        <w:rPr>
          <w:rStyle w:val="a7"/>
          <w:rFonts w:hint="eastAsia"/>
        </w:rPr>
        <w:t>。</w:t>
      </w:r>
    </w:p>
    <w:p w14:paraId="7EC3AC26" w14:textId="77777777" w:rsidR="00C71350" w:rsidRPr="00EA22EF" w:rsidRDefault="00C71350" w:rsidP="00C71350">
      <w:pPr>
        <w:ind w:firstLine="420"/>
        <w:rPr>
          <w:rStyle w:val="a7"/>
        </w:rPr>
      </w:pPr>
    </w:p>
    <w:p w14:paraId="61CDA094" w14:textId="339D061B" w:rsidR="00EA22EF" w:rsidRPr="00EA22EF" w:rsidRDefault="00EA22EF" w:rsidP="00C71350">
      <w:pPr>
        <w:ind w:firstLine="420"/>
        <w:rPr>
          <w:rStyle w:val="a7"/>
        </w:rPr>
      </w:pPr>
      <w:r w:rsidRPr="00EA22EF">
        <w:rPr>
          <w:rStyle w:val="a7"/>
          <w:rFonts w:hint="eastAsia"/>
        </w:rPr>
        <w:t xml:space="preserve">- public E </w:t>
      </w:r>
      <w:proofErr w:type="spellStart"/>
      <w:r w:rsidRPr="00EA22EF">
        <w:rPr>
          <w:rStyle w:val="a7"/>
          <w:rFonts w:hint="eastAsia"/>
        </w:rPr>
        <w:t>getFirst</w:t>
      </w:r>
      <w:proofErr w:type="spellEnd"/>
      <w:r w:rsidRPr="00EA22EF">
        <w:rPr>
          <w:rStyle w:val="a7"/>
          <w:rFonts w:hint="eastAsia"/>
        </w:rPr>
        <w:t>()</w:t>
      </w:r>
      <w:r w:rsidRPr="00EA22EF">
        <w:rPr>
          <w:rStyle w:val="a7"/>
          <w:rFonts w:hint="eastAsia"/>
        </w:rPr>
        <w:t>返回此列表的第一个元素。</w:t>
      </w:r>
    </w:p>
    <w:p w14:paraId="28963791" w14:textId="2F92F3BA" w:rsidR="00EA22EF" w:rsidRDefault="00EA22EF" w:rsidP="00C71350">
      <w:pPr>
        <w:ind w:firstLine="420"/>
        <w:rPr>
          <w:rStyle w:val="a7"/>
        </w:rPr>
      </w:pPr>
      <w:r w:rsidRPr="00EA22EF">
        <w:rPr>
          <w:rStyle w:val="a7"/>
          <w:rFonts w:hint="eastAsia"/>
        </w:rPr>
        <w:t xml:space="preserve">- public E </w:t>
      </w:r>
      <w:proofErr w:type="spellStart"/>
      <w:r w:rsidRPr="00EA22EF">
        <w:rPr>
          <w:rStyle w:val="a7"/>
          <w:rFonts w:hint="eastAsia"/>
        </w:rPr>
        <w:t>getlast</w:t>
      </w:r>
      <w:proofErr w:type="spellEnd"/>
      <w:r w:rsidRPr="00EA22EF">
        <w:rPr>
          <w:rStyle w:val="a7"/>
          <w:rFonts w:hint="eastAsia"/>
        </w:rPr>
        <w:t>():</w:t>
      </w:r>
      <w:r w:rsidRPr="00EA22EF">
        <w:rPr>
          <w:rStyle w:val="a7"/>
          <w:rFonts w:hint="eastAsia"/>
        </w:rPr>
        <w:t>返回此列表的最后</w:t>
      </w:r>
      <w:r w:rsidR="00C71350">
        <w:rPr>
          <w:rStyle w:val="a7"/>
          <w:rFonts w:hint="eastAsia"/>
        </w:rPr>
        <w:t>一</w:t>
      </w:r>
      <w:r w:rsidRPr="00EA22EF">
        <w:rPr>
          <w:rStyle w:val="a7"/>
          <w:rFonts w:hint="eastAsia"/>
        </w:rPr>
        <w:t>个元素。</w:t>
      </w:r>
    </w:p>
    <w:p w14:paraId="067AB027" w14:textId="77777777" w:rsidR="00C71350" w:rsidRPr="00EA22EF" w:rsidRDefault="00C71350" w:rsidP="00C71350">
      <w:pPr>
        <w:ind w:firstLine="420"/>
        <w:rPr>
          <w:rStyle w:val="a7"/>
        </w:rPr>
      </w:pPr>
    </w:p>
    <w:p w14:paraId="25DE7B70" w14:textId="7FFFC184" w:rsidR="00EA22EF" w:rsidRPr="00EA22EF" w:rsidRDefault="00C71350" w:rsidP="00C71350">
      <w:pPr>
        <w:ind w:firstLine="420"/>
        <w:rPr>
          <w:rStyle w:val="a7"/>
        </w:rPr>
      </w:pPr>
      <w:r>
        <w:rPr>
          <w:rStyle w:val="a7"/>
          <w:rFonts w:hint="eastAsia"/>
        </w:rPr>
        <w:t>-</w:t>
      </w:r>
      <w:r>
        <w:rPr>
          <w:rStyle w:val="a7"/>
        </w:rPr>
        <w:t xml:space="preserve"> </w:t>
      </w:r>
      <w:r w:rsidR="00EA22EF" w:rsidRPr="00EA22EF">
        <w:rPr>
          <w:rStyle w:val="a7"/>
          <w:rFonts w:hint="eastAsia"/>
        </w:rPr>
        <w:t xml:space="preserve">public E </w:t>
      </w:r>
      <w:proofErr w:type="spellStart"/>
      <w:r w:rsidR="00EA22EF" w:rsidRPr="00EA22EF">
        <w:rPr>
          <w:rStyle w:val="a7"/>
          <w:rFonts w:hint="eastAsia"/>
        </w:rPr>
        <w:t>removeFirst</w:t>
      </w:r>
      <w:proofErr w:type="spellEnd"/>
      <w:r w:rsidR="00EA22EF" w:rsidRPr="00EA22EF">
        <w:rPr>
          <w:rStyle w:val="a7"/>
          <w:rFonts w:hint="eastAsia"/>
        </w:rPr>
        <w:t>():</w:t>
      </w:r>
      <w:r w:rsidR="00EA22EF" w:rsidRPr="00EA22EF">
        <w:rPr>
          <w:rStyle w:val="a7"/>
          <w:rFonts w:hint="eastAsia"/>
        </w:rPr>
        <w:t>移除并返回此列表的第一个元素。</w:t>
      </w:r>
    </w:p>
    <w:p w14:paraId="63322F48" w14:textId="165240B4" w:rsidR="00EA22EF" w:rsidRPr="00EA22EF" w:rsidRDefault="00C71350" w:rsidP="00C71350">
      <w:pPr>
        <w:ind w:firstLine="420"/>
        <w:rPr>
          <w:rStyle w:val="a7"/>
        </w:rPr>
      </w:pPr>
      <w:r>
        <w:rPr>
          <w:rStyle w:val="a7"/>
          <w:rFonts w:hint="eastAsia"/>
        </w:rPr>
        <w:t>-</w:t>
      </w:r>
      <w:r>
        <w:rPr>
          <w:rStyle w:val="a7"/>
        </w:rPr>
        <w:t xml:space="preserve"> </w:t>
      </w:r>
      <w:r w:rsidR="00EA22EF" w:rsidRPr="00EA22EF">
        <w:rPr>
          <w:rStyle w:val="a7"/>
          <w:rFonts w:hint="eastAsia"/>
        </w:rPr>
        <w:t xml:space="preserve">public E </w:t>
      </w:r>
      <w:proofErr w:type="spellStart"/>
      <w:r w:rsidR="00EA22EF" w:rsidRPr="00EA22EF">
        <w:rPr>
          <w:rStyle w:val="a7"/>
          <w:rFonts w:hint="eastAsia"/>
        </w:rPr>
        <w:t>removelast</w:t>
      </w:r>
      <w:proofErr w:type="spellEnd"/>
      <w:r w:rsidR="00EA22EF" w:rsidRPr="00EA22EF">
        <w:rPr>
          <w:rStyle w:val="a7"/>
          <w:rFonts w:hint="eastAsia"/>
        </w:rPr>
        <w:t>() :</w:t>
      </w:r>
      <w:r w:rsidR="00EA22EF" w:rsidRPr="00EA22EF">
        <w:rPr>
          <w:rStyle w:val="a7"/>
          <w:rFonts w:hint="eastAsia"/>
        </w:rPr>
        <w:t>移除并返回此列表的最后一个元素。</w:t>
      </w:r>
    </w:p>
    <w:p w14:paraId="174CD4D2" w14:textId="2A0003FD" w:rsidR="00EA22EF" w:rsidRPr="00EA22EF" w:rsidRDefault="00EA22EF" w:rsidP="00C71350">
      <w:pPr>
        <w:ind w:firstLine="420"/>
        <w:rPr>
          <w:rStyle w:val="a7"/>
        </w:rPr>
      </w:pPr>
      <w:r w:rsidRPr="00EA22EF">
        <w:rPr>
          <w:rStyle w:val="a7"/>
          <w:rFonts w:hint="eastAsia"/>
        </w:rPr>
        <w:t>- public E pop():</w:t>
      </w:r>
      <w:r w:rsidRPr="00EA22EF">
        <w:rPr>
          <w:rStyle w:val="a7"/>
          <w:rFonts w:hint="eastAsia"/>
        </w:rPr>
        <w:t>从此列表所表示的</w:t>
      </w:r>
      <w:r w:rsidRPr="00C71350">
        <w:rPr>
          <w:rStyle w:val="a7"/>
          <w:rFonts w:hint="eastAsia"/>
          <w:color w:val="FF0000"/>
        </w:rPr>
        <w:t>堆栈</w:t>
      </w:r>
      <w:r w:rsidRPr="00EA22EF">
        <w:rPr>
          <w:rStyle w:val="a7"/>
          <w:rFonts w:hint="eastAsia"/>
        </w:rPr>
        <w:t>处弹出一个元素。</w:t>
      </w:r>
    </w:p>
    <w:p w14:paraId="14C56E75" w14:textId="5831C710" w:rsidR="00A0748C" w:rsidRDefault="00EA22EF" w:rsidP="00C71350">
      <w:pPr>
        <w:ind w:firstLine="420"/>
        <w:rPr>
          <w:rStyle w:val="a7"/>
        </w:rPr>
      </w:pPr>
      <w:r w:rsidRPr="00EA22EF">
        <w:rPr>
          <w:rStyle w:val="a7"/>
          <w:rFonts w:hint="eastAsia"/>
        </w:rPr>
        <w:t xml:space="preserve">- public </w:t>
      </w:r>
      <w:proofErr w:type="spellStart"/>
      <w:r w:rsidRPr="00EA22EF">
        <w:rPr>
          <w:rStyle w:val="a7"/>
          <w:rFonts w:hint="eastAsia"/>
        </w:rPr>
        <w:t>boolean</w:t>
      </w:r>
      <w:proofErr w:type="spellEnd"/>
      <w:r w:rsidRPr="00EA22EF">
        <w:rPr>
          <w:rStyle w:val="a7"/>
          <w:rFonts w:hint="eastAsia"/>
        </w:rPr>
        <w:t xml:space="preserve"> </w:t>
      </w:r>
      <w:proofErr w:type="spellStart"/>
      <w:r w:rsidRPr="00EA22EF">
        <w:rPr>
          <w:rStyle w:val="a7"/>
          <w:rFonts w:hint="eastAsia"/>
        </w:rPr>
        <w:t>isEmpty</w:t>
      </w:r>
      <w:proofErr w:type="spellEnd"/>
      <w:r w:rsidRPr="00EA22EF">
        <w:rPr>
          <w:rStyle w:val="a7"/>
          <w:rFonts w:hint="eastAsia"/>
        </w:rPr>
        <w:t>():</w:t>
      </w:r>
      <w:r w:rsidRPr="00EA22EF">
        <w:rPr>
          <w:rStyle w:val="a7"/>
          <w:rFonts w:hint="eastAsia"/>
        </w:rPr>
        <w:t>如果列表不包含元素</w:t>
      </w:r>
      <w:r w:rsidRPr="00EA22EF">
        <w:rPr>
          <w:rStyle w:val="a7"/>
          <w:rFonts w:hint="eastAsia"/>
        </w:rPr>
        <w:t>,</w:t>
      </w:r>
      <w:r w:rsidRPr="00EA22EF">
        <w:rPr>
          <w:rStyle w:val="a7"/>
          <w:rFonts w:hint="eastAsia"/>
        </w:rPr>
        <w:t>则返回</w:t>
      </w:r>
      <w:r w:rsidRPr="00EA22EF">
        <w:rPr>
          <w:rStyle w:val="a7"/>
          <w:rFonts w:hint="eastAsia"/>
        </w:rPr>
        <w:t>true</w:t>
      </w:r>
      <w:r w:rsidRPr="00EA22EF">
        <w:rPr>
          <w:rStyle w:val="a7"/>
          <w:rFonts w:hint="eastAsia"/>
        </w:rPr>
        <w:t>。</w:t>
      </w:r>
    </w:p>
    <w:p w14:paraId="08AE8483" w14:textId="3951889B" w:rsidR="00C71350" w:rsidRDefault="00C71350" w:rsidP="00C71350">
      <w:pPr>
        <w:pStyle w:val="2"/>
        <w:spacing w:before="156" w:after="156"/>
        <w:rPr>
          <w:rStyle w:val="a7"/>
          <w:b/>
          <w:bCs/>
          <w:sz w:val="30"/>
        </w:rPr>
      </w:pPr>
      <w:r w:rsidRPr="00C71350">
        <w:rPr>
          <w:rStyle w:val="a7"/>
          <w:rFonts w:hint="eastAsia"/>
          <w:b/>
          <w:bCs/>
          <w:sz w:val="30"/>
        </w:rPr>
        <w:lastRenderedPageBreak/>
        <w:t>V</w:t>
      </w:r>
      <w:r w:rsidRPr="00C71350">
        <w:rPr>
          <w:rStyle w:val="a7"/>
          <w:b/>
          <w:bCs/>
          <w:sz w:val="30"/>
        </w:rPr>
        <w:t>ector</w:t>
      </w:r>
    </w:p>
    <w:p w14:paraId="07F26EBD" w14:textId="37CB761E" w:rsidR="00C71350" w:rsidRPr="00C71350" w:rsidRDefault="00C71350" w:rsidP="00C71350">
      <w:r>
        <w:rPr>
          <w:rFonts w:hint="eastAsia"/>
        </w:rPr>
        <w:t>单线程，速度慢，被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集合取代</w:t>
      </w:r>
    </w:p>
    <w:p w14:paraId="30D65929" w14:textId="77777777" w:rsidR="006235EA" w:rsidRDefault="006235E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66A56950" w14:textId="055A146B" w:rsidR="00CB15DA" w:rsidRDefault="006235EA" w:rsidP="006235EA">
      <w:pPr>
        <w:pStyle w:val="1"/>
        <w:rPr>
          <w:rStyle w:val="a7"/>
          <w:rFonts w:ascii="黑体" w:eastAsia="黑体" w:hAnsi="黑体"/>
          <w:sz w:val="36"/>
          <w:szCs w:val="36"/>
        </w:rPr>
      </w:pPr>
      <w:r w:rsidRPr="006235EA">
        <w:rPr>
          <w:rStyle w:val="a7"/>
          <w:rFonts w:ascii="黑体" w:eastAsia="黑体" w:hAnsi="黑体" w:hint="eastAsia"/>
          <w:sz w:val="36"/>
          <w:szCs w:val="36"/>
        </w:rPr>
        <w:lastRenderedPageBreak/>
        <w:t>数据结构</w:t>
      </w:r>
    </w:p>
    <w:p w14:paraId="6BCDF076" w14:textId="07AA627C" w:rsidR="006235EA" w:rsidRPr="006235EA" w:rsidRDefault="006235EA" w:rsidP="00583C63">
      <w:pPr>
        <w:pStyle w:val="a3"/>
        <w:numPr>
          <w:ilvl w:val="0"/>
          <w:numId w:val="10"/>
        </w:numPr>
        <w:ind w:firstLineChars="0"/>
        <w:rPr>
          <w:rFonts w:ascii="宋体" w:hAnsi="宋体"/>
          <w:sz w:val="28"/>
          <w:szCs w:val="28"/>
        </w:rPr>
      </w:pPr>
      <w:proofErr w:type="gramStart"/>
      <w:r w:rsidRPr="006235EA">
        <w:rPr>
          <w:rFonts w:ascii="宋体" w:hAnsi="宋体" w:hint="eastAsia"/>
          <w:sz w:val="28"/>
          <w:szCs w:val="28"/>
        </w:rPr>
        <w:t>栈</w:t>
      </w:r>
      <w:proofErr w:type="gramEnd"/>
    </w:p>
    <w:p w14:paraId="3B780D7E" w14:textId="36E1A078" w:rsidR="006235EA" w:rsidRDefault="009C1F2A" w:rsidP="009C1F2A">
      <w:pPr>
        <w:rPr>
          <w:rFonts w:ascii="宋体" w:hAnsi="宋体"/>
          <w:szCs w:val="24"/>
        </w:rPr>
      </w:pPr>
      <w:r>
        <w:rPr>
          <w:rFonts w:ascii="宋体" w:hAnsi="宋体" w:hint="eastAsia"/>
          <w:noProof/>
          <w:szCs w:val="24"/>
        </w:rPr>
        <w:drawing>
          <wp:inline distT="0" distB="0" distL="0" distR="0" wp14:anchorId="4003597C" wp14:editId="11A660F0">
            <wp:extent cx="4000500" cy="36861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栈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513" cy="36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F62B" w14:textId="1AB3F8E7" w:rsidR="009C1F2A" w:rsidRPr="009C1F2A" w:rsidRDefault="009C1F2A" w:rsidP="00583C63">
      <w:pPr>
        <w:pStyle w:val="a3"/>
        <w:numPr>
          <w:ilvl w:val="0"/>
          <w:numId w:val="10"/>
        </w:numPr>
        <w:ind w:firstLineChars="0"/>
        <w:rPr>
          <w:rFonts w:ascii="宋体" w:hAnsi="宋体"/>
          <w:sz w:val="28"/>
          <w:szCs w:val="28"/>
        </w:rPr>
      </w:pPr>
      <w:r w:rsidRPr="009C1F2A">
        <w:rPr>
          <w:rFonts w:ascii="宋体" w:hAnsi="宋体" w:hint="eastAsia"/>
          <w:sz w:val="28"/>
          <w:szCs w:val="28"/>
        </w:rPr>
        <w:t>队列</w:t>
      </w:r>
    </w:p>
    <w:p w14:paraId="1DA33EFC" w14:textId="02790AD8" w:rsidR="009C1F2A" w:rsidRDefault="009C1F2A" w:rsidP="009C1F2A">
      <w:pPr>
        <w:rPr>
          <w:rFonts w:ascii="宋体" w:hAnsi="宋体"/>
          <w:szCs w:val="24"/>
        </w:rPr>
      </w:pPr>
      <w:r>
        <w:rPr>
          <w:rFonts w:ascii="宋体" w:hAnsi="宋体" w:hint="eastAsia"/>
          <w:noProof/>
          <w:szCs w:val="24"/>
        </w:rPr>
        <w:drawing>
          <wp:inline distT="0" distB="0" distL="0" distR="0" wp14:anchorId="1AB849D6" wp14:editId="5B6D12DA">
            <wp:extent cx="5274310" cy="27311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队列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A52E" w14:textId="261E5848" w:rsidR="009C1F2A" w:rsidRPr="009C1F2A" w:rsidRDefault="009C1F2A" w:rsidP="00583C63">
      <w:pPr>
        <w:pStyle w:val="a3"/>
        <w:numPr>
          <w:ilvl w:val="0"/>
          <w:numId w:val="10"/>
        </w:numPr>
        <w:ind w:firstLineChars="0"/>
        <w:rPr>
          <w:rFonts w:ascii="宋体" w:hAnsi="宋体"/>
          <w:sz w:val="28"/>
          <w:szCs w:val="28"/>
        </w:rPr>
      </w:pPr>
      <w:r w:rsidRPr="009C1F2A">
        <w:rPr>
          <w:rFonts w:ascii="宋体" w:hAnsi="宋体" w:hint="eastAsia"/>
          <w:sz w:val="28"/>
          <w:szCs w:val="28"/>
        </w:rPr>
        <w:t>数组</w:t>
      </w:r>
    </w:p>
    <w:p w14:paraId="4805EB3D" w14:textId="07562C8C" w:rsidR="009C1F2A" w:rsidRDefault="009C1F2A" w:rsidP="009C1F2A">
      <w:pPr>
        <w:rPr>
          <w:rFonts w:ascii="宋体" w:hAnsi="宋体"/>
          <w:szCs w:val="24"/>
        </w:rPr>
      </w:pPr>
      <w:r>
        <w:rPr>
          <w:rFonts w:ascii="宋体" w:hAnsi="宋体" w:hint="eastAsia"/>
          <w:noProof/>
          <w:szCs w:val="24"/>
        </w:rPr>
        <w:lastRenderedPageBreak/>
        <w:drawing>
          <wp:inline distT="0" distB="0" distL="0" distR="0" wp14:anchorId="5173C82C" wp14:editId="6F78C623">
            <wp:extent cx="5274310" cy="39135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nipaste_2020-05-21_23-36-2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A5D8" w14:textId="49A25C25" w:rsidR="009C1F2A" w:rsidRPr="006D0E18" w:rsidRDefault="009C1F2A" w:rsidP="00583C63">
      <w:pPr>
        <w:pStyle w:val="a3"/>
        <w:numPr>
          <w:ilvl w:val="0"/>
          <w:numId w:val="10"/>
        </w:numPr>
        <w:ind w:firstLineChars="0"/>
        <w:rPr>
          <w:rFonts w:ascii="宋体" w:hAnsi="宋体"/>
          <w:szCs w:val="24"/>
        </w:rPr>
      </w:pPr>
      <w:r w:rsidRPr="006D0E18">
        <w:rPr>
          <w:rFonts w:ascii="宋体" w:hAnsi="宋体" w:hint="eastAsia"/>
          <w:szCs w:val="24"/>
        </w:rPr>
        <w:t>链表</w:t>
      </w:r>
    </w:p>
    <w:p w14:paraId="5D8B7207" w14:textId="5DB3092F" w:rsidR="009C1F2A" w:rsidRPr="006D0E18" w:rsidRDefault="006D0E18" w:rsidP="006D0E18">
      <w:pPr>
        <w:rPr>
          <w:rFonts w:ascii="宋体" w:hAnsi="宋体"/>
          <w:szCs w:val="24"/>
        </w:rPr>
      </w:pPr>
      <w:r>
        <w:rPr>
          <w:rFonts w:ascii="宋体" w:hAnsi="宋体" w:hint="eastAsia"/>
          <w:noProof/>
          <w:szCs w:val="24"/>
        </w:rPr>
        <w:drawing>
          <wp:inline distT="0" distB="0" distL="0" distR="0" wp14:anchorId="38743F45" wp14:editId="180F830E">
            <wp:extent cx="6422390" cy="2438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链表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475" cy="245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7209" w14:textId="7762BE00" w:rsidR="006D0E18" w:rsidRPr="006D0E18" w:rsidRDefault="006D0E18" w:rsidP="00583C63">
      <w:pPr>
        <w:pStyle w:val="a3"/>
        <w:widowControl/>
        <w:numPr>
          <w:ilvl w:val="0"/>
          <w:numId w:val="10"/>
        </w:numPr>
        <w:ind w:firstLineChars="0"/>
        <w:jc w:val="left"/>
        <w:rPr>
          <w:rStyle w:val="a7"/>
          <w:rFonts w:ascii="宋体" w:hAnsi="宋体"/>
          <w:szCs w:val="24"/>
        </w:rPr>
      </w:pPr>
      <w:r w:rsidRPr="006D0E18">
        <w:rPr>
          <w:rStyle w:val="a7"/>
          <w:rFonts w:ascii="宋体" w:hAnsi="宋体" w:hint="eastAsia"/>
          <w:szCs w:val="24"/>
        </w:rPr>
        <w:t>红黑树</w:t>
      </w:r>
    </w:p>
    <w:p w14:paraId="70D8FE73" w14:textId="48D1EA13" w:rsidR="009B2F19" w:rsidRPr="006D0E18" w:rsidRDefault="006D0E18" w:rsidP="006D0E18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380DB711" wp14:editId="5403ADAC">
            <wp:extent cx="4203700" cy="1848748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nipaste_2020-05-22_22-58-50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839" cy="190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F19" w:rsidRPr="006D0E18">
        <w:rPr>
          <w:rStyle w:val="a7"/>
          <w:rFonts w:ascii="宋体" w:hAnsi="宋体"/>
          <w:szCs w:val="24"/>
        </w:rPr>
        <w:br w:type="page"/>
      </w:r>
    </w:p>
    <w:p w14:paraId="548EEF7F" w14:textId="28884071" w:rsidR="009B2F19" w:rsidRDefault="009B2F19" w:rsidP="009B2F19">
      <w:pPr>
        <w:pStyle w:val="1"/>
        <w:rPr>
          <w:rStyle w:val="a7"/>
          <w:rFonts w:ascii="黑体" w:eastAsia="黑体" w:hAnsi="黑体"/>
        </w:rPr>
      </w:pPr>
      <w:r w:rsidRPr="009B2F19">
        <w:rPr>
          <w:rStyle w:val="a7"/>
          <w:rFonts w:ascii="黑体" w:eastAsia="黑体" w:hAnsi="黑体" w:hint="eastAsia"/>
        </w:rPr>
        <w:lastRenderedPageBreak/>
        <w:t>泛型</w:t>
      </w:r>
    </w:p>
    <w:p w14:paraId="0E1D0752" w14:textId="64862C2F" w:rsidR="009B2F19" w:rsidRPr="009B2F19" w:rsidRDefault="009B2F19" w:rsidP="009B2F19">
      <w:r>
        <w:rPr>
          <w:rFonts w:hint="eastAsia"/>
          <w:noProof/>
        </w:rPr>
        <w:drawing>
          <wp:inline distT="0" distB="0" distL="0" distR="0" wp14:anchorId="0A59F3CC" wp14:editId="341E6865">
            <wp:extent cx="6389225" cy="31623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paste_2020-05-20_22-22-18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196" cy="31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B963" w14:textId="59376621" w:rsidR="00CF71D0" w:rsidRPr="00647533" w:rsidRDefault="00647533" w:rsidP="00647533">
      <w:pPr>
        <w:pStyle w:val="2"/>
        <w:rPr>
          <w:rStyle w:val="a7"/>
          <w:b/>
          <w:bCs/>
          <w:sz w:val="30"/>
        </w:rPr>
      </w:pPr>
      <w:proofErr w:type="gramStart"/>
      <w:r w:rsidRPr="00647533">
        <w:rPr>
          <w:rStyle w:val="a7"/>
          <w:rFonts w:hint="eastAsia"/>
          <w:b/>
          <w:bCs/>
          <w:sz w:val="30"/>
        </w:rPr>
        <w:t>一</w:t>
      </w:r>
      <w:proofErr w:type="gramEnd"/>
      <w:r w:rsidRPr="00647533">
        <w:rPr>
          <w:rStyle w:val="a7"/>
          <w:rFonts w:hint="eastAsia"/>
          <w:b/>
          <w:bCs/>
          <w:sz w:val="30"/>
        </w:rPr>
        <w:t>．</w:t>
      </w:r>
      <w:r w:rsidR="00CF71D0" w:rsidRPr="00647533">
        <w:rPr>
          <w:rStyle w:val="a7"/>
          <w:rFonts w:hint="eastAsia"/>
          <w:b/>
          <w:bCs/>
          <w:sz w:val="30"/>
        </w:rPr>
        <w:t>使用泛型的好处</w:t>
      </w:r>
    </w:p>
    <w:p w14:paraId="380CF179" w14:textId="77777777" w:rsidR="00CF71D0" w:rsidRPr="00CF71D0" w:rsidRDefault="00CF71D0" w:rsidP="00CF71D0">
      <w:pPr>
        <w:widowControl/>
        <w:ind w:left="7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</w:t>
      </w:r>
      <w:r w:rsidRPr="00CF71D0">
        <w:rPr>
          <w:rStyle w:val="a7"/>
          <w:rFonts w:ascii="宋体" w:hAnsi="宋体" w:hint="eastAsia"/>
          <w:szCs w:val="24"/>
        </w:rPr>
        <w:t>创建集合对象</w:t>
      </w:r>
      <w:r w:rsidRPr="00CF71D0">
        <w:rPr>
          <w:rStyle w:val="a7"/>
          <w:rFonts w:ascii="宋体" w:hAnsi="宋体"/>
          <w:szCs w:val="24"/>
        </w:rPr>
        <w:t>,不使用泛型</w:t>
      </w:r>
    </w:p>
    <w:p w14:paraId="3096F220" w14:textId="77777777" w:rsidR="00CF71D0" w:rsidRDefault="00CF71D0" w:rsidP="00CF71D0">
      <w:pPr>
        <w:widowControl/>
        <w:ind w:left="1560" w:firstLine="12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 w:hint="eastAsia"/>
          <w:szCs w:val="24"/>
        </w:rPr>
        <w:t>好处</w:t>
      </w:r>
      <w:r w:rsidRPr="00CF71D0">
        <w:rPr>
          <w:rStyle w:val="a7"/>
          <w:rFonts w:ascii="宋体" w:hAnsi="宋体"/>
          <w:szCs w:val="24"/>
        </w:rPr>
        <w:t>:</w:t>
      </w:r>
    </w:p>
    <w:p w14:paraId="6A2175AE" w14:textId="3B43BC2E" w:rsidR="00CF71D0" w:rsidRPr="00CF71D0" w:rsidRDefault="00CF71D0" w:rsidP="00CF71D0">
      <w:pPr>
        <w:widowControl/>
        <w:ind w:left="210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 w:hint="eastAsia"/>
          <w:szCs w:val="24"/>
        </w:rPr>
        <w:t>集合不使用泛型</w:t>
      </w:r>
      <w:r w:rsidRPr="00CF71D0">
        <w:rPr>
          <w:rStyle w:val="a7"/>
          <w:rFonts w:ascii="宋体" w:hAnsi="宋体"/>
          <w:szCs w:val="24"/>
        </w:rPr>
        <w:t>,默认的类型就是object类型,可以</w:t>
      </w:r>
      <w:r w:rsidRPr="00CF71D0">
        <w:rPr>
          <w:rStyle w:val="a7"/>
          <w:rFonts w:ascii="宋体" w:hAnsi="宋体"/>
          <w:color w:val="00B050"/>
          <w:szCs w:val="24"/>
        </w:rPr>
        <w:t>存储</w:t>
      </w:r>
      <w:r w:rsidRPr="00CF71D0">
        <w:rPr>
          <w:rStyle w:val="a7"/>
          <w:rFonts w:ascii="宋体" w:hAnsi="宋体"/>
          <w:color w:val="FF0000"/>
          <w:szCs w:val="24"/>
        </w:rPr>
        <w:t>任意类型</w:t>
      </w:r>
      <w:r w:rsidRPr="00CF71D0">
        <w:rPr>
          <w:rStyle w:val="a7"/>
          <w:rFonts w:ascii="宋体" w:hAnsi="宋体"/>
          <w:szCs w:val="24"/>
        </w:rPr>
        <w:t>的数据</w:t>
      </w:r>
    </w:p>
    <w:p w14:paraId="20AC8C79" w14:textId="77777777" w:rsidR="00CF71D0" w:rsidRPr="00CF71D0" w:rsidRDefault="00CF71D0" w:rsidP="00CF71D0">
      <w:pPr>
        <w:widowControl/>
        <w:ind w:left="1440" w:firstLine="24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 w:hint="eastAsia"/>
          <w:szCs w:val="24"/>
        </w:rPr>
        <w:t>弊端</w:t>
      </w:r>
      <w:r w:rsidRPr="00CF71D0">
        <w:rPr>
          <w:rStyle w:val="a7"/>
          <w:rFonts w:ascii="宋体" w:hAnsi="宋体"/>
          <w:szCs w:val="24"/>
        </w:rPr>
        <w:t>:</w:t>
      </w:r>
    </w:p>
    <w:p w14:paraId="31BE163A" w14:textId="64677640" w:rsidR="00CF71D0" w:rsidRDefault="00CF71D0" w:rsidP="00CF71D0">
      <w:pPr>
        <w:widowControl/>
        <w:ind w:left="1740" w:firstLine="36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 w:hint="eastAsia"/>
          <w:szCs w:val="24"/>
        </w:rPr>
        <w:t>不安全</w:t>
      </w:r>
      <w:r w:rsidRPr="00CF71D0">
        <w:rPr>
          <w:rStyle w:val="a7"/>
          <w:rFonts w:ascii="宋体" w:hAnsi="宋体"/>
          <w:szCs w:val="24"/>
        </w:rPr>
        <w:t>,会引发异常</w:t>
      </w:r>
    </w:p>
    <w:p w14:paraId="6757DB49" w14:textId="77777777" w:rsidR="00CF71D0" w:rsidRPr="00CF71D0" w:rsidRDefault="00CF71D0" w:rsidP="00CF71D0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 xml:space="preserve"> </w:t>
      </w:r>
      <w:r>
        <w:rPr>
          <w:rStyle w:val="a7"/>
          <w:rFonts w:ascii="宋体" w:hAnsi="宋体"/>
          <w:szCs w:val="24"/>
        </w:rPr>
        <w:t xml:space="preserve"> </w:t>
      </w:r>
      <w:r>
        <w:rPr>
          <w:rStyle w:val="a7"/>
          <w:rFonts w:ascii="宋体" w:hAnsi="宋体" w:hint="eastAsia"/>
          <w:szCs w:val="24"/>
        </w:rPr>
        <w:t>（2）</w:t>
      </w:r>
      <w:r w:rsidRPr="00CF71D0">
        <w:rPr>
          <w:rStyle w:val="a7"/>
          <w:rFonts w:ascii="宋体" w:hAnsi="宋体" w:hint="eastAsia"/>
          <w:szCs w:val="24"/>
        </w:rPr>
        <w:t>创建集合对象</w:t>
      </w:r>
      <w:r w:rsidRPr="00CF71D0">
        <w:rPr>
          <w:rStyle w:val="a7"/>
          <w:rFonts w:ascii="宋体" w:hAnsi="宋体"/>
          <w:szCs w:val="24"/>
        </w:rPr>
        <w:t>,使用泛型</w:t>
      </w:r>
    </w:p>
    <w:p w14:paraId="30845E15" w14:textId="77777777" w:rsidR="00CF71D0" w:rsidRPr="00CF71D0" w:rsidRDefault="00CF71D0" w:rsidP="00CF71D0">
      <w:pPr>
        <w:widowControl/>
        <w:ind w:left="1260" w:firstLine="42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 w:hint="eastAsia"/>
          <w:szCs w:val="24"/>
        </w:rPr>
        <w:t>好处</w:t>
      </w:r>
      <w:r w:rsidRPr="00CF71D0">
        <w:rPr>
          <w:rStyle w:val="a7"/>
          <w:rFonts w:ascii="宋体" w:hAnsi="宋体"/>
          <w:szCs w:val="24"/>
        </w:rPr>
        <w:t>:</w:t>
      </w:r>
    </w:p>
    <w:p w14:paraId="611A07F2" w14:textId="77777777" w:rsidR="00CF71D0" w:rsidRPr="00CF71D0" w:rsidRDefault="00CF71D0" w:rsidP="00CF71D0">
      <w:pPr>
        <w:widowControl/>
        <w:ind w:left="210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/>
          <w:szCs w:val="24"/>
        </w:rPr>
        <w:t>1.避免了类型转换的麻烦,存储的是什么类型,取出的就是什么类型</w:t>
      </w:r>
    </w:p>
    <w:p w14:paraId="3EAFB138" w14:textId="77777777" w:rsidR="00CF71D0" w:rsidRPr="00CF71D0" w:rsidRDefault="00CF71D0" w:rsidP="00CF71D0">
      <w:pPr>
        <w:widowControl/>
        <w:ind w:left="210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/>
          <w:szCs w:val="24"/>
        </w:rPr>
        <w:t>2.把</w:t>
      </w:r>
      <w:r w:rsidRPr="00CF71D0">
        <w:rPr>
          <w:rStyle w:val="a7"/>
          <w:rFonts w:ascii="宋体" w:hAnsi="宋体"/>
          <w:color w:val="FF0000"/>
          <w:szCs w:val="24"/>
        </w:rPr>
        <w:t>运行期</w:t>
      </w:r>
      <w:r w:rsidRPr="00CF71D0">
        <w:rPr>
          <w:rStyle w:val="a7"/>
          <w:rFonts w:ascii="宋体" w:hAnsi="宋体"/>
          <w:szCs w:val="24"/>
        </w:rPr>
        <w:t>异常(代码运行之后会抛出的异常),提升到了</w:t>
      </w:r>
      <w:r w:rsidRPr="00CF71D0">
        <w:rPr>
          <w:rStyle w:val="a7"/>
          <w:rFonts w:ascii="宋体" w:hAnsi="宋体"/>
          <w:color w:val="FF0000"/>
          <w:szCs w:val="24"/>
        </w:rPr>
        <w:t>编译期</w:t>
      </w:r>
      <w:r w:rsidRPr="00CF71D0">
        <w:rPr>
          <w:rStyle w:val="a7"/>
          <w:rFonts w:ascii="宋体" w:hAnsi="宋体"/>
          <w:szCs w:val="24"/>
        </w:rPr>
        <w:t>(写代码的时候会报错)</w:t>
      </w:r>
    </w:p>
    <w:p w14:paraId="752E972B" w14:textId="77777777" w:rsidR="00CF71D0" w:rsidRPr="00CF71D0" w:rsidRDefault="00CF71D0" w:rsidP="00CF71D0">
      <w:pPr>
        <w:widowControl/>
        <w:ind w:left="1260" w:firstLine="42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 w:hint="eastAsia"/>
          <w:szCs w:val="24"/>
        </w:rPr>
        <w:t>弊端</w:t>
      </w:r>
      <w:r w:rsidRPr="00CF71D0">
        <w:rPr>
          <w:rStyle w:val="a7"/>
          <w:rFonts w:ascii="宋体" w:hAnsi="宋体"/>
          <w:szCs w:val="24"/>
        </w:rPr>
        <w:t>:</w:t>
      </w:r>
    </w:p>
    <w:p w14:paraId="70306484" w14:textId="1E9095BF" w:rsidR="00CF71D0" w:rsidRDefault="00CF71D0" w:rsidP="00CF71D0">
      <w:pPr>
        <w:widowControl/>
        <w:ind w:left="1680" w:firstLine="42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 w:hint="eastAsia"/>
          <w:szCs w:val="24"/>
        </w:rPr>
        <w:t>泛型是什么类型</w:t>
      </w:r>
      <w:r w:rsidRPr="00CF71D0">
        <w:rPr>
          <w:rStyle w:val="a7"/>
          <w:rFonts w:ascii="宋体" w:hAnsi="宋体"/>
          <w:szCs w:val="24"/>
        </w:rPr>
        <w:t>,只能存储什么类型的数据</w:t>
      </w:r>
    </w:p>
    <w:p w14:paraId="2BCD7177" w14:textId="6D516AF7" w:rsidR="006C34ED" w:rsidRPr="00647533" w:rsidRDefault="00647533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二．</w:t>
      </w:r>
      <w:r w:rsidR="006C34ED" w:rsidRPr="00647533">
        <w:rPr>
          <w:rStyle w:val="a7"/>
          <w:rFonts w:hint="eastAsia"/>
          <w:b/>
          <w:bCs/>
          <w:sz w:val="30"/>
        </w:rPr>
        <w:t>定义和使用含有泛型的类</w:t>
      </w:r>
    </w:p>
    <w:p w14:paraId="6D367336" w14:textId="77777777" w:rsidR="006C34ED" w:rsidRDefault="006C34ED" w:rsidP="006C34ED">
      <w:pPr>
        <w:pStyle w:val="a3"/>
        <w:widowControl/>
        <w:ind w:left="720" w:firstLineChars="0" w:firstLine="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格式：Class</w:t>
      </w:r>
      <w:r>
        <w:rPr>
          <w:rStyle w:val="a7"/>
          <w:rFonts w:ascii="宋体" w:hAnsi="宋体"/>
          <w:szCs w:val="24"/>
        </w:rPr>
        <w:t xml:space="preserve"> </w:t>
      </w:r>
      <w:r>
        <w:rPr>
          <w:rStyle w:val="a7"/>
          <w:rFonts w:ascii="宋体" w:hAnsi="宋体" w:hint="eastAsia"/>
          <w:szCs w:val="24"/>
        </w:rPr>
        <w:t>类名称&lt;</w:t>
      </w:r>
      <w:r>
        <w:rPr>
          <w:rStyle w:val="a7"/>
          <w:rFonts w:ascii="宋体" w:hAnsi="宋体"/>
          <w:szCs w:val="24"/>
        </w:rPr>
        <w:t>E&gt;{</w:t>
      </w:r>
    </w:p>
    <w:p w14:paraId="207AC7B5" w14:textId="5CEEDDB2" w:rsidR="006C34ED" w:rsidRDefault="006C34ED" w:rsidP="006C34ED">
      <w:pPr>
        <w:pStyle w:val="a3"/>
        <w:widowControl/>
        <w:ind w:left="1260" w:firstLineChars="0" w:firstLine="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}</w:t>
      </w:r>
    </w:p>
    <w:p w14:paraId="52BBD1E6" w14:textId="17B8DF6A" w:rsidR="006C34ED" w:rsidRDefault="006C34ED" w:rsidP="006C34ED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注：</w:t>
      </w:r>
      <w:r w:rsidRPr="006C34ED">
        <w:rPr>
          <w:rStyle w:val="a7"/>
          <w:rFonts w:ascii="宋体" w:hAnsi="宋体" w:hint="eastAsia"/>
          <w:szCs w:val="24"/>
        </w:rPr>
        <w:t>使用时若不指明泛型，默认是Object类型。</w:t>
      </w:r>
    </w:p>
    <w:p w14:paraId="2A5FB143" w14:textId="163906C0" w:rsidR="006C34ED" w:rsidRPr="00647533" w:rsidRDefault="00647533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三．</w:t>
      </w:r>
      <w:r w:rsidR="006C34ED" w:rsidRPr="00647533">
        <w:rPr>
          <w:rStyle w:val="a7"/>
          <w:rFonts w:hint="eastAsia"/>
          <w:b/>
          <w:bCs/>
          <w:sz w:val="30"/>
        </w:rPr>
        <w:t>定义和使用含有泛型的方法</w:t>
      </w:r>
    </w:p>
    <w:p w14:paraId="6EE44A6A" w14:textId="656060FF" w:rsidR="00700E6A" w:rsidRPr="00700E6A" w:rsidRDefault="00700E6A" w:rsidP="00700E6A">
      <w:pPr>
        <w:pStyle w:val="a3"/>
        <w:widowControl/>
        <w:ind w:left="720" w:firstLine="482"/>
        <w:jc w:val="left"/>
        <w:rPr>
          <w:rStyle w:val="a7"/>
          <w:rFonts w:ascii="宋体" w:hAnsi="宋体"/>
          <w:szCs w:val="24"/>
        </w:rPr>
      </w:pPr>
      <w:r w:rsidRPr="00700E6A">
        <w:rPr>
          <w:rStyle w:val="a7"/>
          <w:rFonts w:ascii="宋体" w:hAnsi="宋体"/>
          <w:szCs w:val="24"/>
        </w:rPr>
        <w:t>泛型定义在方法的</w:t>
      </w:r>
      <w:r w:rsidRPr="00700E6A">
        <w:rPr>
          <w:rStyle w:val="a7"/>
          <w:rFonts w:ascii="宋体" w:hAnsi="宋体"/>
          <w:color w:val="FF0000"/>
          <w:szCs w:val="24"/>
        </w:rPr>
        <w:t>修饰符和返回</w:t>
      </w:r>
      <w:proofErr w:type="gramStart"/>
      <w:r w:rsidRPr="00700E6A">
        <w:rPr>
          <w:rStyle w:val="a7"/>
          <w:rFonts w:ascii="宋体" w:hAnsi="宋体"/>
          <w:color w:val="FF0000"/>
          <w:szCs w:val="24"/>
        </w:rPr>
        <w:t>值类型</w:t>
      </w:r>
      <w:proofErr w:type="gramEnd"/>
      <w:r w:rsidRPr="00700E6A">
        <w:rPr>
          <w:rStyle w:val="a7"/>
          <w:rFonts w:ascii="宋体" w:hAnsi="宋体"/>
          <w:color w:val="FF0000"/>
          <w:szCs w:val="24"/>
        </w:rPr>
        <w:t>之间</w:t>
      </w:r>
    </w:p>
    <w:p w14:paraId="4707C83B" w14:textId="77777777" w:rsidR="00700E6A" w:rsidRPr="00700E6A" w:rsidRDefault="00700E6A" w:rsidP="00700E6A">
      <w:pPr>
        <w:pStyle w:val="a3"/>
        <w:widowControl/>
        <w:ind w:left="720" w:firstLine="482"/>
        <w:jc w:val="left"/>
        <w:rPr>
          <w:rStyle w:val="a7"/>
          <w:rFonts w:ascii="宋体" w:hAnsi="宋体"/>
          <w:szCs w:val="24"/>
        </w:rPr>
      </w:pPr>
      <w:r w:rsidRPr="00700E6A">
        <w:rPr>
          <w:rStyle w:val="a7"/>
          <w:rFonts w:ascii="宋体" w:hAnsi="宋体" w:hint="eastAsia"/>
          <w:szCs w:val="24"/>
        </w:rPr>
        <w:t>格式</w:t>
      </w:r>
      <w:r w:rsidRPr="00700E6A">
        <w:rPr>
          <w:rStyle w:val="a7"/>
          <w:rFonts w:ascii="宋体" w:hAnsi="宋体"/>
          <w:szCs w:val="24"/>
        </w:rPr>
        <w:t>:</w:t>
      </w:r>
    </w:p>
    <w:p w14:paraId="109965DD" w14:textId="456817B0" w:rsidR="00700E6A" w:rsidRPr="00700E6A" w:rsidRDefault="00700E6A" w:rsidP="00700E6A">
      <w:pPr>
        <w:pStyle w:val="a3"/>
        <w:widowControl/>
        <w:ind w:left="720" w:firstLine="482"/>
        <w:jc w:val="left"/>
        <w:rPr>
          <w:rStyle w:val="a7"/>
          <w:rFonts w:ascii="宋体" w:hAnsi="宋体"/>
          <w:szCs w:val="24"/>
        </w:rPr>
      </w:pPr>
      <w:r w:rsidRPr="00700E6A">
        <w:rPr>
          <w:rStyle w:val="a7"/>
          <w:rFonts w:ascii="宋体" w:hAnsi="宋体" w:hint="eastAsia"/>
          <w:szCs w:val="24"/>
        </w:rPr>
        <w:lastRenderedPageBreak/>
        <w:t>修饰符</w:t>
      </w:r>
      <w:r>
        <w:rPr>
          <w:rStyle w:val="a7"/>
          <w:rFonts w:ascii="宋体" w:hAnsi="宋体" w:hint="eastAsia"/>
          <w:szCs w:val="24"/>
        </w:rPr>
        <w:t xml:space="preserve"> </w:t>
      </w:r>
      <w:r w:rsidRPr="00700E6A">
        <w:rPr>
          <w:rStyle w:val="a7"/>
          <w:rFonts w:ascii="宋体" w:hAnsi="宋体"/>
          <w:szCs w:val="24"/>
        </w:rPr>
        <w:t>&lt;泛型&gt;</w:t>
      </w:r>
      <w:r>
        <w:rPr>
          <w:rStyle w:val="a7"/>
          <w:rFonts w:ascii="宋体" w:hAnsi="宋体"/>
          <w:szCs w:val="24"/>
        </w:rPr>
        <w:t xml:space="preserve"> </w:t>
      </w:r>
      <w:r w:rsidRPr="00700E6A">
        <w:rPr>
          <w:rStyle w:val="a7"/>
          <w:rFonts w:ascii="宋体" w:hAnsi="宋体"/>
          <w:szCs w:val="24"/>
        </w:rPr>
        <w:t>返回</w:t>
      </w:r>
      <w:proofErr w:type="gramStart"/>
      <w:r w:rsidRPr="00700E6A">
        <w:rPr>
          <w:rStyle w:val="a7"/>
          <w:rFonts w:ascii="宋体" w:hAnsi="宋体"/>
          <w:szCs w:val="24"/>
        </w:rPr>
        <w:t>值类型</w:t>
      </w:r>
      <w:proofErr w:type="gramEnd"/>
      <w:r>
        <w:rPr>
          <w:rStyle w:val="a7"/>
          <w:rFonts w:ascii="宋体" w:hAnsi="宋体" w:hint="eastAsia"/>
          <w:szCs w:val="24"/>
        </w:rPr>
        <w:t xml:space="preserve"> </w:t>
      </w:r>
      <w:r w:rsidRPr="00700E6A">
        <w:rPr>
          <w:rStyle w:val="a7"/>
          <w:rFonts w:ascii="宋体" w:hAnsi="宋体"/>
          <w:szCs w:val="24"/>
        </w:rPr>
        <w:t>方法名(</w:t>
      </w:r>
      <w:r>
        <w:rPr>
          <w:rStyle w:val="a7"/>
          <w:rFonts w:ascii="宋体" w:hAnsi="宋体"/>
          <w:szCs w:val="24"/>
        </w:rPr>
        <w:t xml:space="preserve"> </w:t>
      </w:r>
      <w:r w:rsidRPr="00700E6A">
        <w:rPr>
          <w:rStyle w:val="a7"/>
          <w:rFonts w:ascii="宋体" w:hAnsi="宋体"/>
          <w:szCs w:val="24"/>
        </w:rPr>
        <w:t>参数列表(使用泛型)){</w:t>
      </w:r>
    </w:p>
    <w:p w14:paraId="67E58E5F" w14:textId="77777777" w:rsidR="00700E6A" w:rsidRPr="00700E6A" w:rsidRDefault="00700E6A" w:rsidP="00700E6A">
      <w:pPr>
        <w:pStyle w:val="a3"/>
        <w:widowControl/>
        <w:ind w:left="1198" w:firstLine="482"/>
        <w:jc w:val="left"/>
        <w:rPr>
          <w:rStyle w:val="a7"/>
          <w:rFonts w:ascii="宋体" w:hAnsi="宋体"/>
          <w:szCs w:val="24"/>
        </w:rPr>
      </w:pPr>
      <w:r w:rsidRPr="00700E6A">
        <w:rPr>
          <w:rStyle w:val="a7"/>
          <w:rFonts w:ascii="宋体" w:hAnsi="宋体" w:hint="eastAsia"/>
          <w:szCs w:val="24"/>
        </w:rPr>
        <w:t>方法体</w:t>
      </w:r>
      <w:r w:rsidRPr="00700E6A">
        <w:rPr>
          <w:rStyle w:val="a7"/>
          <w:rFonts w:ascii="宋体" w:hAnsi="宋体"/>
          <w:szCs w:val="24"/>
        </w:rPr>
        <w:t xml:space="preserve">; </w:t>
      </w:r>
    </w:p>
    <w:p w14:paraId="6C93D077" w14:textId="77777777" w:rsidR="00700E6A" w:rsidRPr="00700E6A" w:rsidRDefault="00700E6A" w:rsidP="00700E6A">
      <w:pPr>
        <w:pStyle w:val="a3"/>
        <w:widowControl/>
        <w:ind w:left="720" w:firstLine="482"/>
        <w:jc w:val="left"/>
        <w:rPr>
          <w:rStyle w:val="a7"/>
          <w:rFonts w:ascii="宋体" w:hAnsi="宋体"/>
          <w:szCs w:val="24"/>
        </w:rPr>
      </w:pPr>
      <w:r w:rsidRPr="00700E6A">
        <w:rPr>
          <w:rStyle w:val="a7"/>
          <w:rFonts w:ascii="宋体" w:hAnsi="宋体"/>
          <w:szCs w:val="24"/>
        </w:rPr>
        <w:t>}</w:t>
      </w:r>
    </w:p>
    <w:p w14:paraId="7DB14C07" w14:textId="77777777" w:rsidR="00700E6A" w:rsidRPr="00700E6A" w:rsidRDefault="00700E6A" w:rsidP="00700E6A">
      <w:pPr>
        <w:pStyle w:val="a3"/>
        <w:widowControl/>
        <w:ind w:left="720" w:firstLine="482"/>
        <w:jc w:val="left"/>
        <w:rPr>
          <w:rStyle w:val="a7"/>
          <w:rFonts w:ascii="宋体" w:hAnsi="宋体"/>
          <w:szCs w:val="24"/>
        </w:rPr>
      </w:pPr>
      <w:r w:rsidRPr="00700E6A">
        <w:rPr>
          <w:rStyle w:val="a7"/>
          <w:rFonts w:ascii="宋体" w:hAnsi="宋体" w:hint="eastAsia"/>
          <w:szCs w:val="24"/>
        </w:rPr>
        <w:t>含有泛型的方法</w:t>
      </w:r>
      <w:r w:rsidRPr="00700E6A">
        <w:rPr>
          <w:rStyle w:val="a7"/>
          <w:rFonts w:ascii="宋体" w:hAnsi="宋体"/>
          <w:szCs w:val="24"/>
        </w:rPr>
        <w:t>,在调用方法的时候确定泛型的数据类型</w:t>
      </w:r>
    </w:p>
    <w:p w14:paraId="026E0837" w14:textId="3D76053B" w:rsidR="006C34ED" w:rsidRDefault="00700E6A" w:rsidP="00700E6A">
      <w:pPr>
        <w:pStyle w:val="a3"/>
        <w:widowControl/>
        <w:ind w:left="1082" w:firstLineChars="0" w:firstLine="120"/>
        <w:jc w:val="left"/>
        <w:rPr>
          <w:rStyle w:val="a7"/>
          <w:rFonts w:ascii="宋体" w:hAnsi="宋体"/>
          <w:szCs w:val="24"/>
        </w:rPr>
      </w:pPr>
      <w:r w:rsidRPr="00700E6A">
        <w:rPr>
          <w:rStyle w:val="a7"/>
          <w:rFonts w:ascii="宋体" w:hAnsi="宋体" w:hint="eastAsia"/>
          <w:szCs w:val="24"/>
        </w:rPr>
        <w:t>传递什么类型的参数。泛</w:t>
      </w:r>
      <w:proofErr w:type="gramStart"/>
      <w:r w:rsidRPr="00700E6A">
        <w:rPr>
          <w:rStyle w:val="a7"/>
          <w:rFonts w:ascii="宋体" w:hAnsi="宋体" w:hint="eastAsia"/>
          <w:szCs w:val="24"/>
        </w:rPr>
        <w:t>型就是</w:t>
      </w:r>
      <w:proofErr w:type="gramEnd"/>
      <w:r w:rsidRPr="00700E6A">
        <w:rPr>
          <w:rStyle w:val="a7"/>
          <w:rFonts w:ascii="宋体" w:hAnsi="宋体" w:hint="eastAsia"/>
          <w:szCs w:val="24"/>
        </w:rPr>
        <w:t>什么类型</w:t>
      </w:r>
    </w:p>
    <w:p w14:paraId="73B3862B" w14:textId="32086A10" w:rsidR="00700E6A" w:rsidRPr="00647533" w:rsidRDefault="00647533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四．</w:t>
      </w:r>
      <w:r w:rsidR="00700E6A" w:rsidRPr="00647533">
        <w:rPr>
          <w:rStyle w:val="a7"/>
          <w:rFonts w:hint="eastAsia"/>
          <w:b/>
          <w:bCs/>
          <w:sz w:val="30"/>
        </w:rPr>
        <w:t>含有泛型的接口</w:t>
      </w:r>
    </w:p>
    <w:p w14:paraId="4138F2E6" w14:textId="5F150ACF" w:rsidR="00700E6A" w:rsidRDefault="00921E7B" w:rsidP="00583C63">
      <w:pPr>
        <w:pStyle w:val="a3"/>
        <w:widowControl/>
        <w:numPr>
          <w:ilvl w:val="0"/>
          <w:numId w:val="9"/>
        </w:numPr>
        <w:ind w:firstLineChars="0"/>
        <w:jc w:val="left"/>
        <w:rPr>
          <w:rStyle w:val="a7"/>
          <w:rFonts w:ascii="宋体" w:hAnsi="宋体"/>
          <w:szCs w:val="24"/>
        </w:rPr>
      </w:pPr>
      <w:r w:rsidRPr="00921E7B">
        <w:rPr>
          <w:rStyle w:val="a7"/>
          <w:rFonts w:ascii="宋体" w:hAnsi="宋体"/>
          <w:szCs w:val="24"/>
        </w:rPr>
        <w:t>第一种使用方式:定义接口的实现类,实现接口，指定接口的泛型</w:t>
      </w:r>
    </w:p>
    <w:p w14:paraId="12626AD9" w14:textId="1A200560" w:rsidR="00921E7B" w:rsidRPr="00921E7B" w:rsidRDefault="00921E7B" w:rsidP="00583C63">
      <w:pPr>
        <w:pStyle w:val="a3"/>
        <w:widowControl/>
        <w:numPr>
          <w:ilvl w:val="0"/>
          <w:numId w:val="9"/>
        </w:numPr>
        <w:ind w:firstLineChars="0"/>
        <w:jc w:val="left"/>
        <w:rPr>
          <w:rStyle w:val="a7"/>
          <w:rFonts w:ascii="宋体" w:hAnsi="宋体"/>
          <w:szCs w:val="24"/>
        </w:rPr>
      </w:pPr>
      <w:r w:rsidRPr="00921E7B">
        <w:rPr>
          <w:rStyle w:val="a7"/>
          <w:rFonts w:ascii="宋体" w:hAnsi="宋体" w:hint="eastAsia"/>
          <w:szCs w:val="24"/>
        </w:rPr>
        <w:t>含有泛型的接口第二种使用方式</w:t>
      </w:r>
      <w:r w:rsidRPr="00921E7B">
        <w:rPr>
          <w:rStyle w:val="a7"/>
          <w:rFonts w:ascii="宋体" w:hAnsi="宋体"/>
          <w:szCs w:val="24"/>
        </w:rPr>
        <w:t>:接口使用什么泛型,实现类就使用什么泛型，类跟着接口走</w:t>
      </w:r>
      <w:r>
        <w:rPr>
          <w:rStyle w:val="a7"/>
          <w:rFonts w:ascii="宋体" w:hAnsi="宋体" w:hint="eastAsia"/>
          <w:szCs w:val="24"/>
        </w:rPr>
        <w:t>。</w:t>
      </w:r>
    </w:p>
    <w:p w14:paraId="2591F2C2" w14:textId="454C8D2D" w:rsidR="00921E7B" w:rsidRDefault="00921E7B" w:rsidP="00921E7B">
      <w:pPr>
        <w:pStyle w:val="a3"/>
        <w:widowControl/>
        <w:ind w:left="1440" w:firstLineChars="0" w:firstLine="0"/>
        <w:jc w:val="left"/>
        <w:rPr>
          <w:rStyle w:val="a7"/>
          <w:rFonts w:ascii="宋体" w:hAnsi="宋体"/>
          <w:szCs w:val="24"/>
        </w:rPr>
      </w:pPr>
      <w:r w:rsidRPr="00921E7B">
        <w:rPr>
          <w:rStyle w:val="a7"/>
          <w:rFonts w:ascii="宋体" w:hAnsi="宋体" w:hint="eastAsia"/>
          <w:szCs w:val="24"/>
        </w:rPr>
        <w:t>就相当于定义了一个</w:t>
      </w:r>
      <w:r w:rsidRPr="00921E7B">
        <w:rPr>
          <w:rStyle w:val="a7"/>
          <w:rFonts w:ascii="宋体" w:hAnsi="宋体" w:hint="eastAsia"/>
          <w:color w:val="FF0000"/>
          <w:szCs w:val="24"/>
        </w:rPr>
        <w:t>含有泛型的类</w:t>
      </w:r>
      <w:r w:rsidRPr="00921E7B">
        <w:rPr>
          <w:rStyle w:val="a7"/>
          <w:rFonts w:ascii="宋体" w:hAnsi="宋体" w:hint="eastAsia"/>
          <w:szCs w:val="24"/>
        </w:rPr>
        <w:t>，创建对象的时候确定泛型的类型</w:t>
      </w:r>
    </w:p>
    <w:p w14:paraId="24D0D95B" w14:textId="76D780B9" w:rsidR="00921E7B" w:rsidRPr="00647533" w:rsidRDefault="00647533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五．</w:t>
      </w:r>
      <w:r w:rsidR="00921E7B" w:rsidRPr="00647533">
        <w:rPr>
          <w:rStyle w:val="a7"/>
          <w:rFonts w:hint="eastAsia"/>
          <w:b/>
          <w:bCs/>
          <w:sz w:val="30"/>
        </w:rPr>
        <w:t>泛型通配符</w:t>
      </w:r>
      <w:r w:rsidR="00921E7B" w:rsidRPr="00647533">
        <w:rPr>
          <w:rStyle w:val="a7"/>
          <w:rFonts w:hint="eastAsia"/>
          <w:b/>
          <w:bCs/>
          <w:sz w:val="30"/>
        </w:rPr>
        <w:t>&lt;</w:t>
      </w:r>
      <w:r w:rsidR="00921E7B" w:rsidRPr="00647533">
        <w:rPr>
          <w:rStyle w:val="a7"/>
          <w:b/>
          <w:bCs/>
          <w:sz w:val="30"/>
        </w:rPr>
        <w:t>?&gt;</w:t>
      </w:r>
    </w:p>
    <w:p w14:paraId="09470A68" w14:textId="77777777" w:rsidR="00921E7B" w:rsidRPr="00921E7B" w:rsidRDefault="00921E7B" w:rsidP="00FA7891">
      <w:pPr>
        <w:widowControl/>
        <w:ind w:left="180" w:firstLineChars="274" w:firstLine="660"/>
        <w:jc w:val="left"/>
        <w:rPr>
          <w:rStyle w:val="a7"/>
          <w:rFonts w:ascii="宋体" w:hAnsi="宋体"/>
          <w:szCs w:val="24"/>
        </w:rPr>
      </w:pPr>
      <w:r w:rsidRPr="00921E7B">
        <w:rPr>
          <w:rStyle w:val="a7"/>
          <w:rFonts w:ascii="宋体" w:hAnsi="宋体" w:hint="eastAsia"/>
          <w:szCs w:val="24"/>
        </w:rPr>
        <w:t>使用方式</w:t>
      </w:r>
      <w:r w:rsidRPr="00921E7B">
        <w:rPr>
          <w:rStyle w:val="a7"/>
          <w:rFonts w:ascii="宋体" w:hAnsi="宋体"/>
          <w:szCs w:val="24"/>
        </w:rPr>
        <w:t>:</w:t>
      </w:r>
    </w:p>
    <w:p w14:paraId="0566F860" w14:textId="77777777" w:rsidR="00921E7B" w:rsidRPr="00921E7B" w:rsidRDefault="00921E7B" w:rsidP="00921E7B">
      <w:pPr>
        <w:pStyle w:val="a3"/>
        <w:widowControl/>
        <w:ind w:left="720" w:firstLine="482"/>
        <w:jc w:val="left"/>
        <w:rPr>
          <w:rStyle w:val="a7"/>
          <w:rFonts w:ascii="宋体" w:hAnsi="宋体"/>
          <w:szCs w:val="24"/>
        </w:rPr>
      </w:pPr>
      <w:r w:rsidRPr="00921E7B">
        <w:rPr>
          <w:rStyle w:val="a7"/>
          <w:rFonts w:ascii="宋体" w:hAnsi="宋体" w:hint="eastAsia"/>
          <w:szCs w:val="24"/>
        </w:rPr>
        <w:t>不能创建对象使用</w:t>
      </w:r>
    </w:p>
    <w:p w14:paraId="009B2721" w14:textId="6E81B0AB" w:rsidR="00921E7B" w:rsidRDefault="00921E7B" w:rsidP="00FA7891">
      <w:pPr>
        <w:pStyle w:val="a3"/>
        <w:widowControl/>
        <w:ind w:left="1082" w:firstLineChars="0" w:firstLine="120"/>
        <w:jc w:val="left"/>
        <w:rPr>
          <w:rStyle w:val="a7"/>
          <w:rFonts w:ascii="宋体" w:hAnsi="宋体"/>
          <w:szCs w:val="24"/>
        </w:rPr>
      </w:pPr>
      <w:r w:rsidRPr="00921E7B">
        <w:rPr>
          <w:rStyle w:val="a7"/>
          <w:rFonts w:ascii="宋体" w:hAnsi="宋体" w:hint="eastAsia"/>
          <w:szCs w:val="24"/>
        </w:rPr>
        <w:t>只能</w:t>
      </w:r>
      <w:r w:rsidRPr="00FA7891">
        <w:rPr>
          <w:rStyle w:val="a7"/>
          <w:rFonts w:ascii="宋体" w:hAnsi="宋体" w:hint="eastAsia"/>
          <w:color w:val="FF0000"/>
          <w:szCs w:val="24"/>
        </w:rPr>
        <w:t>作为方法的参数</w:t>
      </w:r>
      <w:r w:rsidRPr="00921E7B">
        <w:rPr>
          <w:rStyle w:val="a7"/>
          <w:rFonts w:ascii="宋体" w:hAnsi="宋体" w:hint="eastAsia"/>
          <w:szCs w:val="24"/>
        </w:rPr>
        <w:t>使用</w:t>
      </w:r>
    </w:p>
    <w:p w14:paraId="00638CA8" w14:textId="78D54700" w:rsidR="00FA7891" w:rsidRDefault="00FA7891" w:rsidP="00FA7891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通配符高级使用：</w:t>
      </w:r>
    </w:p>
    <w:p w14:paraId="4A7D2DDF" w14:textId="4F4778AE" w:rsidR="00FA7891" w:rsidRPr="00FA7891" w:rsidRDefault="00FA7891" w:rsidP="00FA7891">
      <w:pPr>
        <w:widowControl/>
        <w:ind w:left="1260"/>
        <w:jc w:val="left"/>
        <w:rPr>
          <w:rStyle w:val="a7"/>
          <w:rFonts w:ascii="宋体" w:hAnsi="宋体"/>
          <w:color w:val="FF0000"/>
          <w:szCs w:val="24"/>
        </w:rPr>
      </w:pPr>
      <w:r w:rsidRPr="00FA7891">
        <w:rPr>
          <w:rStyle w:val="a7"/>
          <w:rFonts w:ascii="宋体" w:hAnsi="宋体" w:hint="eastAsia"/>
          <w:szCs w:val="24"/>
        </w:rPr>
        <w:t>泛型的</w:t>
      </w:r>
      <w:r w:rsidRPr="00FA7891">
        <w:rPr>
          <w:rStyle w:val="a7"/>
          <w:rFonts w:ascii="宋体" w:hAnsi="宋体"/>
          <w:szCs w:val="24"/>
        </w:rPr>
        <w:t>上限限定:</w:t>
      </w:r>
      <w:r>
        <w:rPr>
          <w:rStyle w:val="a7"/>
          <w:rFonts w:ascii="宋体" w:hAnsi="宋体"/>
          <w:szCs w:val="24"/>
        </w:rPr>
        <w:t>&lt;</w:t>
      </w:r>
      <w:r w:rsidRPr="00FA7891">
        <w:rPr>
          <w:rStyle w:val="a7"/>
          <w:rFonts w:ascii="宋体" w:hAnsi="宋体"/>
          <w:szCs w:val="24"/>
        </w:rPr>
        <w:t xml:space="preserve">? </w:t>
      </w:r>
      <w:commentRangeStart w:id="111"/>
      <w:r w:rsidRPr="009A3D0B">
        <w:rPr>
          <w:rStyle w:val="a7"/>
          <w:rFonts w:ascii="宋体" w:hAnsi="宋体"/>
          <w:color w:val="FF0000"/>
          <w:szCs w:val="24"/>
          <w:highlight w:val="yellow"/>
        </w:rPr>
        <w:t>extends</w:t>
      </w:r>
      <w:commentRangeEnd w:id="111"/>
      <w:r w:rsidRPr="009A3D0B">
        <w:rPr>
          <w:rStyle w:val="ae"/>
          <w:highlight w:val="yellow"/>
        </w:rPr>
        <w:commentReference w:id="111"/>
      </w:r>
      <w:r w:rsidRPr="00FA7891">
        <w:rPr>
          <w:rStyle w:val="a7"/>
          <w:rFonts w:ascii="宋体" w:hAnsi="宋体"/>
          <w:szCs w:val="24"/>
        </w:rPr>
        <w:t xml:space="preserve"> E</w:t>
      </w:r>
      <w:r>
        <w:rPr>
          <w:rStyle w:val="a7"/>
          <w:rFonts w:ascii="宋体" w:hAnsi="宋体"/>
          <w:szCs w:val="24"/>
        </w:rPr>
        <w:t>&gt;</w:t>
      </w:r>
      <w:r w:rsidRPr="00FA7891">
        <w:rPr>
          <w:rStyle w:val="a7"/>
          <w:rFonts w:ascii="宋体" w:hAnsi="宋体"/>
          <w:szCs w:val="24"/>
        </w:rPr>
        <w:t>代表使用的泛型只能是E类型的</w:t>
      </w:r>
      <w:r w:rsidRPr="00FA7891">
        <w:rPr>
          <w:rStyle w:val="a7"/>
          <w:rFonts w:ascii="宋体" w:hAnsi="宋体"/>
          <w:color w:val="FF0000"/>
          <w:szCs w:val="24"/>
        </w:rPr>
        <w:t>子类/本身</w:t>
      </w:r>
    </w:p>
    <w:p w14:paraId="2911C2D0" w14:textId="48D9E39F" w:rsidR="00FA7891" w:rsidRPr="00FA7891" w:rsidRDefault="00FA7891" w:rsidP="00FA7891">
      <w:pPr>
        <w:widowControl/>
        <w:ind w:left="1260"/>
        <w:jc w:val="left"/>
        <w:rPr>
          <w:rStyle w:val="a7"/>
          <w:rFonts w:ascii="宋体" w:hAnsi="宋体"/>
          <w:color w:val="FF0000"/>
          <w:szCs w:val="24"/>
        </w:rPr>
      </w:pPr>
      <w:r w:rsidRPr="00FA7891">
        <w:rPr>
          <w:rStyle w:val="a7"/>
          <w:rFonts w:ascii="宋体" w:hAnsi="宋体" w:hint="eastAsia"/>
          <w:szCs w:val="24"/>
        </w:rPr>
        <w:t>泛型的下限限定</w:t>
      </w:r>
      <w:r w:rsidRPr="00FA7891">
        <w:rPr>
          <w:rStyle w:val="a7"/>
          <w:rFonts w:ascii="宋体" w:hAnsi="宋体"/>
          <w:szCs w:val="24"/>
        </w:rPr>
        <w:t>:</w:t>
      </w:r>
      <w:r>
        <w:rPr>
          <w:rStyle w:val="a7"/>
          <w:rFonts w:ascii="宋体" w:hAnsi="宋体"/>
          <w:szCs w:val="24"/>
        </w:rPr>
        <w:t>&lt;</w:t>
      </w:r>
      <w:r w:rsidRPr="00FA7891">
        <w:rPr>
          <w:rStyle w:val="a7"/>
          <w:rFonts w:ascii="宋体" w:hAnsi="宋体"/>
          <w:szCs w:val="24"/>
        </w:rPr>
        <w:t>?</w:t>
      </w:r>
      <w:r>
        <w:rPr>
          <w:rStyle w:val="a7"/>
          <w:rFonts w:ascii="宋体" w:hAnsi="宋体" w:hint="eastAsia"/>
          <w:szCs w:val="24"/>
        </w:rPr>
        <w:t xml:space="preserve"> </w:t>
      </w:r>
      <w:commentRangeStart w:id="112"/>
      <w:r w:rsidRPr="009A3D0B">
        <w:rPr>
          <w:rStyle w:val="a7"/>
          <w:rFonts w:ascii="宋体" w:hAnsi="宋体"/>
          <w:color w:val="FF0000"/>
          <w:szCs w:val="24"/>
          <w:highlight w:val="yellow"/>
        </w:rPr>
        <w:t>super</w:t>
      </w:r>
      <w:commentRangeEnd w:id="112"/>
      <w:r w:rsidRPr="009A3D0B">
        <w:rPr>
          <w:rStyle w:val="ae"/>
          <w:highlight w:val="yellow"/>
        </w:rPr>
        <w:commentReference w:id="112"/>
      </w:r>
      <w:r w:rsidRPr="00FA7891">
        <w:rPr>
          <w:rStyle w:val="a7"/>
          <w:rFonts w:ascii="宋体" w:hAnsi="宋体"/>
          <w:szCs w:val="24"/>
        </w:rPr>
        <w:t xml:space="preserve"> E</w:t>
      </w:r>
      <w:r>
        <w:rPr>
          <w:rStyle w:val="a7"/>
          <w:rFonts w:ascii="宋体" w:hAnsi="宋体"/>
          <w:szCs w:val="24"/>
        </w:rPr>
        <w:t>&gt;</w:t>
      </w:r>
      <w:r w:rsidRPr="00FA7891">
        <w:rPr>
          <w:rStyle w:val="a7"/>
          <w:rFonts w:ascii="宋体" w:hAnsi="宋体"/>
          <w:szCs w:val="24"/>
        </w:rPr>
        <w:t>代表使用的泛型 只能是E类型的</w:t>
      </w:r>
      <w:r w:rsidRPr="00FA7891">
        <w:rPr>
          <w:rStyle w:val="a7"/>
          <w:rFonts w:ascii="宋体" w:hAnsi="宋体"/>
          <w:color w:val="FF0000"/>
          <w:szCs w:val="24"/>
        </w:rPr>
        <w:t>父类/本身</w:t>
      </w:r>
    </w:p>
    <w:p w14:paraId="4C8BEA2A" w14:textId="5A50F2DB" w:rsidR="00FA7891" w:rsidRPr="00FA7891" w:rsidRDefault="00FA7891" w:rsidP="00FA7891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注意：泛</w:t>
      </w:r>
      <w:proofErr w:type="gramStart"/>
      <w:r>
        <w:rPr>
          <w:rStyle w:val="a7"/>
          <w:rFonts w:ascii="宋体" w:hAnsi="宋体" w:hint="eastAsia"/>
          <w:szCs w:val="24"/>
        </w:rPr>
        <w:t>型没有</w:t>
      </w:r>
      <w:proofErr w:type="gramEnd"/>
      <w:r>
        <w:rPr>
          <w:rStyle w:val="a7"/>
          <w:rFonts w:ascii="宋体" w:hAnsi="宋体" w:hint="eastAsia"/>
          <w:szCs w:val="24"/>
        </w:rPr>
        <w:t>继承概念，不能用object代替？来接收含有泛型的类的对象。</w:t>
      </w:r>
    </w:p>
    <w:p w14:paraId="1C9A6D00" w14:textId="29D37F0E" w:rsidR="009C5B34" w:rsidRPr="00CF71D0" w:rsidRDefault="009C5B34" w:rsidP="00CF71D0">
      <w:pPr>
        <w:widowControl/>
        <w:ind w:left="1740" w:firstLine="360"/>
        <w:jc w:val="left"/>
        <w:rPr>
          <w:rStyle w:val="a7"/>
          <w:rFonts w:ascii="宋体" w:hAnsi="宋体"/>
          <w:szCs w:val="24"/>
        </w:rPr>
      </w:pPr>
      <w:r w:rsidRPr="00CF71D0">
        <w:rPr>
          <w:rStyle w:val="a7"/>
          <w:rFonts w:ascii="宋体" w:hAnsi="宋体"/>
          <w:szCs w:val="24"/>
        </w:rPr>
        <w:br w:type="page"/>
      </w:r>
    </w:p>
    <w:p w14:paraId="30AC19C2" w14:textId="144D9116" w:rsidR="00546826" w:rsidRDefault="009C5B34" w:rsidP="009C5B34">
      <w:pPr>
        <w:pStyle w:val="1"/>
        <w:rPr>
          <w:rStyle w:val="a7"/>
          <w:rFonts w:ascii="黑体" w:eastAsia="黑体" w:hAnsi="黑体"/>
        </w:rPr>
      </w:pPr>
      <w:r w:rsidRPr="009C5B34">
        <w:rPr>
          <w:rStyle w:val="a7"/>
          <w:rFonts w:ascii="黑体" w:eastAsia="黑体" w:hAnsi="黑体" w:hint="eastAsia"/>
        </w:rPr>
        <w:lastRenderedPageBreak/>
        <w:t>It</w:t>
      </w:r>
      <w:r w:rsidRPr="009C5B34">
        <w:rPr>
          <w:rStyle w:val="a7"/>
          <w:rFonts w:ascii="黑体" w:eastAsia="黑体" w:hAnsi="黑体"/>
        </w:rPr>
        <w:t>erator</w:t>
      </w:r>
      <w:r w:rsidRPr="009C5B34">
        <w:rPr>
          <w:rStyle w:val="a7"/>
          <w:rFonts w:ascii="黑体" w:eastAsia="黑体" w:hAnsi="黑体" w:hint="eastAsia"/>
        </w:rPr>
        <w:t>接口</w:t>
      </w:r>
      <w:r>
        <w:rPr>
          <w:rStyle w:val="a7"/>
          <w:rFonts w:ascii="黑体" w:eastAsia="黑体" w:hAnsi="黑体" w:hint="eastAsia"/>
        </w:rPr>
        <w:t>（迭代器）</w:t>
      </w:r>
    </w:p>
    <w:p w14:paraId="39AEEC7E" w14:textId="379DED0F" w:rsidR="009C5B34" w:rsidRPr="009C5B34" w:rsidRDefault="009C5B34" w:rsidP="009C5B34">
      <w:pPr>
        <w:rPr>
          <w:rStyle w:val="a7"/>
          <w:rFonts w:ascii="宋体" w:hAnsi="宋体"/>
          <w:szCs w:val="24"/>
        </w:rPr>
      </w:pPr>
      <w:proofErr w:type="gramStart"/>
      <w:r>
        <w:rPr>
          <w:rStyle w:val="a7"/>
          <w:rFonts w:ascii="宋体" w:hAnsi="宋体" w:hint="eastAsia"/>
          <w:szCs w:val="24"/>
        </w:rPr>
        <w:t>一</w:t>
      </w:r>
      <w:proofErr w:type="gramEnd"/>
      <w:r>
        <w:rPr>
          <w:rStyle w:val="a7"/>
          <w:rFonts w:ascii="宋体" w:hAnsi="宋体" w:hint="eastAsia"/>
          <w:szCs w:val="24"/>
        </w:rPr>
        <w:t>．</w:t>
      </w:r>
      <w:r w:rsidRPr="009C5B34">
        <w:rPr>
          <w:rStyle w:val="a7"/>
          <w:rFonts w:ascii="宋体" w:hAnsi="宋体" w:hint="eastAsia"/>
          <w:szCs w:val="24"/>
        </w:rPr>
        <w:t>常用方法</w:t>
      </w:r>
    </w:p>
    <w:p w14:paraId="06B37DAF" w14:textId="60A1F468" w:rsidR="009C5B34" w:rsidRPr="009C5B34" w:rsidRDefault="00D16B83" w:rsidP="00D16B83">
      <w:pPr>
        <w:ind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</w:t>
      </w:r>
      <w:proofErr w:type="spellStart"/>
      <w:r w:rsidR="009C5B34" w:rsidRPr="009C5B34">
        <w:rPr>
          <w:rStyle w:val="a7"/>
          <w:rFonts w:ascii="宋体" w:hAnsi="宋体"/>
          <w:szCs w:val="24"/>
        </w:rPr>
        <w:t>boolean</w:t>
      </w:r>
      <w:proofErr w:type="spellEnd"/>
      <w:r w:rsidR="009C5B34" w:rsidRPr="009C5B34">
        <w:rPr>
          <w:rStyle w:val="a7"/>
          <w:rFonts w:ascii="宋体" w:hAnsi="宋体"/>
          <w:szCs w:val="24"/>
        </w:rPr>
        <w:t xml:space="preserve"> </w:t>
      </w:r>
      <w:proofErr w:type="spellStart"/>
      <w:r w:rsidR="009C5B34" w:rsidRPr="009C5B34">
        <w:rPr>
          <w:rStyle w:val="a7"/>
          <w:rFonts w:ascii="宋体" w:hAnsi="宋体"/>
          <w:szCs w:val="24"/>
        </w:rPr>
        <w:t>hasNext</w:t>
      </w:r>
      <w:proofErr w:type="spellEnd"/>
      <w:r w:rsidR="009C5B34" w:rsidRPr="009C5B34">
        <w:rPr>
          <w:rStyle w:val="a7"/>
          <w:rFonts w:ascii="宋体" w:hAnsi="宋体"/>
          <w:szCs w:val="24"/>
        </w:rPr>
        <w:t>() 如果仍有元素可以迭代，则返回true。</w:t>
      </w:r>
    </w:p>
    <w:p w14:paraId="2EE9693C" w14:textId="409C3151" w:rsidR="009C5B34" w:rsidRPr="009C5B34" w:rsidRDefault="009C5B34" w:rsidP="00D16B83">
      <w:pPr>
        <w:ind w:left="840" w:firstLine="420"/>
        <w:rPr>
          <w:rStyle w:val="a7"/>
          <w:rFonts w:ascii="宋体" w:hAnsi="宋体"/>
          <w:szCs w:val="24"/>
        </w:rPr>
      </w:pPr>
      <w:r w:rsidRPr="009C5B34">
        <w:rPr>
          <w:rStyle w:val="a7"/>
          <w:rFonts w:ascii="宋体" w:hAnsi="宋体" w:hint="eastAsia"/>
          <w:szCs w:val="24"/>
        </w:rPr>
        <w:t>判断集合中还有没有下一</w:t>
      </w:r>
      <w:r w:rsidRPr="009C5B34">
        <w:rPr>
          <w:rStyle w:val="a7"/>
          <w:rFonts w:ascii="宋体" w:hAnsi="宋体"/>
          <w:szCs w:val="24"/>
        </w:rPr>
        <w:t>个元素,有就返回true,没有就返回false</w:t>
      </w:r>
    </w:p>
    <w:p w14:paraId="4B76E149" w14:textId="3C544F77" w:rsidR="009C5B34" w:rsidRPr="009C5B34" w:rsidRDefault="00D16B83" w:rsidP="00D16B83">
      <w:pPr>
        <w:ind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（2）</w:t>
      </w:r>
      <w:r w:rsidR="009C5B34" w:rsidRPr="009C5B34">
        <w:rPr>
          <w:rStyle w:val="a7"/>
          <w:rFonts w:ascii="宋体" w:hAnsi="宋体"/>
          <w:szCs w:val="24"/>
        </w:rPr>
        <w:t>E next() 返回迭代的下一个元素。</w:t>
      </w:r>
    </w:p>
    <w:p w14:paraId="2AAD9A18" w14:textId="77777777" w:rsidR="009C5B34" w:rsidRPr="009C5B34" w:rsidRDefault="009C5B34" w:rsidP="00D16B83">
      <w:pPr>
        <w:ind w:left="840" w:firstLine="420"/>
        <w:rPr>
          <w:rStyle w:val="a7"/>
          <w:rFonts w:ascii="宋体" w:hAnsi="宋体"/>
          <w:szCs w:val="24"/>
        </w:rPr>
      </w:pPr>
      <w:r w:rsidRPr="009C5B34">
        <w:rPr>
          <w:rStyle w:val="a7"/>
          <w:rFonts w:ascii="宋体" w:hAnsi="宋体" w:hint="eastAsia"/>
          <w:szCs w:val="24"/>
        </w:rPr>
        <w:t>取出集合中的下一个元素</w:t>
      </w:r>
    </w:p>
    <w:p w14:paraId="60FD45C3" w14:textId="00C370A2" w:rsidR="009C5B34" w:rsidRPr="009C5B34" w:rsidRDefault="009C5B34" w:rsidP="00D16B83">
      <w:pPr>
        <w:ind w:firstLine="420"/>
        <w:rPr>
          <w:rStyle w:val="a7"/>
          <w:rFonts w:ascii="宋体" w:hAnsi="宋体"/>
          <w:szCs w:val="24"/>
        </w:rPr>
      </w:pPr>
      <w:r w:rsidRPr="009C5B34">
        <w:rPr>
          <w:rStyle w:val="a7"/>
          <w:rFonts w:ascii="宋体" w:hAnsi="宋体"/>
          <w:szCs w:val="24"/>
        </w:rPr>
        <w:t>Iterator迭代器，是一个接口,我们无法直接使用，需要使用Iterator接口的实现类对象,</w:t>
      </w:r>
      <w:r w:rsidRPr="00D16B83">
        <w:rPr>
          <w:rStyle w:val="a7"/>
          <w:rFonts w:ascii="宋体" w:hAnsi="宋体"/>
          <w:color w:val="FF0000"/>
          <w:szCs w:val="24"/>
        </w:rPr>
        <w:t>获取实现类的方式比较特殊</w:t>
      </w:r>
      <w:r w:rsidR="00D16B83">
        <w:rPr>
          <w:rStyle w:val="a7"/>
          <w:rFonts w:ascii="宋体" w:hAnsi="宋体" w:hint="eastAsia"/>
          <w:szCs w:val="24"/>
        </w:rPr>
        <w:t>：</w:t>
      </w:r>
    </w:p>
    <w:p w14:paraId="6F6A28C5" w14:textId="0FB72998" w:rsidR="009C5B34" w:rsidRPr="009C5B34" w:rsidRDefault="009C5B34" w:rsidP="00D16B83">
      <w:pPr>
        <w:ind w:firstLine="420"/>
        <w:rPr>
          <w:rStyle w:val="a7"/>
          <w:rFonts w:ascii="宋体" w:hAnsi="宋体"/>
          <w:szCs w:val="24"/>
        </w:rPr>
      </w:pPr>
      <w:r w:rsidRPr="009C5B34">
        <w:rPr>
          <w:rStyle w:val="a7"/>
          <w:rFonts w:ascii="宋体" w:hAnsi="宋体"/>
          <w:szCs w:val="24"/>
        </w:rPr>
        <w:t>Collection接口中有一个方法 ,叫</w:t>
      </w:r>
      <w:r w:rsidRPr="00D16B83">
        <w:rPr>
          <w:rStyle w:val="a7"/>
          <w:rFonts w:ascii="宋体" w:hAnsi="宋体"/>
          <w:color w:val="FF0000"/>
          <w:szCs w:val="24"/>
        </w:rPr>
        <w:t>iterator()</w:t>
      </w:r>
      <w:r w:rsidRPr="009C5B34">
        <w:rPr>
          <w:rStyle w:val="a7"/>
          <w:rFonts w:ascii="宋体" w:hAnsi="宋体"/>
          <w:szCs w:val="24"/>
        </w:rPr>
        <w:t>,这个方法返回的就是迭代器的实现类对象</w:t>
      </w:r>
    </w:p>
    <w:p w14:paraId="56AB1316" w14:textId="702FE77B" w:rsidR="009C5B34" w:rsidRDefault="009C5B34" w:rsidP="009C5B34">
      <w:pPr>
        <w:rPr>
          <w:rStyle w:val="a7"/>
          <w:rFonts w:ascii="宋体" w:hAnsi="宋体"/>
          <w:szCs w:val="24"/>
        </w:rPr>
      </w:pPr>
      <w:r w:rsidRPr="009C5B34">
        <w:rPr>
          <w:rStyle w:val="a7"/>
          <w:rFonts w:ascii="宋体" w:hAnsi="宋体"/>
          <w:szCs w:val="24"/>
        </w:rPr>
        <w:t xml:space="preserve">Iterator&lt;E&gt; </w:t>
      </w:r>
      <w:r w:rsidR="00927EF0" w:rsidRPr="009C5B34">
        <w:rPr>
          <w:rStyle w:val="a7"/>
          <w:rFonts w:ascii="宋体" w:hAnsi="宋体"/>
          <w:szCs w:val="24"/>
        </w:rPr>
        <w:t>iterator</w:t>
      </w:r>
      <w:r w:rsidRPr="009C5B34">
        <w:rPr>
          <w:rStyle w:val="a7"/>
          <w:rFonts w:ascii="宋体" w:hAnsi="宋体"/>
          <w:szCs w:val="24"/>
        </w:rPr>
        <w:t>() 返回在此collection 的元素上进行迭代的迭代器。</w:t>
      </w:r>
    </w:p>
    <w:p w14:paraId="723548E1" w14:textId="675FF8F1" w:rsidR="00501ECC" w:rsidRPr="009C5B34" w:rsidRDefault="00501ECC" w:rsidP="009C5B34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【</w:t>
      </w:r>
      <w:r w:rsidRPr="00501ECC">
        <w:rPr>
          <w:rStyle w:val="a7"/>
          <w:rFonts w:ascii="宋体" w:hAnsi="宋体" w:hint="eastAsia"/>
          <w:color w:val="C45911" w:themeColor="accent2" w:themeShade="BF"/>
          <w:szCs w:val="24"/>
        </w:rPr>
        <w:t>此处泛型E与定义集合的泛型E相同</w:t>
      </w:r>
      <w:r>
        <w:rPr>
          <w:rStyle w:val="a7"/>
          <w:rFonts w:ascii="宋体" w:hAnsi="宋体" w:hint="eastAsia"/>
          <w:szCs w:val="24"/>
        </w:rPr>
        <w:t>】</w:t>
      </w:r>
    </w:p>
    <w:p w14:paraId="7C082734" w14:textId="397AAE13" w:rsidR="009C5B34" w:rsidRPr="009C5B34" w:rsidRDefault="00D16B83" w:rsidP="00D16B83">
      <w:pPr>
        <w:ind w:firstLine="420"/>
        <w:rPr>
          <w:rStyle w:val="a7"/>
          <w:rFonts w:ascii="宋体" w:hAnsi="宋体"/>
          <w:szCs w:val="24"/>
        </w:rPr>
      </w:pPr>
      <w:r>
        <w:rPr>
          <w:rFonts w:ascii="宋体" w:hAnsi="宋体" w:hint="eastAsia"/>
          <w:b/>
          <w:bCs/>
          <w:noProof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74D782" wp14:editId="3D3AE1FF">
                <wp:simplePos x="0" y="0"/>
                <wp:positionH relativeFrom="column">
                  <wp:posOffset>57150</wp:posOffset>
                </wp:positionH>
                <wp:positionV relativeFrom="paragraph">
                  <wp:posOffset>12065</wp:posOffset>
                </wp:positionV>
                <wp:extent cx="184150" cy="171450"/>
                <wp:effectExtent l="38100" t="38100" r="44450" b="38100"/>
                <wp:wrapNone/>
                <wp:docPr id="12" name="星形: 五角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71450"/>
                        </a:xfrm>
                        <a:prstGeom prst="star5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6A6BF" id="星形: 五角 12" o:spid="_x0000_s1026" style="position:absolute;left:0;text-align:left;margin-left:4.5pt;margin-top:.95pt;width:14.5pt;height:1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41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" path="m,65488r70339,l92075,r21736,65488l184150,65488r-56906,40473l148980,171450,92075,130975,35170,171450,56906,105961,,65488xe" fillcolor="#8eaadb [1940]" strokecolor="#1f3763 [1604]" strokeweight="1pt">
                <v:stroke joinstyle="miter"/>
                <v:path arrowok="t" o:connecttype="custom" o:connectlocs="0,65488;70339,65488;92075,0;113811,65488;184150,65488;127244,105961;148980,171450;92075,130975;35170,171450;56906,105961;0,65488" o:connectangles="0,0,0,0,0,0,0,0,0,0,0"/>
              </v:shape>
            </w:pict>
          </mc:Fallback>
        </mc:AlternateContent>
      </w:r>
      <w:r w:rsidR="009C5B34" w:rsidRPr="009C5B34">
        <w:rPr>
          <w:rStyle w:val="a7"/>
          <w:rFonts w:ascii="宋体" w:hAnsi="宋体" w:hint="eastAsia"/>
          <w:szCs w:val="24"/>
        </w:rPr>
        <w:t>迭代器的使用步骤</w:t>
      </w:r>
      <w:r w:rsidR="009C5B34" w:rsidRPr="009C5B34">
        <w:rPr>
          <w:rStyle w:val="a7"/>
          <w:rFonts w:ascii="宋体" w:hAnsi="宋体"/>
          <w:szCs w:val="24"/>
        </w:rPr>
        <w:t>(重点):</w:t>
      </w:r>
    </w:p>
    <w:p w14:paraId="5FD4EB87" w14:textId="16FCBC52" w:rsidR="009C5B34" w:rsidRPr="009C5B34" w:rsidRDefault="009C5B34" w:rsidP="00D16B83">
      <w:pPr>
        <w:ind w:left="420"/>
        <w:rPr>
          <w:rStyle w:val="a7"/>
          <w:rFonts w:ascii="宋体" w:hAnsi="宋体"/>
          <w:szCs w:val="24"/>
        </w:rPr>
      </w:pPr>
      <w:r w:rsidRPr="009C5B34">
        <w:rPr>
          <w:rStyle w:val="a7"/>
          <w:rFonts w:ascii="宋体" w:hAnsi="宋体"/>
          <w:szCs w:val="24"/>
        </w:rPr>
        <w:t>1.使用集合中的方法iterator()获取迭代器的实现类对象,使用Iterator接口接收</w:t>
      </w:r>
      <w:r w:rsidR="00D16B83" w:rsidRPr="00D16B83">
        <w:rPr>
          <w:rStyle w:val="a7"/>
          <w:rFonts w:ascii="宋体" w:hAnsi="宋体" w:hint="eastAsia"/>
          <w:color w:val="00B050"/>
          <w:szCs w:val="24"/>
        </w:rPr>
        <w:t>【</w:t>
      </w:r>
      <w:r w:rsidRPr="00D16B83">
        <w:rPr>
          <w:rStyle w:val="a7"/>
          <w:rFonts w:ascii="宋体" w:hAnsi="宋体"/>
          <w:color w:val="FF0000"/>
          <w:szCs w:val="24"/>
        </w:rPr>
        <w:t>多态</w:t>
      </w:r>
      <w:r w:rsidR="00D16B83" w:rsidRPr="00D16B83">
        <w:rPr>
          <w:rStyle w:val="a7"/>
          <w:rFonts w:ascii="宋体" w:hAnsi="宋体" w:hint="eastAsia"/>
          <w:color w:val="00B050"/>
          <w:szCs w:val="24"/>
        </w:rPr>
        <w:t>】</w:t>
      </w:r>
    </w:p>
    <w:p w14:paraId="065C7AC7" w14:textId="6DFD07E1" w:rsidR="009C5B34" w:rsidRPr="009C5B34" w:rsidRDefault="009C5B34" w:rsidP="00D16B83">
      <w:pPr>
        <w:ind w:firstLine="420"/>
        <w:rPr>
          <w:rStyle w:val="a7"/>
          <w:rFonts w:ascii="宋体" w:hAnsi="宋体"/>
          <w:szCs w:val="24"/>
        </w:rPr>
      </w:pPr>
      <w:r w:rsidRPr="009C5B34">
        <w:rPr>
          <w:rStyle w:val="a7"/>
          <w:rFonts w:ascii="宋体" w:hAnsi="宋体"/>
          <w:szCs w:val="24"/>
        </w:rPr>
        <w:t>2.使用Iterator接口中的方法</w:t>
      </w:r>
      <w:proofErr w:type="spellStart"/>
      <w:r w:rsidRPr="009C5B34">
        <w:rPr>
          <w:rStyle w:val="a7"/>
          <w:rFonts w:ascii="宋体" w:hAnsi="宋体"/>
          <w:szCs w:val="24"/>
        </w:rPr>
        <w:t>hasNext</w:t>
      </w:r>
      <w:proofErr w:type="spellEnd"/>
      <w:r w:rsidRPr="009C5B34">
        <w:rPr>
          <w:rStyle w:val="a7"/>
          <w:rFonts w:ascii="宋体" w:hAnsi="宋体"/>
          <w:szCs w:val="24"/>
        </w:rPr>
        <w:t>判断还有没有下一个元素</w:t>
      </w:r>
    </w:p>
    <w:p w14:paraId="4F86F8FA" w14:textId="441C068A" w:rsidR="009C5B34" w:rsidRDefault="009C5B34" w:rsidP="00D16B83">
      <w:pPr>
        <w:ind w:firstLine="420"/>
        <w:rPr>
          <w:rStyle w:val="a7"/>
          <w:rFonts w:ascii="宋体" w:hAnsi="宋体"/>
          <w:szCs w:val="24"/>
        </w:rPr>
      </w:pPr>
      <w:r w:rsidRPr="009C5B34">
        <w:rPr>
          <w:rStyle w:val="a7"/>
          <w:rFonts w:ascii="宋体" w:hAnsi="宋体"/>
          <w:szCs w:val="24"/>
        </w:rPr>
        <w:t>3.使用Iterator接口中的方法next取出集合中的下一个元素</w:t>
      </w:r>
    </w:p>
    <w:p w14:paraId="0233A292" w14:textId="11F064A1" w:rsidR="004879EE" w:rsidRDefault="004879EE" w:rsidP="00D16B83">
      <w:pPr>
        <w:ind w:firstLine="420"/>
        <w:rPr>
          <w:rStyle w:val="a7"/>
          <w:rFonts w:ascii="宋体" w:hAnsi="宋体"/>
          <w:szCs w:val="24"/>
        </w:rPr>
      </w:pPr>
    </w:p>
    <w:p w14:paraId="4E5120B3" w14:textId="5F694AB2" w:rsidR="004879EE" w:rsidRPr="009C5B34" w:rsidRDefault="00945C3F" w:rsidP="004879EE">
      <w:pPr>
        <w:pStyle w:val="2"/>
        <w:spacing w:before="156" w:after="156"/>
        <w:rPr>
          <w:rStyle w:val="a7"/>
          <w:rFonts w:ascii="宋体" w:hAnsi="宋体"/>
          <w:szCs w:val="24"/>
        </w:rPr>
      </w:pPr>
      <w:r w:rsidRPr="009B2F19">
        <w:rPr>
          <w:rStyle w:val="a7"/>
          <w:rFonts w:ascii="宋体" w:hAnsi="宋体" w:hint="eastAsia"/>
          <w:szCs w:val="24"/>
        </w:rPr>
        <w:t>增强</w:t>
      </w:r>
      <w:r w:rsidRPr="009B2F19">
        <w:rPr>
          <w:rStyle w:val="a7"/>
          <w:rFonts w:ascii="宋体" w:hAnsi="宋体"/>
          <w:szCs w:val="24"/>
        </w:rPr>
        <w:t>for循环</w:t>
      </w:r>
    </w:p>
    <w:p w14:paraId="1566195A" w14:textId="77777777" w:rsidR="00546826" w:rsidRDefault="00546826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70F8AD3D" w14:textId="61ECD195" w:rsidR="005D60D5" w:rsidRDefault="00546826" w:rsidP="00546826">
      <w:pPr>
        <w:pStyle w:val="1"/>
        <w:rPr>
          <w:rStyle w:val="a7"/>
          <w:rFonts w:ascii="黑体" w:eastAsia="黑体" w:hAnsi="黑体"/>
        </w:rPr>
      </w:pPr>
      <w:r w:rsidRPr="00546826">
        <w:rPr>
          <w:rStyle w:val="a7"/>
          <w:rFonts w:ascii="黑体" w:eastAsia="黑体" w:hAnsi="黑体" w:hint="eastAsia"/>
        </w:rPr>
        <w:lastRenderedPageBreak/>
        <w:t>集合与框架</w:t>
      </w:r>
    </w:p>
    <w:p w14:paraId="55313425" w14:textId="050675AC" w:rsidR="00546826" w:rsidRDefault="004006EF" w:rsidP="00546826">
      <w:pPr>
        <w:rPr>
          <w:rStyle w:val="a7"/>
          <w:rFonts w:ascii="宋体" w:hAnsi="宋体"/>
          <w:szCs w:val="24"/>
        </w:rPr>
      </w:pPr>
      <w:r>
        <w:rPr>
          <w:rFonts w:ascii="宋体" w:hAnsi="宋体" w:hint="eastAsia"/>
          <w:b/>
          <w:bCs/>
          <w:noProof/>
          <w:szCs w:val="24"/>
        </w:rPr>
        <w:drawing>
          <wp:inline distT="0" distB="0" distL="0" distR="0" wp14:anchorId="671FC620" wp14:editId="355E00D2">
            <wp:extent cx="6375400" cy="29464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paste_2020-05-18_22-35-02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723" cy="29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FBC8" w14:textId="2F3CD3F7" w:rsidR="004006EF" w:rsidRDefault="004006EF" w:rsidP="004006EF">
      <w:pPr>
        <w:pStyle w:val="1"/>
        <w:rPr>
          <w:rStyle w:val="a7"/>
          <w:rFonts w:ascii="黑体" w:eastAsia="黑体" w:hAnsi="黑体"/>
          <w:sz w:val="36"/>
          <w:szCs w:val="36"/>
        </w:rPr>
      </w:pPr>
      <w:r w:rsidRPr="004006EF">
        <w:rPr>
          <w:rStyle w:val="a7"/>
          <w:rFonts w:ascii="黑体" w:eastAsia="黑体" w:hAnsi="黑体"/>
          <w:sz w:val="36"/>
          <w:szCs w:val="36"/>
        </w:rPr>
        <w:t>C</w:t>
      </w:r>
      <w:r w:rsidRPr="004006EF">
        <w:rPr>
          <w:rStyle w:val="a7"/>
          <w:rFonts w:ascii="黑体" w:eastAsia="黑体" w:hAnsi="黑体" w:hint="eastAsia"/>
          <w:sz w:val="36"/>
          <w:szCs w:val="36"/>
        </w:rPr>
        <w:t>ollection类常用功能</w:t>
      </w:r>
    </w:p>
    <w:p w14:paraId="394B85C8" w14:textId="77777777" w:rsidR="004006EF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/>
          <w:szCs w:val="24"/>
        </w:rPr>
        <w:t>java. util. collection接口</w:t>
      </w:r>
    </w:p>
    <w:p w14:paraId="21582DD6" w14:textId="77777777" w:rsidR="004006EF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 w:hint="eastAsia"/>
          <w:szCs w:val="24"/>
        </w:rPr>
        <w:t>所有单列集合的最顶层的接口，里边定义了所有单列集合共性的方法</w:t>
      </w:r>
    </w:p>
    <w:p w14:paraId="4EE33EF6" w14:textId="0B3BF459" w:rsidR="004006EF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 w:hint="eastAsia"/>
          <w:szCs w:val="24"/>
        </w:rPr>
        <w:t>任意的单列集合都可以使用</w:t>
      </w:r>
      <w:r w:rsidRPr="009C5B34">
        <w:rPr>
          <w:rFonts w:ascii="宋体" w:hAnsi="宋体"/>
          <w:szCs w:val="24"/>
        </w:rPr>
        <w:t>Collection接口中的方法</w:t>
      </w:r>
    </w:p>
    <w:p w14:paraId="1619A558" w14:textId="77777777" w:rsidR="009C5B34" w:rsidRPr="009C5B34" w:rsidRDefault="009C5B34" w:rsidP="004006EF">
      <w:pPr>
        <w:rPr>
          <w:rFonts w:ascii="宋体" w:hAnsi="宋体"/>
          <w:szCs w:val="24"/>
        </w:rPr>
      </w:pPr>
    </w:p>
    <w:p w14:paraId="7EF3437F" w14:textId="77777777" w:rsidR="004006EF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 w:hint="eastAsia"/>
          <w:szCs w:val="24"/>
        </w:rPr>
        <w:t>共性的方法</w:t>
      </w:r>
      <w:r w:rsidRPr="009C5B34">
        <w:rPr>
          <w:rFonts w:ascii="宋体" w:hAnsi="宋体"/>
          <w:szCs w:val="24"/>
        </w:rPr>
        <w:t>:</w:t>
      </w:r>
    </w:p>
    <w:p w14:paraId="79A57B73" w14:textId="533327DD" w:rsidR="004006EF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/>
          <w:szCs w:val="24"/>
        </w:rPr>
        <w:t xml:space="preserve">public </w:t>
      </w:r>
      <w:proofErr w:type="spellStart"/>
      <w:r w:rsidRPr="009C5B34">
        <w:rPr>
          <w:rFonts w:ascii="宋体" w:hAnsi="宋体"/>
          <w:szCs w:val="24"/>
        </w:rPr>
        <w:t>boolean</w:t>
      </w:r>
      <w:proofErr w:type="spellEnd"/>
      <w:r w:rsidRPr="009C5B34">
        <w:rPr>
          <w:rFonts w:ascii="宋体" w:hAnsi="宋体"/>
          <w:szCs w:val="24"/>
        </w:rPr>
        <w:t xml:space="preserve"> add(E e):</w:t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Pr="009C5B34">
        <w:rPr>
          <w:rFonts w:ascii="宋体" w:hAnsi="宋体"/>
          <w:szCs w:val="24"/>
        </w:rPr>
        <w:t>把给定的对象添加到当前集合中</w:t>
      </w:r>
      <w:r w:rsidRPr="009C5B34">
        <w:rPr>
          <w:rFonts w:ascii="宋体" w:hAnsi="宋体" w:hint="eastAsia"/>
          <w:szCs w:val="24"/>
        </w:rPr>
        <w:t>。</w:t>
      </w:r>
    </w:p>
    <w:p w14:paraId="5C7DE668" w14:textId="5B6D3446" w:rsidR="004006EF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/>
          <w:szCs w:val="24"/>
        </w:rPr>
        <w:t>public void clear() :</w:t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Pr="009C5B34">
        <w:rPr>
          <w:rFonts w:ascii="宋体" w:hAnsi="宋体"/>
          <w:szCs w:val="24"/>
        </w:rPr>
        <w:t>清空集合中所有的元素。</w:t>
      </w:r>
    </w:p>
    <w:p w14:paraId="64FD18E4" w14:textId="220FE487" w:rsidR="004006EF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/>
          <w:szCs w:val="24"/>
        </w:rPr>
        <w:t xml:space="preserve">public </w:t>
      </w:r>
      <w:proofErr w:type="spellStart"/>
      <w:r w:rsidRPr="009C5B34">
        <w:rPr>
          <w:rFonts w:ascii="宋体" w:hAnsi="宋体"/>
          <w:szCs w:val="24"/>
        </w:rPr>
        <w:t>boolean</w:t>
      </w:r>
      <w:proofErr w:type="spellEnd"/>
      <w:r w:rsidRPr="009C5B34">
        <w:rPr>
          <w:rFonts w:ascii="宋体" w:hAnsi="宋体"/>
          <w:szCs w:val="24"/>
        </w:rPr>
        <w:t xml:space="preserve"> remove(E e):</w:t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Pr="009C5B34">
        <w:rPr>
          <w:rFonts w:ascii="宋体" w:hAnsi="宋体"/>
          <w:szCs w:val="24"/>
        </w:rPr>
        <w:t>把给定的对象在当前集合中删除。</w:t>
      </w:r>
    </w:p>
    <w:p w14:paraId="5CB0DF5C" w14:textId="56BED3C0" w:rsidR="004006EF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/>
          <w:szCs w:val="24"/>
        </w:rPr>
        <w:t xml:space="preserve">public </w:t>
      </w:r>
      <w:proofErr w:type="spellStart"/>
      <w:r w:rsidRPr="009C5B34">
        <w:rPr>
          <w:rFonts w:ascii="宋体" w:hAnsi="宋体"/>
          <w:szCs w:val="24"/>
        </w:rPr>
        <w:t>boolean</w:t>
      </w:r>
      <w:proofErr w:type="spellEnd"/>
      <w:r w:rsidRPr="009C5B34">
        <w:rPr>
          <w:rFonts w:ascii="宋体" w:hAnsi="宋体"/>
          <w:szCs w:val="24"/>
        </w:rPr>
        <w:t xml:space="preserve"> contains(E e): </w:t>
      </w:r>
      <w:r w:rsidR="009C5B34">
        <w:rPr>
          <w:rFonts w:ascii="宋体" w:hAnsi="宋体"/>
          <w:szCs w:val="24"/>
        </w:rPr>
        <w:tab/>
      </w:r>
      <w:r w:rsidRPr="009C5B34">
        <w:rPr>
          <w:rFonts w:ascii="宋体" w:hAnsi="宋体"/>
          <w:szCs w:val="24"/>
        </w:rPr>
        <w:t>判断当前集合中是否包含给定的对象。</w:t>
      </w:r>
    </w:p>
    <w:p w14:paraId="0875A1EB" w14:textId="14B59B28" w:rsidR="004006EF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/>
          <w:szCs w:val="24"/>
        </w:rPr>
        <w:t xml:space="preserve">public </w:t>
      </w:r>
      <w:proofErr w:type="spellStart"/>
      <w:r w:rsidRPr="009C5B34">
        <w:rPr>
          <w:rFonts w:ascii="宋体" w:hAnsi="宋体"/>
          <w:szCs w:val="24"/>
        </w:rPr>
        <w:t>boolean</w:t>
      </w:r>
      <w:proofErr w:type="spellEnd"/>
      <w:r w:rsidRPr="009C5B34">
        <w:rPr>
          <w:rFonts w:ascii="宋体" w:hAnsi="宋体"/>
          <w:szCs w:val="24"/>
        </w:rPr>
        <w:t xml:space="preserve"> </w:t>
      </w:r>
      <w:proofErr w:type="spellStart"/>
      <w:r w:rsidRPr="009C5B34">
        <w:rPr>
          <w:rFonts w:ascii="宋体" w:hAnsi="宋体"/>
          <w:szCs w:val="24"/>
        </w:rPr>
        <w:t>isEmpty</w:t>
      </w:r>
      <w:proofErr w:type="spellEnd"/>
      <w:r w:rsidRPr="009C5B34">
        <w:rPr>
          <w:rFonts w:ascii="宋体" w:hAnsi="宋体"/>
          <w:szCs w:val="24"/>
        </w:rPr>
        <w:t xml:space="preserve">(): </w:t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Pr="009C5B34">
        <w:rPr>
          <w:rFonts w:ascii="宋体" w:hAnsi="宋体"/>
          <w:szCs w:val="24"/>
        </w:rPr>
        <w:t>判断当前集合是否为空。</w:t>
      </w:r>
    </w:p>
    <w:p w14:paraId="23D17184" w14:textId="573D0A7A" w:rsidR="004006EF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/>
          <w:szCs w:val="24"/>
        </w:rPr>
        <w:t xml:space="preserve">public int size(): </w:t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Pr="009C5B34">
        <w:rPr>
          <w:rFonts w:ascii="宋体" w:hAnsi="宋体"/>
          <w:szCs w:val="24"/>
        </w:rPr>
        <w:t>返回集合中元素的个数。</w:t>
      </w:r>
    </w:p>
    <w:p w14:paraId="216CCDF3" w14:textId="66259900" w:rsidR="007E6C5A" w:rsidRPr="009C5B34" w:rsidRDefault="004006EF" w:rsidP="004006EF">
      <w:pPr>
        <w:rPr>
          <w:rFonts w:ascii="宋体" w:hAnsi="宋体"/>
          <w:szCs w:val="24"/>
        </w:rPr>
      </w:pPr>
      <w:r w:rsidRPr="009C5B34">
        <w:rPr>
          <w:rFonts w:ascii="宋体" w:hAnsi="宋体"/>
          <w:szCs w:val="24"/>
        </w:rPr>
        <w:t xml:space="preserve">public object[] </w:t>
      </w:r>
      <w:proofErr w:type="spellStart"/>
      <w:r w:rsidRPr="009C5B34">
        <w:rPr>
          <w:rFonts w:ascii="宋体" w:hAnsi="宋体"/>
          <w:szCs w:val="24"/>
        </w:rPr>
        <w:t>toArray</w:t>
      </w:r>
      <w:proofErr w:type="spellEnd"/>
      <w:r w:rsidRPr="009C5B34">
        <w:rPr>
          <w:rFonts w:ascii="宋体" w:hAnsi="宋体"/>
          <w:szCs w:val="24"/>
        </w:rPr>
        <w:t xml:space="preserve">(): </w:t>
      </w:r>
      <w:r w:rsidR="009C5B34">
        <w:rPr>
          <w:rFonts w:ascii="宋体" w:hAnsi="宋体"/>
          <w:szCs w:val="24"/>
        </w:rPr>
        <w:tab/>
      </w:r>
      <w:r w:rsidR="009C5B34">
        <w:rPr>
          <w:rFonts w:ascii="宋体" w:hAnsi="宋体"/>
          <w:szCs w:val="24"/>
        </w:rPr>
        <w:tab/>
      </w:r>
      <w:r w:rsidRPr="009C5B34">
        <w:rPr>
          <w:rFonts w:ascii="宋体" w:hAnsi="宋体"/>
          <w:szCs w:val="24"/>
        </w:rPr>
        <w:t>把集合中的元素，存储到数组中。</w:t>
      </w:r>
    </w:p>
    <w:p w14:paraId="74048A99" w14:textId="77777777" w:rsidR="00F82730" w:rsidRDefault="00F82730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4A2573F3" w14:textId="0958955E" w:rsidR="00874584" w:rsidRDefault="00F82730" w:rsidP="00F82730">
      <w:pPr>
        <w:pStyle w:val="1"/>
        <w:rPr>
          <w:rStyle w:val="a7"/>
          <w:rFonts w:ascii="黑体" w:eastAsia="黑体" w:hAnsi="黑体"/>
        </w:rPr>
      </w:pPr>
      <w:r w:rsidRPr="00F82730">
        <w:rPr>
          <w:rStyle w:val="a7"/>
          <w:rFonts w:ascii="黑体" w:eastAsia="黑体" w:hAnsi="黑体" w:hint="eastAsia"/>
        </w:rPr>
        <w:lastRenderedPageBreak/>
        <w:t>包装类</w:t>
      </w:r>
    </w:p>
    <w:p w14:paraId="21DF9595" w14:textId="05A478D2" w:rsidR="00EE0FC5" w:rsidRPr="00EE0FC5" w:rsidRDefault="00F82730" w:rsidP="00F82730">
      <w:pPr>
        <w:rPr>
          <w:rStyle w:val="a7"/>
          <w:rFonts w:ascii="宋体" w:hAnsi="宋体"/>
          <w:sz w:val="30"/>
          <w:szCs w:val="30"/>
        </w:rPr>
      </w:pPr>
      <w:proofErr w:type="gramStart"/>
      <w:r w:rsidRPr="00EE0FC5">
        <w:rPr>
          <w:rStyle w:val="a7"/>
          <w:rFonts w:ascii="宋体" w:hAnsi="宋体"/>
          <w:sz w:val="30"/>
          <w:szCs w:val="30"/>
        </w:rPr>
        <w:t>一</w:t>
      </w:r>
      <w:proofErr w:type="gramEnd"/>
      <w:r w:rsidRPr="00EE0FC5">
        <w:rPr>
          <w:rStyle w:val="a7"/>
          <w:rFonts w:ascii="宋体" w:hAnsi="宋体" w:hint="eastAsia"/>
          <w:sz w:val="30"/>
          <w:szCs w:val="30"/>
        </w:rPr>
        <w:t>．</w:t>
      </w:r>
      <w:r w:rsidR="00EE0FC5" w:rsidRPr="00EE0FC5">
        <w:rPr>
          <w:rStyle w:val="a7"/>
          <w:rFonts w:ascii="宋体" w:hAnsi="宋体" w:hint="eastAsia"/>
          <w:sz w:val="28"/>
          <w:szCs w:val="28"/>
        </w:rPr>
        <w:t>装箱与拆箱</w:t>
      </w:r>
    </w:p>
    <w:p w14:paraId="25F66431" w14:textId="2EC049E5" w:rsidR="00F82730" w:rsidRPr="00EE0FC5" w:rsidRDefault="00F82730" w:rsidP="00583C63">
      <w:pPr>
        <w:pStyle w:val="a3"/>
        <w:numPr>
          <w:ilvl w:val="0"/>
          <w:numId w:val="8"/>
        </w:numPr>
        <w:ind w:firstLineChars="0"/>
        <w:rPr>
          <w:rStyle w:val="a7"/>
          <w:rFonts w:ascii="宋体" w:hAnsi="宋体"/>
          <w:szCs w:val="24"/>
        </w:rPr>
      </w:pPr>
      <w:r w:rsidRPr="00EE0FC5">
        <w:rPr>
          <w:rStyle w:val="a7"/>
          <w:rFonts w:ascii="宋体" w:hAnsi="宋体" w:hint="eastAsia"/>
          <w:szCs w:val="24"/>
        </w:rPr>
        <w:t>装箱</w:t>
      </w:r>
      <w:r w:rsidRPr="00EE0FC5">
        <w:rPr>
          <w:rStyle w:val="a7"/>
          <w:rFonts w:ascii="宋体" w:hAnsi="宋体"/>
          <w:szCs w:val="24"/>
        </w:rPr>
        <w:t>:把基本类型的数据,包装到包装类中(基本类型的数据-&gt;包装类)</w:t>
      </w:r>
    </w:p>
    <w:p w14:paraId="786E7574" w14:textId="403CBA88" w:rsidR="00F82730" w:rsidRDefault="00F82730" w:rsidP="00F82730">
      <w:pPr>
        <w:ind w:left="420" w:firstLine="420"/>
        <w:rPr>
          <w:rStyle w:val="a7"/>
          <w:rFonts w:ascii="宋体" w:hAnsi="宋体"/>
          <w:szCs w:val="24"/>
        </w:rPr>
      </w:pPr>
      <w:r w:rsidRPr="00F82730">
        <w:rPr>
          <w:rStyle w:val="a7"/>
          <w:rFonts w:ascii="宋体" w:hAnsi="宋体" w:hint="eastAsia"/>
          <w:color w:val="FF0000"/>
          <w:szCs w:val="24"/>
        </w:rPr>
        <w:t>构造</w:t>
      </w:r>
      <w:r w:rsidRPr="00F82730">
        <w:rPr>
          <w:rStyle w:val="a7"/>
          <w:rFonts w:ascii="宋体" w:hAnsi="宋体" w:hint="eastAsia"/>
          <w:szCs w:val="24"/>
        </w:rPr>
        <w:t>方法</w:t>
      </w:r>
      <w:r w:rsidRPr="00F82730">
        <w:rPr>
          <w:rStyle w:val="a7"/>
          <w:rFonts w:ascii="宋体" w:hAnsi="宋体"/>
          <w:szCs w:val="24"/>
        </w:rPr>
        <w:t>:</w:t>
      </w:r>
    </w:p>
    <w:p w14:paraId="74CCCB38" w14:textId="67171ED6" w:rsidR="00F82730" w:rsidRPr="00F82730" w:rsidRDefault="00F82730" w:rsidP="00F82730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===================================================</w:t>
      </w:r>
    </w:p>
    <w:p w14:paraId="409CD22F" w14:textId="0286D6CF" w:rsidR="00F82730" w:rsidRPr="00F82730" w:rsidRDefault="00F82730" w:rsidP="00F82730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(1)</w:t>
      </w:r>
      <w:r w:rsidRPr="00F82730">
        <w:rPr>
          <w:rStyle w:val="a7"/>
          <w:rFonts w:ascii="宋体" w:hAnsi="宋体"/>
          <w:szCs w:val="24"/>
        </w:rPr>
        <w:t>Integer(int value) 构造一个新分配的Integer 对象，它表示指定的int值。</w:t>
      </w:r>
    </w:p>
    <w:p w14:paraId="5B383668" w14:textId="23B6540E" w:rsidR="00F82730" w:rsidRPr="00F82730" w:rsidRDefault="00F82730" w:rsidP="00F82730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(2)</w:t>
      </w:r>
      <w:r w:rsidRPr="00F82730">
        <w:rPr>
          <w:rStyle w:val="a7"/>
          <w:rFonts w:ascii="宋体" w:hAnsi="宋体"/>
          <w:szCs w:val="24"/>
        </w:rPr>
        <w:t>Integer(String s)</w:t>
      </w:r>
      <w:r>
        <w:rPr>
          <w:rStyle w:val="a7"/>
          <w:rFonts w:ascii="宋体" w:hAnsi="宋体"/>
          <w:szCs w:val="24"/>
        </w:rPr>
        <w:t xml:space="preserve"> </w:t>
      </w:r>
      <w:r w:rsidRPr="00F82730">
        <w:rPr>
          <w:rStyle w:val="a7"/>
          <w:rFonts w:ascii="宋体" w:hAnsi="宋体"/>
          <w:szCs w:val="24"/>
        </w:rPr>
        <w:t>构造一个新分配的Integer 对象，它表示String 参数所指示的int 值。</w:t>
      </w:r>
    </w:p>
    <w:p w14:paraId="168C0BC0" w14:textId="0C5D9361" w:rsidR="00F82730" w:rsidRPr="00F82730" w:rsidRDefault="00F82730" w:rsidP="00F82730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【</w:t>
      </w:r>
      <w:r w:rsidRPr="00F82730">
        <w:rPr>
          <w:rStyle w:val="a7"/>
          <w:rFonts w:ascii="宋体" w:hAnsi="宋体" w:hint="eastAsia"/>
          <w:szCs w:val="24"/>
        </w:rPr>
        <w:t>传递的字符串</w:t>
      </w:r>
      <w:r w:rsidRPr="00F82730">
        <w:rPr>
          <w:rStyle w:val="a7"/>
          <w:rFonts w:ascii="宋体" w:hAnsi="宋体"/>
          <w:szCs w:val="24"/>
        </w:rPr>
        <w:t>,必须是</w:t>
      </w:r>
      <w:r w:rsidRPr="00F82730">
        <w:rPr>
          <w:rStyle w:val="a7"/>
          <w:rFonts w:ascii="宋体" w:hAnsi="宋体" w:hint="eastAsia"/>
          <w:color w:val="FF0000"/>
          <w:szCs w:val="24"/>
        </w:rPr>
        <w:t>对应</w:t>
      </w:r>
      <w:r w:rsidRPr="00F82730">
        <w:rPr>
          <w:rStyle w:val="a7"/>
          <w:rFonts w:ascii="宋体" w:hAnsi="宋体"/>
          <w:szCs w:val="24"/>
        </w:rPr>
        <w:t>基本类型的字符串，否则会抛出异常</w:t>
      </w:r>
      <w:r>
        <w:rPr>
          <w:rStyle w:val="a7"/>
          <w:rFonts w:ascii="宋体" w:hAnsi="宋体" w:hint="eastAsia"/>
          <w:szCs w:val="24"/>
        </w:rPr>
        <w:t>】</w:t>
      </w:r>
    </w:p>
    <w:p w14:paraId="15AB81AB" w14:textId="2EDDAE83" w:rsidR="00F82730" w:rsidRDefault="00F82730" w:rsidP="00F82730">
      <w:pPr>
        <w:ind w:left="420" w:firstLine="420"/>
        <w:rPr>
          <w:rStyle w:val="a7"/>
          <w:rFonts w:ascii="宋体" w:hAnsi="宋体"/>
          <w:szCs w:val="24"/>
        </w:rPr>
      </w:pPr>
      <w:r w:rsidRPr="00F82730">
        <w:rPr>
          <w:rStyle w:val="a7"/>
          <w:rFonts w:ascii="宋体" w:hAnsi="宋体" w:hint="eastAsia"/>
          <w:color w:val="FF0000"/>
          <w:szCs w:val="24"/>
        </w:rPr>
        <w:t>静态</w:t>
      </w:r>
      <w:r w:rsidRPr="00F82730">
        <w:rPr>
          <w:rStyle w:val="a7"/>
          <w:rFonts w:ascii="宋体" w:hAnsi="宋体" w:hint="eastAsia"/>
          <w:szCs w:val="24"/>
        </w:rPr>
        <w:t>方法</w:t>
      </w:r>
      <w:r w:rsidRPr="00F82730">
        <w:rPr>
          <w:rStyle w:val="a7"/>
          <w:rFonts w:ascii="宋体" w:hAnsi="宋体"/>
          <w:szCs w:val="24"/>
        </w:rPr>
        <w:t>:</w:t>
      </w:r>
      <w:r>
        <w:rPr>
          <w:rStyle w:val="a7"/>
          <w:rFonts w:ascii="宋体" w:hAnsi="宋体"/>
          <w:szCs w:val="24"/>
        </w:rPr>
        <w:t xml:space="preserve"> (</w:t>
      </w:r>
      <w:r>
        <w:rPr>
          <w:rStyle w:val="a7"/>
          <w:rFonts w:ascii="宋体" w:hAnsi="宋体" w:hint="eastAsia"/>
          <w:szCs w:val="24"/>
        </w:rPr>
        <w:t>用</w:t>
      </w:r>
      <w:r w:rsidRPr="00F82730">
        <w:rPr>
          <w:rStyle w:val="a7"/>
          <w:rFonts w:ascii="宋体" w:hAnsi="宋体" w:hint="eastAsia"/>
          <w:color w:val="0070C0"/>
          <w:szCs w:val="24"/>
        </w:rPr>
        <w:t>类</w:t>
      </w:r>
      <w:r>
        <w:rPr>
          <w:rStyle w:val="a7"/>
          <w:rFonts w:ascii="宋体" w:hAnsi="宋体" w:hint="eastAsia"/>
          <w:szCs w:val="24"/>
        </w:rPr>
        <w:t>调用)</w:t>
      </w:r>
    </w:p>
    <w:p w14:paraId="0EC3D496" w14:textId="5F98A744" w:rsidR="00F82730" w:rsidRPr="00F82730" w:rsidRDefault="00F82730" w:rsidP="00F82730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=</w:t>
      </w:r>
      <w:r>
        <w:rPr>
          <w:rStyle w:val="a7"/>
          <w:rFonts w:ascii="宋体" w:hAnsi="宋体"/>
          <w:szCs w:val="24"/>
        </w:rPr>
        <w:t>==================================================</w:t>
      </w:r>
    </w:p>
    <w:p w14:paraId="6F9A4A72" w14:textId="31450E30" w:rsidR="00F82730" w:rsidRPr="00F82730" w:rsidRDefault="00F82730" w:rsidP="00F82730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(1)</w:t>
      </w:r>
      <w:r w:rsidRPr="00F82730">
        <w:rPr>
          <w:rStyle w:val="a7"/>
          <w:rFonts w:ascii="宋体" w:hAnsi="宋体"/>
          <w:szCs w:val="24"/>
        </w:rPr>
        <w:t xml:space="preserve">static Integer </w:t>
      </w:r>
      <w:proofErr w:type="spellStart"/>
      <w:r w:rsidRPr="00F82730">
        <w:rPr>
          <w:rStyle w:val="a7"/>
          <w:rFonts w:ascii="宋体" w:hAnsi="宋体"/>
          <w:szCs w:val="24"/>
        </w:rPr>
        <w:t>valueOf</w:t>
      </w:r>
      <w:proofErr w:type="spellEnd"/>
      <w:r w:rsidRPr="00F82730">
        <w:rPr>
          <w:rStyle w:val="a7"/>
          <w:rFonts w:ascii="宋体" w:hAnsi="宋体"/>
          <w:szCs w:val="24"/>
        </w:rPr>
        <w:t xml:space="preserve">(int </w:t>
      </w:r>
      <w:proofErr w:type="spellStart"/>
      <w:r w:rsidRPr="00F82730">
        <w:rPr>
          <w:rStyle w:val="a7"/>
          <w:rFonts w:ascii="宋体" w:hAnsi="宋体"/>
          <w:szCs w:val="24"/>
        </w:rPr>
        <w:t>i</w:t>
      </w:r>
      <w:proofErr w:type="spellEnd"/>
      <w:r w:rsidRPr="00F82730">
        <w:rPr>
          <w:rStyle w:val="a7"/>
          <w:rFonts w:ascii="宋体" w:hAnsi="宋体"/>
          <w:szCs w:val="24"/>
        </w:rPr>
        <w:t>)返回一个表示指定的int 值的Integer 实例。</w:t>
      </w:r>
    </w:p>
    <w:p w14:paraId="0D26E2A4" w14:textId="5AFD47FA" w:rsidR="00F82730" w:rsidRDefault="00F82730" w:rsidP="00F82730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(2)</w:t>
      </w:r>
      <w:r w:rsidRPr="00F82730">
        <w:rPr>
          <w:rStyle w:val="a7"/>
          <w:rFonts w:ascii="宋体" w:hAnsi="宋体"/>
          <w:szCs w:val="24"/>
        </w:rPr>
        <w:t xml:space="preserve">static Integer value0f(String </w:t>
      </w:r>
      <w:r w:rsidR="00C06B8C">
        <w:rPr>
          <w:rStyle w:val="a7"/>
          <w:rFonts w:ascii="宋体" w:hAnsi="宋体" w:hint="eastAsia"/>
          <w:szCs w:val="24"/>
        </w:rPr>
        <w:t>s</w:t>
      </w:r>
      <w:r w:rsidRPr="00F82730">
        <w:rPr>
          <w:rStyle w:val="a7"/>
          <w:rFonts w:ascii="宋体" w:hAnsi="宋体"/>
          <w:szCs w:val="24"/>
        </w:rPr>
        <w:t>)返回保存指定的String 的值的Integer 对象。</w:t>
      </w:r>
    </w:p>
    <w:p w14:paraId="41BF2566" w14:textId="77777777" w:rsidR="00EE0FC5" w:rsidRPr="00F82730" w:rsidRDefault="00EE0FC5" w:rsidP="00F82730">
      <w:pPr>
        <w:rPr>
          <w:rStyle w:val="a7"/>
          <w:rFonts w:ascii="宋体" w:hAnsi="宋体"/>
          <w:szCs w:val="24"/>
        </w:rPr>
      </w:pPr>
    </w:p>
    <w:p w14:paraId="27D15E5C" w14:textId="77777777" w:rsidR="00F82730" w:rsidRPr="00EE0FC5" w:rsidRDefault="00F82730" w:rsidP="00583C63">
      <w:pPr>
        <w:pStyle w:val="a3"/>
        <w:numPr>
          <w:ilvl w:val="0"/>
          <w:numId w:val="8"/>
        </w:numPr>
        <w:ind w:firstLineChars="0"/>
        <w:rPr>
          <w:rStyle w:val="a7"/>
          <w:rFonts w:ascii="宋体" w:hAnsi="宋体"/>
          <w:szCs w:val="24"/>
        </w:rPr>
      </w:pPr>
      <w:r w:rsidRPr="00EE0FC5">
        <w:rPr>
          <w:rStyle w:val="a7"/>
          <w:rFonts w:ascii="宋体" w:hAnsi="宋体" w:hint="eastAsia"/>
          <w:szCs w:val="24"/>
        </w:rPr>
        <w:t>拆箱</w:t>
      </w:r>
      <w:r w:rsidRPr="00EE0FC5">
        <w:rPr>
          <w:rStyle w:val="a7"/>
          <w:rFonts w:ascii="宋体" w:hAnsi="宋体"/>
          <w:szCs w:val="24"/>
        </w:rPr>
        <w:t>:在包装类中取出基本类型的数据(包装类- &gt;基本类型的数据)</w:t>
      </w:r>
    </w:p>
    <w:p w14:paraId="261DAC6A" w14:textId="225DF774" w:rsidR="00F82730" w:rsidRPr="00F82730" w:rsidRDefault="00F82730" w:rsidP="00EE0FC5">
      <w:pPr>
        <w:ind w:left="420" w:firstLine="420"/>
        <w:rPr>
          <w:rStyle w:val="a7"/>
          <w:rFonts w:ascii="宋体" w:hAnsi="宋体"/>
          <w:szCs w:val="24"/>
        </w:rPr>
      </w:pPr>
      <w:r w:rsidRPr="00F82730">
        <w:rPr>
          <w:rStyle w:val="a7"/>
          <w:rFonts w:ascii="宋体" w:hAnsi="宋体" w:hint="eastAsia"/>
          <w:color w:val="FF0000"/>
          <w:szCs w:val="24"/>
        </w:rPr>
        <w:t>成员</w:t>
      </w:r>
      <w:r w:rsidRPr="00F82730">
        <w:rPr>
          <w:rStyle w:val="a7"/>
          <w:rFonts w:ascii="宋体" w:hAnsi="宋体" w:hint="eastAsia"/>
          <w:szCs w:val="24"/>
        </w:rPr>
        <w:t>方法</w:t>
      </w:r>
      <w:r w:rsidRPr="00F82730">
        <w:rPr>
          <w:rStyle w:val="a7"/>
          <w:rFonts w:ascii="宋体" w:hAnsi="宋体"/>
          <w:szCs w:val="24"/>
        </w:rPr>
        <w:t>:</w:t>
      </w:r>
      <w:r>
        <w:rPr>
          <w:rStyle w:val="a7"/>
          <w:rFonts w:ascii="宋体" w:hAnsi="宋体"/>
          <w:szCs w:val="24"/>
        </w:rPr>
        <w:t xml:space="preserve"> (</w:t>
      </w:r>
      <w:r>
        <w:rPr>
          <w:rStyle w:val="a7"/>
          <w:rFonts w:ascii="宋体" w:hAnsi="宋体" w:hint="eastAsia"/>
          <w:szCs w:val="24"/>
        </w:rPr>
        <w:t>用</w:t>
      </w:r>
      <w:r w:rsidRPr="00F82730">
        <w:rPr>
          <w:rStyle w:val="a7"/>
          <w:rFonts w:ascii="宋体" w:hAnsi="宋体" w:hint="eastAsia"/>
          <w:color w:val="0070C0"/>
          <w:szCs w:val="24"/>
        </w:rPr>
        <w:t>对象</w:t>
      </w:r>
      <w:r>
        <w:rPr>
          <w:rStyle w:val="a7"/>
          <w:rFonts w:ascii="宋体" w:hAnsi="宋体" w:hint="eastAsia"/>
          <w:szCs w:val="24"/>
        </w:rPr>
        <w:t>调用)</w:t>
      </w:r>
    </w:p>
    <w:p w14:paraId="0733CFE4" w14:textId="45FBACE2" w:rsidR="00EE0FC5" w:rsidRDefault="00F82730" w:rsidP="00F82730">
      <w:pPr>
        <w:rPr>
          <w:rStyle w:val="a7"/>
          <w:rFonts w:ascii="宋体" w:hAnsi="宋体"/>
          <w:szCs w:val="24"/>
        </w:rPr>
      </w:pPr>
      <w:r w:rsidRPr="00F82730">
        <w:rPr>
          <w:rStyle w:val="a7"/>
          <w:rFonts w:ascii="宋体" w:hAnsi="宋体"/>
          <w:szCs w:val="24"/>
        </w:rPr>
        <w:t xml:space="preserve">int </w:t>
      </w:r>
      <w:proofErr w:type="spellStart"/>
      <w:r w:rsidRPr="00F82730">
        <w:rPr>
          <w:rStyle w:val="a7"/>
          <w:rFonts w:ascii="宋体" w:hAnsi="宋体"/>
          <w:szCs w:val="24"/>
        </w:rPr>
        <w:t>intValue</w:t>
      </w:r>
      <w:proofErr w:type="spellEnd"/>
      <w:r w:rsidRPr="00F82730">
        <w:rPr>
          <w:rStyle w:val="a7"/>
          <w:rFonts w:ascii="宋体" w:hAnsi="宋体"/>
          <w:szCs w:val="24"/>
        </w:rPr>
        <w:t>() 以int类型返回该Integer 的值。</w:t>
      </w:r>
    </w:p>
    <w:p w14:paraId="63242C5F" w14:textId="59FBCFD7" w:rsidR="00EE0FC5" w:rsidRDefault="00EE0FC5" w:rsidP="00F82730">
      <w:pPr>
        <w:rPr>
          <w:rStyle w:val="a7"/>
          <w:rFonts w:ascii="宋体" w:hAnsi="宋体"/>
          <w:sz w:val="28"/>
          <w:szCs w:val="28"/>
        </w:rPr>
      </w:pPr>
      <w:r w:rsidRPr="00EE0FC5">
        <w:rPr>
          <w:rStyle w:val="a7"/>
          <w:rFonts w:ascii="宋体" w:hAnsi="宋体" w:hint="eastAsia"/>
          <w:sz w:val="28"/>
          <w:szCs w:val="28"/>
        </w:rPr>
        <w:t>二．自动装箱与自动拆箱</w:t>
      </w:r>
    </w:p>
    <w:p w14:paraId="2C615CD9" w14:textId="6093FB52" w:rsidR="00EE0FC5" w:rsidRDefault="00EE0FC5" w:rsidP="00583C63">
      <w:pPr>
        <w:pStyle w:val="a3"/>
        <w:numPr>
          <w:ilvl w:val="0"/>
          <w:numId w:val="8"/>
        </w:numPr>
        <w:ind w:firstLineChars="0"/>
        <w:rPr>
          <w:rStyle w:val="a7"/>
          <w:rFonts w:ascii="宋体" w:hAnsi="宋体"/>
          <w:szCs w:val="24"/>
        </w:rPr>
      </w:pPr>
      <w:r w:rsidRPr="005D60D5">
        <w:rPr>
          <w:rStyle w:val="a7"/>
          <w:rFonts w:ascii="宋体" w:hAnsi="宋体" w:hint="eastAsia"/>
          <w:szCs w:val="24"/>
        </w:rPr>
        <w:t>自动装箱与自动拆箱</w:t>
      </w:r>
      <w:r w:rsidRPr="005D60D5">
        <w:rPr>
          <w:rStyle w:val="a7"/>
          <w:rFonts w:ascii="宋体" w:hAnsi="宋体"/>
          <w:szCs w:val="24"/>
        </w:rPr>
        <w:t>:基本类型的数据和包装类之间可以自动的相互转换</w:t>
      </w:r>
    </w:p>
    <w:p w14:paraId="0FAF3F91" w14:textId="77777777" w:rsidR="005D60D5" w:rsidRDefault="005D60D5" w:rsidP="005D60D5">
      <w:pPr>
        <w:pStyle w:val="a3"/>
        <w:ind w:left="420" w:firstLineChars="0"/>
        <w:rPr>
          <w:rStyle w:val="a7"/>
          <w:rFonts w:ascii="宋体" w:hAnsi="宋体"/>
          <w:szCs w:val="24"/>
        </w:rPr>
      </w:pPr>
      <w:r w:rsidRPr="005D60D5">
        <w:rPr>
          <w:rStyle w:val="a7"/>
          <w:rFonts w:ascii="宋体" w:hAnsi="宋体" w:hint="eastAsia"/>
          <w:szCs w:val="24"/>
        </w:rPr>
        <w:t>自动装箱</w:t>
      </w:r>
      <w:r w:rsidRPr="005D60D5">
        <w:rPr>
          <w:rStyle w:val="a7"/>
          <w:rFonts w:ascii="宋体" w:hAnsi="宋体"/>
          <w:szCs w:val="24"/>
        </w:rPr>
        <w:t>:直接把int类型的整数赋值包装类</w:t>
      </w:r>
    </w:p>
    <w:p w14:paraId="112488CF" w14:textId="0CBEE7FA" w:rsidR="009A4853" w:rsidRPr="005D60D5" w:rsidRDefault="005D60D5" w:rsidP="005D60D5">
      <w:pPr>
        <w:ind w:left="420" w:firstLine="420"/>
        <w:rPr>
          <w:rStyle w:val="a7"/>
          <w:rFonts w:ascii="宋体" w:hAnsi="宋体"/>
          <w:szCs w:val="24"/>
        </w:rPr>
      </w:pPr>
      <w:r w:rsidRPr="005D60D5">
        <w:rPr>
          <w:rStyle w:val="a7"/>
          <w:rFonts w:ascii="宋体" w:hAnsi="宋体" w:hint="eastAsia"/>
          <w:szCs w:val="24"/>
        </w:rPr>
        <w:t>自动拆箱</w:t>
      </w:r>
      <w:r w:rsidRPr="005D60D5">
        <w:rPr>
          <w:rStyle w:val="a7"/>
          <w:rFonts w:ascii="宋体" w:hAnsi="宋体"/>
          <w:szCs w:val="24"/>
        </w:rPr>
        <w:t>:包装类无法直接参与运算,可以自动转换为基本数据类型,</w:t>
      </w:r>
      <w:r>
        <w:rPr>
          <w:rStyle w:val="a7"/>
          <w:rFonts w:ascii="宋体" w:hAnsi="宋体" w:hint="eastAsia"/>
          <w:szCs w:val="24"/>
        </w:rPr>
        <w:t>再</w:t>
      </w:r>
      <w:r w:rsidRPr="005D60D5">
        <w:rPr>
          <w:rStyle w:val="a7"/>
          <w:rFonts w:ascii="宋体" w:hAnsi="宋体"/>
          <w:szCs w:val="24"/>
        </w:rPr>
        <w:t>进行计算</w:t>
      </w:r>
      <w:r>
        <w:rPr>
          <w:rStyle w:val="a7"/>
          <w:rFonts w:ascii="宋体" w:hAnsi="宋体" w:hint="eastAsia"/>
          <w:szCs w:val="24"/>
        </w:rPr>
        <w:t>。</w:t>
      </w:r>
      <w:r w:rsidR="009A4853" w:rsidRPr="005D60D5">
        <w:rPr>
          <w:rStyle w:val="a7"/>
          <w:rFonts w:ascii="宋体" w:hAnsi="宋体"/>
          <w:szCs w:val="24"/>
        </w:rPr>
        <w:br w:type="page"/>
      </w:r>
    </w:p>
    <w:p w14:paraId="52473D01" w14:textId="054DD3C3" w:rsidR="00FA5BD1" w:rsidRDefault="00874584" w:rsidP="009A4853">
      <w:pPr>
        <w:pStyle w:val="1"/>
        <w:rPr>
          <w:rStyle w:val="a7"/>
          <w:rFonts w:ascii="黑体" w:eastAsia="黑体" w:hAnsi="黑体"/>
        </w:rPr>
      </w:pPr>
      <w:r>
        <w:rPr>
          <w:rStyle w:val="a7"/>
          <w:rFonts w:ascii="黑体" w:eastAsia="黑体" w:hAnsi="黑体" w:hint="eastAsia"/>
        </w:rPr>
        <w:lastRenderedPageBreak/>
        <w:t>StringBuilder</w:t>
      </w:r>
      <w:r w:rsidR="009A4853" w:rsidRPr="009A4853">
        <w:rPr>
          <w:rStyle w:val="a7"/>
          <w:rFonts w:ascii="黑体" w:eastAsia="黑体" w:hAnsi="黑体" w:hint="eastAsia"/>
        </w:rPr>
        <w:t>类</w:t>
      </w:r>
      <w:r w:rsidRPr="00874584">
        <w:rPr>
          <w:rStyle w:val="a7"/>
          <w:rFonts w:ascii="黑体" w:eastAsia="黑体" w:hAnsi="黑体" w:hint="eastAsia"/>
          <w:sz w:val="36"/>
          <w:szCs w:val="36"/>
        </w:rPr>
        <w:t>（字符串缓冲区）</w:t>
      </w:r>
    </w:p>
    <w:p w14:paraId="5A6E4A08" w14:textId="26BDA868" w:rsidR="00E04824" w:rsidRPr="00E04824" w:rsidRDefault="00E04824" w:rsidP="00E04824">
      <w:pPr>
        <w:rPr>
          <w:rStyle w:val="a7"/>
          <w:rFonts w:ascii="宋体" w:hAnsi="宋体"/>
          <w:szCs w:val="24"/>
        </w:rPr>
      </w:pPr>
      <w:r w:rsidRPr="00E04824">
        <w:rPr>
          <w:rStyle w:val="a7"/>
          <w:rFonts w:ascii="宋体" w:hAnsi="宋体"/>
          <w:szCs w:val="24"/>
        </w:rPr>
        <w:t>可以提高字符串的操作效率(看成</w:t>
      </w:r>
      <w:r>
        <w:rPr>
          <w:rStyle w:val="a7"/>
          <w:rFonts w:ascii="宋体" w:hAnsi="宋体" w:hint="eastAsia"/>
          <w:szCs w:val="24"/>
        </w:rPr>
        <w:t>一</w:t>
      </w:r>
      <w:r w:rsidRPr="00E04824">
        <w:rPr>
          <w:rStyle w:val="a7"/>
          <w:rFonts w:ascii="宋体" w:hAnsi="宋体"/>
          <w:szCs w:val="24"/>
        </w:rPr>
        <w:t>个长度可以变化的字符串)</w:t>
      </w:r>
    </w:p>
    <w:p w14:paraId="34E67306" w14:textId="43DFDB14" w:rsidR="00874584" w:rsidRDefault="00E04824" w:rsidP="00E04824">
      <w:pPr>
        <w:rPr>
          <w:rStyle w:val="a7"/>
          <w:rFonts w:ascii="宋体" w:hAnsi="宋体"/>
          <w:szCs w:val="24"/>
        </w:rPr>
      </w:pPr>
      <w:r w:rsidRPr="00E04824">
        <w:rPr>
          <w:rStyle w:val="a7"/>
          <w:rFonts w:ascii="宋体" w:hAnsi="宋体" w:hint="eastAsia"/>
          <w:szCs w:val="24"/>
        </w:rPr>
        <w:t>底层也是一个数组</w:t>
      </w:r>
      <w:r w:rsidRPr="00E04824">
        <w:rPr>
          <w:rStyle w:val="a7"/>
          <w:rFonts w:ascii="宋体" w:hAnsi="宋体"/>
          <w:szCs w:val="24"/>
        </w:rPr>
        <w:t>,但是没有被final修饰,可以改变长度</w:t>
      </w:r>
    </w:p>
    <w:p w14:paraId="6832A6C9" w14:textId="77777777" w:rsidR="00E04824" w:rsidRPr="00E04824" w:rsidRDefault="00E04824" w:rsidP="00E04824">
      <w:pPr>
        <w:rPr>
          <w:rStyle w:val="a7"/>
          <w:rFonts w:ascii="宋体" w:hAnsi="宋体"/>
          <w:szCs w:val="24"/>
        </w:rPr>
      </w:pPr>
      <w:r w:rsidRPr="00E04824">
        <w:rPr>
          <w:rStyle w:val="a7"/>
          <w:rFonts w:ascii="宋体" w:hAnsi="宋体"/>
          <w:szCs w:val="24"/>
        </w:rPr>
        <w:t>StringBuilder在内存中始终是一个数组， 占用</w:t>
      </w:r>
      <w:r w:rsidRPr="00E04824">
        <w:rPr>
          <w:rStyle w:val="a7"/>
          <w:rFonts w:ascii="宋体" w:hAnsi="宋体"/>
          <w:color w:val="FF0000"/>
          <w:szCs w:val="24"/>
        </w:rPr>
        <w:t>空间少</w:t>
      </w:r>
      <w:r w:rsidRPr="00E04824">
        <w:rPr>
          <w:rStyle w:val="a7"/>
          <w:rFonts w:ascii="宋体" w:hAnsi="宋体"/>
          <w:szCs w:val="24"/>
        </w:rPr>
        <w:t>,</w:t>
      </w:r>
      <w:r w:rsidRPr="00E04824">
        <w:rPr>
          <w:rStyle w:val="a7"/>
          <w:rFonts w:ascii="宋体" w:hAnsi="宋体"/>
          <w:color w:val="FF0000"/>
          <w:szCs w:val="24"/>
        </w:rPr>
        <w:t>效率高</w:t>
      </w:r>
    </w:p>
    <w:p w14:paraId="7DE468B3" w14:textId="59F523CA" w:rsidR="00E04824" w:rsidRDefault="00E04824" w:rsidP="00E04824">
      <w:pPr>
        <w:rPr>
          <w:rStyle w:val="a7"/>
          <w:rFonts w:ascii="宋体" w:hAnsi="宋体"/>
          <w:color w:val="FF0000"/>
          <w:szCs w:val="24"/>
        </w:rPr>
      </w:pPr>
      <w:r w:rsidRPr="00E04824">
        <w:rPr>
          <w:rStyle w:val="a7"/>
          <w:rFonts w:ascii="宋体" w:hAnsi="宋体" w:hint="eastAsia"/>
          <w:szCs w:val="24"/>
        </w:rPr>
        <w:t>如果超出了</w:t>
      </w:r>
      <w:r w:rsidRPr="00E04824">
        <w:rPr>
          <w:rStyle w:val="a7"/>
          <w:rFonts w:ascii="宋体" w:hAnsi="宋体"/>
          <w:szCs w:val="24"/>
        </w:rPr>
        <w:t>StringBuilder的容量,会自动的</w:t>
      </w:r>
      <w:r w:rsidRPr="00E04824">
        <w:rPr>
          <w:rStyle w:val="a7"/>
          <w:rFonts w:ascii="宋体" w:hAnsi="宋体"/>
          <w:color w:val="FF0000"/>
          <w:szCs w:val="24"/>
        </w:rPr>
        <w:t>扩容</w:t>
      </w:r>
    </w:p>
    <w:p w14:paraId="2C6ADBEB" w14:textId="77777777" w:rsidR="00E04824" w:rsidRDefault="00E04824" w:rsidP="00E04824">
      <w:pPr>
        <w:rPr>
          <w:rStyle w:val="a7"/>
          <w:rFonts w:ascii="宋体" w:hAnsi="宋体"/>
          <w:color w:val="FF0000"/>
          <w:szCs w:val="24"/>
        </w:rPr>
      </w:pPr>
    </w:p>
    <w:p w14:paraId="72E71752" w14:textId="5B4E0686" w:rsidR="00E04824" w:rsidRPr="00647533" w:rsidRDefault="00647533" w:rsidP="00647533">
      <w:pPr>
        <w:pStyle w:val="2"/>
        <w:rPr>
          <w:rStyle w:val="a7"/>
          <w:b/>
          <w:bCs/>
          <w:sz w:val="30"/>
        </w:rPr>
      </w:pPr>
      <w:proofErr w:type="gramStart"/>
      <w:r w:rsidRPr="00647533">
        <w:rPr>
          <w:rStyle w:val="a7"/>
          <w:rFonts w:hint="eastAsia"/>
          <w:b/>
          <w:bCs/>
          <w:sz w:val="30"/>
        </w:rPr>
        <w:t>一</w:t>
      </w:r>
      <w:proofErr w:type="gramEnd"/>
      <w:r w:rsidRPr="00647533">
        <w:rPr>
          <w:rStyle w:val="a7"/>
          <w:rFonts w:hint="eastAsia"/>
          <w:b/>
          <w:bCs/>
          <w:sz w:val="30"/>
        </w:rPr>
        <w:t>．</w:t>
      </w:r>
      <w:r w:rsidR="00E04824" w:rsidRPr="00647533">
        <w:rPr>
          <w:rStyle w:val="a7"/>
          <w:rFonts w:hint="eastAsia"/>
          <w:b/>
          <w:bCs/>
          <w:sz w:val="30"/>
        </w:rPr>
        <w:t>构造方法</w:t>
      </w:r>
    </w:p>
    <w:p w14:paraId="70B41CC2" w14:textId="77777777" w:rsidR="00AC1150" w:rsidRPr="00AC1150" w:rsidRDefault="00AC1150" w:rsidP="00AC1150">
      <w:pPr>
        <w:widowControl/>
        <w:ind w:left="720"/>
        <w:jc w:val="left"/>
        <w:rPr>
          <w:rStyle w:val="a7"/>
          <w:rFonts w:ascii="宋体" w:hAnsi="宋体"/>
          <w:szCs w:val="24"/>
        </w:rPr>
      </w:pPr>
      <w:r w:rsidRPr="00AC1150">
        <w:rPr>
          <w:rStyle w:val="a7"/>
          <w:rFonts w:ascii="宋体" w:hAnsi="宋体"/>
          <w:szCs w:val="24"/>
        </w:rPr>
        <w:t>(1).无参：StringBuilder() 构造一个不带任何字符的字符串生成器，其初始容量为16个字符。</w:t>
      </w:r>
    </w:p>
    <w:p w14:paraId="1E9C230A" w14:textId="09E5E4AA" w:rsidR="00AC1150" w:rsidRDefault="00AC1150" w:rsidP="00AC1150">
      <w:pPr>
        <w:widowControl/>
        <w:ind w:left="720"/>
        <w:jc w:val="left"/>
        <w:rPr>
          <w:rStyle w:val="a7"/>
          <w:rFonts w:ascii="宋体" w:hAnsi="宋体"/>
          <w:szCs w:val="24"/>
        </w:rPr>
      </w:pPr>
      <w:r w:rsidRPr="00AC1150">
        <w:rPr>
          <w:rStyle w:val="a7"/>
          <w:rFonts w:ascii="宋体" w:hAnsi="宋体"/>
          <w:szCs w:val="24"/>
        </w:rPr>
        <w:t>(2).有参：StringBuilder(String str)构造一个字符串生成器,并初始化为指定的字符串</w:t>
      </w:r>
      <w:r>
        <w:rPr>
          <w:rStyle w:val="a7"/>
          <w:rFonts w:ascii="宋体" w:hAnsi="宋体" w:hint="eastAsia"/>
          <w:szCs w:val="24"/>
        </w:rPr>
        <w:t>s</w:t>
      </w:r>
      <w:r>
        <w:rPr>
          <w:rStyle w:val="a7"/>
          <w:rFonts w:ascii="宋体" w:hAnsi="宋体"/>
          <w:szCs w:val="24"/>
        </w:rPr>
        <w:t>tr</w:t>
      </w:r>
      <w:r w:rsidRPr="00AC1150">
        <w:rPr>
          <w:rStyle w:val="a7"/>
          <w:rFonts w:ascii="宋体" w:hAnsi="宋体"/>
          <w:szCs w:val="24"/>
        </w:rPr>
        <w:t>内容</w:t>
      </w:r>
      <w:r>
        <w:rPr>
          <w:rStyle w:val="a7"/>
          <w:rFonts w:ascii="宋体" w:hAnsi="宋体" w:hint="eastAsia"/>
          <w:szCs w:val="24"/>
        </w:rPr>
        <w:t>。</w:t>
      </w:r>
    </w:p>
    <w:p w14:paraId="5381FDC9" w14:textId="4B06E471" w:rsidR="00AC1150" w:rsidRPr="00647533" w:rsidRDefault="00647533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二．</w:t>
      </w:r>
      <w:r w:rsidR="00AC1150" w:rsidRPr="00647533">
        <w:rPr>
          <w:rStyle w:val="a7"/>
          <w:rFonts w:hint="eastAsia"/>
          <w:b/>
          <w:bCs/>
          <w:sz w:val="30"/>
        </w:rPr>
        <w:t>常用成员方法</w:t>
      </w:r>
    </w:p>
    <w:p w14:paraId="7340B2B9" w14:textId="50282FFA" w:rsidR="00AC1150" w:rsidRDefault="00AC1150" w:rsidP="00AC1150">
      <w:pPr>
        <w:pStyle w:val="a3"/>
        <w:widowControl/>
        <w:ind w:left="720" w:firstLineChars="0" w:firstLine="0"/>
        <w:jc w:val="left"/>
        <w:rPr>
          <w:rStyle w:val="a7"/>
          <w:rFonts w:ascii="宋体" w:hAnsi="宋体"/>
          <w:i/>
          <w:iCs/>
          <w:szCs w:val="24"/>
        </w:rPr>
      </w:pPr>
      <w:r>
        <w:rPr>
          <w:rStyle w:val="a7"/>
          <w:rFonts w:ascii="宋体" w:hAnsi="宋体" w:hint="eastAsia"/>
          <w:szCs w:val="24"/>
        </w:rPr>
        <w:t>(</w:t>
      </w:r>
      <w:r>
        <w:rPr>
          <w:rStyle w:val="a7"/>
          <w:rFonts w:ascii="宋体" w:hAnsi="宋体"/>
          <w:szCs w:val="24"/>
        </w:rPr>
        <w:t>1).</w:t>
      </w:r>
      <w:r w:rsidRPr="00AC1150">
        <w:t xml:space="preserve"> </w:t>
      </w:r>
      <w:r w:rsidRPr="00AC1150">
        <w:rPr>
          <w:rStyle w:val="a7"/>
          <w:rFonts w:ascii="宋体" w:hAnsi="宋体"/>
          <w:szCs w:val="24"/>
        </w:rPr>
        <w:t>public StringBuilder append(...):添加</w:t>
      </w:r>
      <w:r w:rsidRPr="00E4422F">
        <w:rPr>
          <w:rStyle w:val="a7"/>
          <w:rFonts w:ascii="宋体" w:hAnsi="宋体"/>
          <w:color w:val="FF0000"/>
          <w:szCs w:val="24"/>
        </w:rPr>
        <w:t>任意</w:t>
      </w:r>
      <w:r w:rsidRPr="00AC1150">
        <w:rPr>
          <w:rStyle w:val="a7"/>
          <w:rFonts w:ascii="宋体" w:hAnsi="宋体"/>
          <w:szCs w:val="24"/>
        </w:rPr>
        <w:t>类型数据的字</w:t>
      </w:r>
      <w:r>
        <w:rPr>
          <w:rStyle w:val="a7"/>
          <w:rFonts w:ascii="宋体" w:hAnsi="宋体" w:hint="eastAsia"/>
          <w:szCs w:val="24"/>
        </w:rPr>
        <w:t>符</w:t>
      </w:r>
      <w:r w:rsidRPr="00AC1150">
        <w:rPr>
          <w:rStyle w:val="a7"/>
          <w:rFonts w:ascii="宋体" w:hAnsi="宋体"/>
          <w:szCs w:val="24"/>
        </w:rPr>
        <w:t>串形式</w:t>
      </w:r>
      <w:r w:rsidR="00E4422F">
        <w:rPr>
          <w:rStyle w:val="a7"/>
          <w:rFonts w:ascii="宋体" w:hAnsi="宋体" w:hint="eastAsia"/>
          <w:szCs w:val="24"/>
        </w:rPr>
        <w:t>，并返回当前对象本身。</w:t>
      </w:r>
      <w:r w:rsidR="00E4422F" w:rsidRPr="00E4422F">
        <w:rPr>
          <w:rStyle w:val="a7"/>
          <w:rFonts w:ascii="宋体" w:hAnsi="宋体" w:hint="eastAsia"/>
          <w:i/>
          <w:iCs/>
          <w:szCs w:val="24"/>
        </w:rPr>
        <w:t>（</w:t>
      </w:r>
      <w:r w:rsidR="00E4422F" w:rsidRPr="00E4422F">
        <w:rPr>
          <w:rStyle w:val="a7"/>
          <w:rFonts w:ascii="宋体" w:hAnsi="宋体" w:hint="eastAsia"/>
          <w:i/>
          <w:iCs/>
          <w:color w:val="FFC000"/>
          <w:szCs w:val="24"/>
        </w:rPr>
        <w:t>无需接受返回值</w:t>
      </w:r>
      <w:r w:rsidR="00E4422F" w:rsidRPr="00E4422F">
        <w:rPr>
          <w:rStyle w:val="a7"/>
          <w:rFonts w:ascii="宋体" w:hAnsi="宋体" w:hint="eastAsia"/>
          <w:i/>
          <w:iCs/>
          <w:szCs w:val="24"/>
        </w:rPr>
        <w:t>）</w:t>
      </w:r>
    </w:p>
    <w:p w14:paraId="30C579FD" w14:textId="2A5079BC" w:rsidR="00E4422F" w:rsidRDefault="00E4422F" w:rsidP="00AC1150">
      <w:pPr>
        <w:pStyle w:val="a3"/>
        <w:widowControl/>
        <w:ind w:left="720" w:firstLineChars="0" w:firstLine="0"/>
        <w:jc w:val="left"/>
        <w:rPr>
          <w:rStyle w:val="a7"/>
          <w:rFonts w:ascii="宋体" w:hAnsi="宋体"/>
          <w:color w:val="00B050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E4422F">
        <w:rPr>
          <w:rStyle w:val="a7"/>
          <w:rFonts w:ascii="宋体" w:hAnsi="宋体" w:hint="eastAsia"/>
          <w:color w:val="00B050"/>
          <w:szCs w:val="24"/>
        </w:rPr>
        <w:t>链式编程：方法返回值是一个对象时，可继续调用方法</w:t>
      </w:r>
    </w:p>
    <w:p w14:paraId="6C5AF5AA" w14:textId="0D8D7152" w:rsidR="00E4422F" w:rsidRDefault="00E4422F" w:rsidP="00AC1150">
      <w:pPr>
        <w:pStyle w:val="a3"/>
        <w:widowControl/>
        <w:ind w:left="720" w:firstLineChars="0" w:firstLine="0"/>
        <w:jc w:val="left"/>
        <w:rPr>
          <w:rStyle w:val="a7"/>
          <w:rFonts w:ascii="宋体" w:hAnsi="宋体"/>
          <w:color w:val="00B050"/>
          <w:szCs w:val="24"/>
        </w:rPr>
      </w:pPr>
      <w:r>
        <w:rPr>
          <w:rStyle w:val="a7"/>
          <w:rFonts w:ascii="宋体" w:hAnsi="宋体"/>
          <w:color w:val="00B050"/>
          <w:szCs w:val="24"/>
        </w:rPr>
        <w:tab/>
      </w:r>
      <w:r>
        <w:rPr>
          <w:rStyle w:val="a7"/>
          <w:rFonts w:ascii="宋体" w:hAnsi="宋体"/>
          <w:color w:val="00B050"/>
          <w:szCs w:val="24"/>
        </w:rPr>
        <w:tab/>
      </w:r>
      <w:r>
        <w:rPr>
          <w:rStyle w:val="a7"/>
          <w:rFonts w:ascii="宋体" w:hAnsi="宋体" w:hint="eastAsia"/>
          <w:color w:val="00B050"/>
          <w:szCs w:val="24"/>
        </w:rPr>
        <w:t>例：</w:t>
      </w:r>
      <w:proofErr w:type="spellStart"/>
      <w:r>
        <w:rPr>
          <w:rStyle w:val="a7"/>
          <w:rFonts w:ascii="宋体" w:hAnsi="宋体" w:hint="eastAsia"/>
          <w:color w:val="00B050"/>
          <w:szCs w:val="24"/>
        </w:rPr>
        <w:t>c</w:t>
      </w:r>
      <w:r>
        <w:rPr>
          <w:rStyle w:val="a7"/>
          <w:rFonts w:ascii="宋体" w:hAnsi="宋体"/>
          <w:color w:val="00B050"/>
          <w:szCs w:val="24"/>
        </w:rPr>
        <w:t>.appen</w:t>
      </w:r>
      <w:r w:rsidR="00EE0FC5">
        <w:rPr>
          <w:rStyle w:val="a7"/>
          <w:rFonts w:ascii="宋体" w:hAnsi="宋体" w:hint="eastAsia"/>
          <w:color w:val="00B050"/>
          <w:szCs w:val="24"/>
        </w:rPr>
        <w:t>d</w:t>
      </w:r>
      <w:proofErr w:type="spellEnd"/>
      <w:r>
        <w:rPr>
          <w:rStyle w:val="a7"/>
          <w:rFonts w:ascii="宋体" w:hAnsi="宋体"/>
          <w:color w:val="00B050"/>
          <w:szCs w:val="24"/>
        </w:rPr>
        <w:t>(“</w:t>
      </w:r>
      <w:proofErr w:type="spellStart"/>
      <w:r>
        <w:rPr>
          <w:rStyle w:val="a7"/>
          <w:rFonts w:ascii="宋体" w:hAnsi="宋体"/>
          <w:color w:val="00B050"/>
          <w:szCs w:val="24"/>
        </w:rPr>
        <w:t>abc</w:t>
      </w:r>
      <w:proofErr w:type="spellEnd"/>
      <w:r>
        <w:rPr>
          <w:rStyle w:val="a7"/>
          <w:rFonts w:ascii="宋体" w:hAnsi="宋体"/>
          <w:color w:val="00B050"/>
          <w:szCs w:val="24"/>
        </w:rPr>
        <w:t>”).append(1).append(true).append(</w:t>
      </w:r>
      <w:proofErr w:type="gramStart"/>
      <w:r>
        <w:rPr>
          <w:rStyle w:val="a7"/>
          <w:rFonts w:ascii="宋体" w:hAnsi="宋体"/>
          <w:color w:val="00B050"/>
          <w:szCs w:val="24"/>
        </w:rPr>
        <w:t>‘</w:t>
      </w:r>
      <w:proofErr w:type="gramEnd"/>
      <w:r>
        <w:rPr>
          <w:rStyle w:val="a7"/>
          <w:rFonts w:ascii="宋体" w:hAnsi="宋体" w:hint="eastAsia"/>
          <w:color w:val="00B050"/>
          <w:szCs w:val="24"/>
        </w:rPr>
        <w:t>好</w:t>
      </w:r>
      <w:r>
        <w:rPr>
          <w:rStyle w:val="a7"/>
          <w:rFonts w:ascii="宋体" w:hAnsi="宋体"/>
          <w:color w:val="00B050"/>
          <w:szCs w:val="24"/>
        </w:rPr>
        <w:t>')</w:t>
      </w:r>
    </w:p>
    <w:p w14:paraId="7AF06762" w14:textId="7E09A51D" w:rsidR="00FE55EB" w:rsidRPr="00FE55EB" w:rsidRDefault="00FE55EB" w:rsidP="00FE55EB">
      <w:pPr>
        <w:widowControl/>
        <w:ind w:left="720"/>
        <w:jc w:val="left"/>
        <w:rPr>
          <w:rStyle w:val="a7"/>
          <w:rFonts w:ascii="宋体" w:hAnsi="宋体"/>
          <w:color w:val="000000" w:themeColor="text1"/>
          <w:szCs w:val="24"/>
        </w:rPr>
      </w:pPr>
      <w:r w:rsidRPr="00FE55EB">
        <w:rPr>
          <w:rStyle w:val="a7"/>
          <w:rFonts w:ascii="宋体" w:hAnsi="宋体"/>
          <w:color w:val="000000" w:themeColor="text1"/>
          <w:szCs w:val="24"/>
        </w:rPr>
        <w:t>(2).</w:t>
      </w:r>
      <w:r w:rsidRPr="00FE55EB">
        <w:t xml:space="preserve"> </w:t>
      </w:r>
      <w:r w:rsidRPr="00FE55EB">
        <w:rPr>
          <w:rStyle w:val="a7"/>
          <w:rFonts w:ascii="宋体" w:hAnsi="宋体"/>
          <w:color w:val="000000" w:themeColor="text1"/>
          <w:szCs w:val="24"/>
        </w:rPr>
        <w:t xml:space="preserve">public String </w:t>
      </w:r>
      <w:proofErr w:type="spellStart"/>
      <w:r w:rsidRPr="00FE55EB">
        <w:rPr>
          <w:rStyle w:val="a7"/>
          <w:rFonts w:ascii="宋体" w:hAnsi="宋体"/>
          <w:color w:val="000000" w:themeColor="text1"/>
          <w:szCs w:val="24"/>
        </w:rPr>
        <w:t>toString</w:t>
      </w:r>
      <w:proofErr w:type="spellEnd"/>
      <w:r w:rsidRPr="00FE55EB">
        <w:rPr>
          <w:rStyle w:val="a7"/>
          <w:rFonts w:ascii="宋体" w:hAnsi="宋体"/>
          <w:color w:val="000000" w:themeColor="text1"/>
          <w:szCs w:val="24"/>
        </w:rPr>
        <w:t>(): 将当前StringBuilder对象转换为String对象。</w:t>
      </w:r>
    </w:p>
    <w:p w14:paraId="7566052C" w14:textId="115FADD3" w:rsidR="00FA5BD1" w:rsidRDefault="00FA5BD1" w:rsidP="00AC1150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6B340E45" w14:textId="27A9F56F" w:rsidR="009B54EA" w:rsidRDefault="00FA5BD1" w:rsidP="00FA5BD1">
      <w:pPr>
        <w:pStyle w:val="1"/>
        <w:rPr>
          <w:rStyle w:val="a7"/>
          <w:rFonts w:ascii="黑体" w:eastAsia="黑体" w:hAnsi="黑体"/>
        </w:rPr>
      </w:pPr>
      <w:r w:rsidRPr="0010677D">
        <w:rPr>
          <w:rStyle w:val="a7"/>
          <w:rFonts w:ascii="黑体" w:eastAsia="黑体" w:hAnsi="黑体"/>
        </w:rPr>
        <w:lastRenderedPageBreak/>
        <w:t>C</w:t>
      </w:r>
      <w:r w:rsidRPr="0010677D">
        <w:rPr>
          <w:rStyle w:val="a7"/>
          <w:rFonts w:ascii="黑体" w:eastAsia="黑体" w:hAnsi="黑体" w:hint="eastAsia"/>
        </w:rPr>
        <w:t>alen</w:t>
      </w:r>
      <w:r w:rsidR="0010677D" w:rsidRPr="0010677D">
        <w:rPr>
          <w:rStyle w:val="a7"/>
          <w:rFonts w:ascii="黑体" w:eastAsia="黑体" w:hAnsi="黑体" w:hint="eastAsia"/>
        </w:rPr>
        <w:t>dar类</w:t>
      </w:r>
    </w:p>
    <w:p w14:paraId="6AC1D07D" w14:textId="55AD5A3D" w:rsidR="0010677D" w:rsidRPr="00EE0FC5" w:rsidRDefault="0010677D" w:rsidP="0010677D">
      <w:pPr>
        <w:rPr>
          <w:rStyle w:val="a7"/>
          <w:rFonts w:ascii="宋体" w:hAnsi="宋体"/>
          <w:sz w:val="28"/>
          <w:szCs w:val="28"/>
        </w:rPr>
      </w:pPr>
      <w:proofErr w:type="gramStart"/>
      <w:r w:rsidRPr="00EE0FC5">
        <w:rPr>
          <w:rStyle w:val="a7"/>
          <w:rFonts w:ascii="宋体" w:hAnsi="宋体"/>
          <w:sz w:val="28"/>
          <w:szCs w:val="28"/>
        </w:rPr>
        <w:t>一</w:t>
      </w:r>
      <w:proofErr w:type="gramEnd"/>
      <w:r w:rsidRPr="00EE0FC5">
        <w:rPr>
          <w:rStyle w:val="a7"/>
          <w:rFonts w:ascii="宋体" w:hAnsi="宋体" w:hint="eastAsia"/>
          <w:sz w:val="28"/>
          <w:szCs w:val="28"/>
        </w:rPr>
        <w:t>．</w:t>
      </w:r>
      <w:proofErr w:type="spellStart"/>
      <w:r w:rsidRPr="00EE0FC5">
        <w:rPr>
          <w:rStyle w:val="a7"/>
          <w:rFonts w:ascii="宋体" w:hAnsi="宋体"/>
          <w:sz w:val="28"/>
          <w:szCs w:val="28"/>
        </w:rPr>
        <w:t>java.util.Calendar</w:t>
      </w:r>
      <w:proofErr w:type="spellEnd"/>
      <w:r w:rsidRPr="00EE0FC5">
        <w:rPr>
          <w:rStyle w:val="a7"/>
          <w:rFonts w:ascii="宋体" w:hAnsi="宋体"/>
          <w:sz w:val="28"/>
          <w:szCs w:val="28"/>
        </w:rPr>
        <w:t>类:日历类</w:t>
      </w:r>
    </w:p>
    <w:p w14:paraId="28682C25" w14:textId="77777777" w:rsidR="0010677D" w:rsidRPr="0010677D" w:rsidRDefault="0010677D" w:rsidP="0010677D">
      <w:pPr>
        <w:ind w:firstLine="420"/>
        <w:rPr>
          <w:rStyle w:val="a7"/>
          <w:rFonts w:ascii="宋体" w:hAnsi="宋体"/>
          <w:szCs w:val="24"/>
        </w:rPr>
      </w:pPr>
      <w:r w:rsidRPr="0010677D">
        <w:rPr>
          <w:rStyle w:val="a7"/>
          <w:rFonts w:ascii="宋体" w:hAnsi="宋体"/>
          <w:szCs w:val="24"/>
        </w:rPr>
        <w:t>Calendar类是一个</w:t>
      </w:r>
      <w:r w:rsidRPr="0010677D">
        <w:rPr>
          <w:rStyle w:val="a7"/>
          <w:rFonts w:ascii="宋体" w:hAnsi="宋体"/>
          <w:color w:val="FF0000"/>
          <w:szCs w:val="24"/>
        </w:rPr>
        <w:t>抽象类</w:t>
      </w:r>
      <w:r w:rsidRPr="0010677D">
        <w:rPr>
          <w:rStyle w:val="a7"/>
          <w:rFonts w:ascii="宋体" w:hAnsi="宋体"/>
          <w:szCs w:val="24"/>
        </w:rPr>
        <w:t>,里边提供了很多操作日历字段的方法(YEAR、MONTH、DAY_ _OF_ MONTH、HOUR )</w:t>
      </w:r>
    </w:p>
    <w:p w14:paraId="3F724E06" w14:textId="4A534905" w:rsidR="0010677D" w:rsidRPr="0010677D" w:rsidRDefault="0010677D" w:rsidP="0010677D">
      <w:pPr>
        <w:ind w:firstLine="420"/>
        <w:rPr>
          <w:rStyle w:val="a7"/>
          <w:rFonts w:ascii="宋体" w:hAnsi="宋体"/>
          <w:szCs w:val="24"/>
        </w:rPr>
      </w:pPr>
      <w:r w:rsidRPr="0010677D">
        <w:rPr>
          <w:rStyle w:val="a7"/>
          <w:rFonts w:ascii="宋体" w:hAnsi="宋体"/>
          <w:szCs w:val="24"/>
        </w:rPr>
        <w:t>Calendar</w:t>
      </w:r>
      <w:proofErr w:type="gramStart"/>
      <w:r w:rsidRPr="0010677D">
        <w:rPr>
          <w:rStyle w:val="a7"/>
          <w:rFonts w:ascii="宋体" w:hAnsi="宋体"/>
          <w:szCs w:val="24"/>
        </w:rPr>
        <w:t>类无法</w:t>
      </w:r>
      <w:proofErr w:type="gramEnd"/>
      <w:r w:rsidRPr="0010677D">
        <w:rPr>
          <w:rStyle w:val="a7"/>
          <w:rFonts w:ascii="宋体" w:hAnsi="宋体"/>
          <w:szCs w:val="24"/>
        </w:rPr>
        <w:t>直接创建对象使用，里边有一个静态方法叫</w:t>
      </w:r>
      <w:proofErr w:type="spellStart"/>
      <w:r w:rsidRPr="0010677D">
        <w:rPr>
          <w:rStyle w:val="a7"/>
          <w:rFonts w:ascii="宋体" w:hAnsi="宋体"/>
          <w:szCs w:val="24"/>
        </w:rPr>
        <w:t>getInstance</w:t>
      </w:r>
      <w:proofErr w:type="spellEnd"/>
      <w:r w:rsidRPr="0010677D">
        <w:rPr>
          <w:rStyle w:val="a7"/>
          <w:rFonts w:ascii="宋体" w:hAnsi="宋体"/>
          <w:szCs w:val="24"/>
        </w:rPr>
        <w:t>(),该方法</w:t>
      </w:r>
      <w:r w:rsidRPr="00CB6057">
        <w:rPr>
          <w:rStyle w:val="a7"/>
          <w:rFonts w:ascii="宋体" w:hAnsi="宋体"/>
          <w:color w:val="FF0000"/>
          <w:szCs w:val="24"/>
        </w:rPr>
        <w:t>返回</w:t>
      </w:r>
      <w:r w:rsidRPr="0010677D">
        <w:rPr>
          <w:rStyle w:val="a7"/>
          <w:rFonts w:ascii="宋体" w:hAnsi="宋体"/>
          <w:szCs w:val="24"/>
        </w:rPr>
        <w:t>了Calendar类的</w:t>
      </w:r>
      <w:r w:rsidRPr="00CB6057">
        <w:rPr>
          <w:rStyle w:val="a7"/>
          <w:rFonts w:ascii="宋体" w:hAnsi="宋体"/>
          <w:color w:val="FF0000"/>
          <w:szCs w:val="24"/>
        </w:rPr>
        <w:t>子类对象</w:t>
      </w:r>
    </w:p>
    <w:p w14:paraId="3E395EAB" w14:textId="78251B35" w:rsidR="0010677D" w:rsidRDefault="0010677D" w:rsidP="0010677D">
      <w:pPr>
        <w:rPr>
          <w:rStyle w:val="a7"/>
          <w:rFonts w:ascii="宋体" w:hAnsi="宋体"/>
          <w:szCs w:val="24"/>
        </w:rPr>
      </w:pPr>
      <w:r w:rsidRPr="0010677D">
        <w:rPr>
          <w:rStyle w:val="a7"/>
          <w:rFonts w:ascii="宋体" w:hAnsi="宋体"/>
          <w:szCs w:val="24"/>
        </w:rPr>
        <w:t xml:space="preserve">static Calendar </w:t>
      </w:r>
      <w:proofErr w:type="spellStart"/>
      <w:r w:rsidRPr="0010677D">
        <w:rPr>
          <w:rStyle w:val="a7"/>
          <w:rFonts w:ascii="宋体" w:hAnsi="宋体"/>
          <w:szCs w:val="24"/>
        </w:rPr>
        <w:t>getInstance</w:t>
      </w:r>
      <w:proofErr w:type="spellEnd"/>
      <w:r w:rsidRPr="0010677D">
        <w:rPr>
          <w:rStyle w:val="a7"/>
          <w:rFonts w:ascii="宋体" w:hAnsi="宋体"/>
          <w:szCs w:val="24"/>
        </w:rPr>
        <w:t>() 使用默认时区和语言环境获得</w:t>
      </w:r>
      <w:r>
        <w:rPr>
          <w:rStyle w:val="a7"/>
          <w:rFonts w:ascii="宋体" w:hAnsi="宋体" w:hint="eastAsia"/>
          <w:szCs w:val="24"/>
        </w:rPr>
        <w:t>一</w:t>
      </w:r>
      <w:r w:rsidRPr="0010677D">
        <w:rPr>
          <w:rStyle w:val="a7"/>
          <w:rFonts w:ascii="宋体" w:hAnsi="宋体"/>
          <w:szCs w:val="24"/>
        </w:rPr>
        <w:t>个日历。</w:t>
      </w:r>
    </w:p>
    <w:p w14:paraId="4291AAA7" w14:textId="604E26D5" w:rsidR="0010677D" w:rsidRDefault="0010677D" w:rsidP="0010677D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例：Calendar</w:t>
      </w:r>
      <w:r>
        <w:rPr>
          <w:rStyle w:val="a7"/>
          <w:rFonts w:ascii="宋体" w:hAnsi="宋体"/>
          <w:szCs w:val="24"/>
        </w:rPr>
        <w:t xml:space="preserve"> </w:t>
      </w:r>
      <w:r>
        <w:rPr>
          <w:rStyle w:val="a7"/>
          <w:rFonts w:ascii="宋体" w:hAnsi="宋体" w:hint="eastAsia"/>
          <w:szCs w:val="24"/>
        </w:rPr>
        <w:t>c</w:t>
      </w:r>
      <w:r>
        <w:rPr>
          <w:rStyle w:val="a7"/>
          <w:rFonts w:ascii="宋体" w:hAnsi="宋体"/>
          <w:szCs w:val="24"/>
        </w:rPr>
        <w:t xml:space="preserve"> </w:t>
      </w:r>
      <w:r>
        <w:rPr>
          <w:rStyle w:val="a7"/>
          <w:rFonts w:ascii="宋体" w:hAnsi="宋体" w:hint="eastAsia"/>
          <w:szCs w:val="24"/>
        </w:rPr>
        <w:t>=</w:t>
      </w:r>
      <w:r>
        <w:rPr>
          <w:rStyle w:val="a7"/>
          <w:rFonts w:ascii="宋体" w:hAnsi="宋体"/>
          <w:szCs w:val="24"/>
        </w:rPr>
        <w:t xml:space="preserve"> </w:t>
      </w:r>
      <w:proofErr w:type="spellStart"/>
      <w:r>
        <w:rPr>
          <w:rStyle w:val="a7"/>
          <w:rFonts w:ascii="宋体" w:hAnsi="宋体" w:hint="eastAsia"/>
          <w:szCs w:val="24"/>
        </w:rPr>
        <w:t>Calendar.</w:t>
      </w:r>
      <w:r>
        <w:rPr>
          <w:rStyle w:val="a7"/>
          <w:rFonts w:ascii="宋体" w:hAnsi="宋体"/>
          <w:szCs w:val="24"/>
        </w:rPr>
        <w:t>getInstance</w:t>
      </w:r>
      <w:proofErr w:type="spellEnd"/>
      <w:r>
        <w:rPr>
          <w:rStyle w:val="a7"/>
          <w:rFonts w:ascii="宋体" w:hAnsi="宋体"/>
          <w:szCs w:val="24"/>
        </w:rPr>
        <w:t>();</w:t>
      </w:r>
    </w:p>
    <w:p w14:paraId="313491CC" w14:textId="1063176E" w:rsidR="0010677D" w:rsidRDefault="0010677D" w:rsidP="0010677D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proofErr w:type="spellStart"/>
      <w:r>
        <w:rPr>
          <w:rStyle w:val="a7"/>
          <w:rFonts w:ascii="宋体" w:hAnsi="宋体"/>
          <w:szCs w:val="24"/>
        </w:rPr>
        <w:t>System.out.println</w:t>
      </w:r>
      <w:proofErr w:type="spellEnd"/>
      <w:r>
        <w:rPr>
          <w:rStyle w:val="a7"/>
          <w:rFonts w:ascii="宋体" w:hAnsi="宋体"/>
          <w:szCs w:val="24"/>
        </w:rPr>
        <w:t>(c);</w:t>
      </w:r>
    </w:p>
    <w:p w14:paraId="66D95BDC" w14:textId="77777777" w:rsidR="007D7D9E" w:rsidRPr="00EE0FC5" w:rsidRDefault="0010677D" w:rsidP="007D7D9E">
      <w:pPr>
        <w:rPr>
          <w:rStyle w:val="a7"/>
          <w:rFonts w:ascii="宋体" w:hAnsi="宋体"/>
          <w:sz w:val="28"/>
          <w:szCs w:val="28"/>
        </w:rPr>
      </w:pPr>
      <w:r w:rsidRPr="00EE0FC5">
        <w:rPr>
          <w:rStyle w:val="a7"/>
          <w:rFonts w:ascii="宋体" w:hAnsi="宋体"/>
          <w:sz w:val="28"/>
          <w:szCs w:val="28"/>
        </w:rPr>
        <w:t>二</w:t>
      </w:r>
      <w:r w:rsidRPr="00EE0FC5">
        <w:rPr>
          <w:rStyle w:val="a7"/>
          <w:rFonts w:ascii="宋体" w:hAnsi="宋体" w:hint="eastAsia"/>
          <w:sz w:val="28"/>
          <w:szCs w:val="28"/>
        </w:rPr>
        <w:t>．</w:t>
      </w:r>
      <w:r w:rsidR="007D7D9E" w:rsidRPr="00EE0FC5">
        <w:rPr>
          <w:rStyle w:val="a7"/>
          <w:rFonts w:ascii="宋体" w:hAnsi="宋体"/>
          <w:sz w:val="28"/>
          <w:szCs w:val="28"/>
        </w:rPr>
        <w:t>Calendar类的常用成员方法:</w:t>
      </w:r>
    </w:p>
    <w:p w14:paraId="3BA5E34F" w14:textId="29552E07" w:rsidR="007D7D9E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 w:rsidRPr="00874584">
        <w:rPr>
          <w:rStyle w:val="a7"/>
          <w:rFonts w:ascii="宋体" w:hAnsi="宋体" w:hint="eastAsia"/>
          <w:color w:val="FF0000"/>
          <w:szCs w:val="24"/>
        </w:rPr>
        <w:t>1</w:t>
      </w:r>
      <w:r>
        <w:rPr>
          <w:rStyle w:val="a7"/>
          <w:rFonts w:ascii="宋体" w:hAnsi="宋体" w:hint="eastAsia"/>
          <w:szCs w:val="24"/>
        </w:rPr>
        <w:t>.</w:t>
      </w:r>
      <w:r w:rsidRPr="007D7D9E">
        <w:rPr>
          <w:rStyle w:val="a7"/>
          <w:rFonts w:ascii="宋体" w:hAnsi="宋体"/>
          <w:szCs w:val="24"/>
        </w:rPr>
        <w:t>public int get(int field): 返回给定日历字段的值。</w:t>
      </w:r>
    </w:p>
    <w:p w14:paraId="2EA1DE1C" w14:textId="77777777" w:rsidR="007D7D9E" w:rsidRPr="007D7D9E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Pr="007D7D9E">
        <w:rPr>
          <w:rStyle w:val="a7"/>
          <w:rFonts w:ascii="宋体" w:hAnsi="宋体"/>
          <w:szCs w:val="24"/>
        </w:rPr>
        <w:t>public int get(int field): 返回给定日历字段的值。</w:t>
      </w:r>
    </w:p>
    <w:p w14:paraId="12D2A653" w14:textId="478CDFC6" w:rsidR="007D7D9E" w:rsidRDefault="007D7D9E" w:rsidP="007D7D9E">
      <w:pPr>
        <w:ind w:left="840" w:firstLine="420"/>
        <w:rPr>
          <w:rStyle w:val="a7"/>
          <w:rFonts w:ascii="宋体" w:hAnsi="宋体"/>
          <w:szCs w:val="24"/>
        </w:rPr>
      </w:pPr>
      <w:r w:rsidRPr="007D7D9E">
        <w:rPr>
          <w:rStyle w:val="a7"/>
          <w:rFonts w:ascii="宋体" w:hAnsi="宋体" w:hint="eastAsia"/>
          <w:szCs w:val="24"/>
        </w:rPr>
        <w:t>参数</w:t>
      </w:r>
      <w:r w:rsidRPr="007D7D9E">
        <w:rPr>
          <w:rStyle w:val="a7"/>
          <w:rFonts w:ascii="宋体" w:hAnsi="宋体"/>
          <w:szCs w:val="24"/>
        </w:rPr>
        <w:t>:传递指定的日历字段(YEAR, MONTH...)</w:t>
      </w:r>
    </w:p>
    <w:p w14:paraId="027190F1" w14:textId="555F1F7D" w:rsidR="007D7D9E" w:rsidRPr="007D7D9E" w:rsidRDefault="007D7D9E" w:rsidP="007D7D9E">
      <w:pPr>
        <w:ind w:left="84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【可用</w:t>
      </w:r>
      <w:proofErr w:type="spellStart"/>
      <w:r w:rsidRPr="009A4853">
        <w:rPr>
          <w:rStyle w:val="a7"/>
          <w:rFonts w:ascii="宋体" w:hAnsi="宋体" w:hint="eastAsia"/>
          <w:color w:val="FF0000"/>
          <w:szCs w:val="24"/>
        </w:rPr>
        <w:t>Calendar.</w:t>
      </w:r>
      <w:r w:rsidRPr="009A4853">
        <w:rPr>
          <w:rStyle w:val="a7"/>
          <w:rFonts w:ascii="宋体" w:hAnsi="宋体"/>
          <w:color w:val="FFC000"/>
          <w:szCs w:val="24"/>
        </w:rPr>
        <w:t>YEAR</w:t>
      </w:r>
      <w:proofErr w:type="spellEnd"/>
      <w:r w:rsidRPr="009A4853">
        <w:rPr>
          <w:rStyle w:val="a7"/>
          <w:rFonts w:ascii="宋体" w:hAnsi="宋体"/>
          <w:color w:val="FFC000"/>
          <w:szCs w:val="24"/>
        </w:rPr>
        <w:t>/…</w:t>
      </w:r>
      <w:r>
        <w:rPr>
          <w:rStyle w:val="a7"/>
          <w:rFonts w:ascii="宋体" w:hAnsi="宋体"/>
          <w:szCs w:val="24"/>
        </w:rPr>
        <w:t>】</w:t>
      </w:r>
    </w:p>
    <w:p w14:paraId="51A903B9" w14:textId="0784EA43" w:rsidR="007D7D9E" w:rsidRDefault="007D7D9E" w:rsidP="007D7D9E">
      <w:pPr>
        <w:ind w:left="840" w:firstLine="420"/>
        <w:rPr>
          <w:rStyle w:val="a7"/>
          <w:rFonts w:ascii="宋体" w:hAnsi="宋体"/>
          <w:szCs w:val="24"/>
        </w:rPr>
      </w:pPr>
      <w:r w:rsidRPr="007D7D9E">
        <w:rPr>
          <w:rStyle w:val="a7"/>
          <w:rFonts w:ascii="宋体" w:hAnsi="宋体" w:hint="eastAsia"/>
          <w:szCs w:val="24"/>
        </w:rPr>
        <w:t>返回值</w:t>
      </w:r>
      <w:r w:rsidRPr="007D7D9E">
        <w:rPr>
          <w:rStyle w:val="a7"/>
          <w:rFonts w:ascii="宋体" w:hAnsi="宋体"/>
          <w:szCs w:val="24"/>
        </w:rPr>
        <w:t>:日历字段代表的具体的值</w:t>
      </w:r>
    </w:p>
    <w:p w14:paraId="111BC91C" w14:textId="77777777" w:rsidR="007D7D9E" w:rsidRPr="007D7D9E" w:rsidRDefault="007D7D9E" w:rsidP="007D7D9E">
      <w:pPr>
        <w:ind w:left="840" w:firstLine="420"/>
        <w:rPr>
          <w:rStyle w:val="a7"/>
          <w:rFonts w:ascii="宋体" w:hAnsi="宋体"/>
          <w:szCs w:val="24"/>
        </w:rPr>
      </w:pPr>
    </w:p>
    <w:p w14:paraId="660E261D" w14:textId="38B1F02D" w:rsidR="007D7D9E" w:rsidRDefault="007D7D9E" w:rsidP="007D7D9E">
      <w:pPr>
        <w:ind w:left="840"/>
        <w:rPr>
          <w:rStyle w:val="a7"/>
          <w:rFonts w:ascii="宋体" w:hAnsi="宋体"/>
          <w:szCs w:val="24"/>
        </w:rPr>
      </w:pPr>
      <w:r w:rsidRPr="00874584">
        <w:rPr>
          <w:rStyle w:val="a7"/>
          <w:rFonts w:ascii="宋体" w:hAnsi="宋体" w:hint="eastAsia"/>
          <w:color w:val="FF0000"/>
          <w:szCs w:val="24"/>
        </w:rPr>
        <w:t>2</w:t>
      </w:r>
      <w:r>
        <w:rPr>
          <w:rStyle w:val="a7"/>
          <w:rFonts w:ascii="宋体" w:hAnsi="宋体" w:hint="eastAsia"/>
          <w:szCs w:val="24"/>
        </w:rPr>
        <w:t>.</w:t>
      </w:r>
      <w:r w:rsidRPr="007D7D9E">
        <w:rPr>
          <w:rStyle w:val="a7"/>
          <w:rFonts w:ascii="宋体" w:hAnsi="宋体"/>
          <w:szCs w:val="24"/>
        </w:rPr>
        <w:t>public void set(int field, int value): 将给定的日历字段设置为给定值。</w:t>
      </w:r>
    </w:p>
    <w:p w14:paraId="2B9F9AB1" w14:textId="4C9C991F" w:rsidR="00645BBD" w:rsidRPr="00645BBD" w:rsidRDefault="00645BBD" w:rsidP="00645BBD">
      <w:pPr>
        <w:ind w:left="1260"/>
        <w:rPr>
          <w:rStyle w:val="a7"/>
          <w:rFonts w:ascii="宋体" w:hAnsi="宋体"/>
          <w:szCs w:val="24"/>
        </w:rPr>
      </w:pPr>
      <w:r w:rsidRPr="00645BBD">
        <w:rPr>
          <w:rStyle w:val="a7"/>
          <w:rFonts w:ascii="宋体" w:hAnsi="宋体"/>
          <w:szCs w:val="24"/>
        </w:rPr>
        <w:t>public void set(int field, int value): 将给定的日历字段设置为给定值。</w:t>
      </w:r>
    </w:p>
    <w:p w14:paraId="24FE4D45" w14:textId="77777777" w:rsidR="00645BBD" w:rsidRPr="00645BBD" w:rsidRDefault="00645BBD" w:rsidP="00645BBD">
      <w:pPr>
        <w:ind w:left="840" w:firstLine="420"/>
        <w:rPr>
          <w:rStyle w:val="a7"/>
          <w:rFonts w:ascii="宋体" w:hAnsi="宋体"/>
          <w:szCs w:val="24"/>
        </w:rPr>
      </w:pPr>
      <w:r w:rsidRPr="00645BBD">
        <w:rPr>
          <w:rStyle w:val="a7"/>
          <w:rFonts w:ascii="宋体" w:hAnsi="宋体" w:hint="eastAsia"/>
          <w:szCs w:val="24"/>
        </w:rPr>
        <w:t>参数</w:t>
      </w:r>
      <w:r w:rsidRPr="00645BBD">
        <w:rPr>
          <w:rStyle w:val="a7"/>
          <w:rFonts w:ascii="宋体" w:hAnsi="宋体"/>
          <w:szCs w:val="24"/>
        </w:rPr>
        <w:t>:</w:t>
      </w:r>
    </w:p>
    <w:p w14:paraId="4AE72928" w14:textId="77777777" w:rsidR="00645BBD" w:rsidRPr="00645BBD" w:rsidRDefault="00645BBD" w:rsidP="00645BBD">
      <w:pPr>
        <w:ind w:left="1260" w:firstLine="420"/>
        <w:rPr>
          <w:rStyle w:val="a7"/>
          <w:rFonts w:ascii="宋体" w:hAnsi="宋体"/>
          <w:szCs w:val="24"/>
        </w:rPr>
      </w:pPr>
      <w:r w:rsidRPr="00645BBD">
        <w:rPr>
          <w:rStyle w:val="a7"/>
          <w:rFonts w:ascii="宋体" w:hAnsi="宋体"/>
          <w:szCs w:val="24"/>
        </w:rPr>
        <w:t>int field:传递指定的日历字段(YEAR, MONTH...)</w:t>
      </w:r>
    </w:p>
    <w:p w14:paraId="1D57B5E8" w14:textId="2EAB2B1B" w:rsidR="00645BBD" w:rsidRDefault="00645BBD" w:rsidP="00645BBD">
      <w:pPr>
        <w:ind w:left="1260" w:firstLine="420"/>
        <w:rPr>
          <w:rStyle w:val="a7"/>
          <w:rFonts w:ascii="宋体" w:hAnsi="宋体"/>
          <w:szCs w:val="24"/>
        </w:rPr>
      </w:pPr>
      <w:r w:rsidRPr="00645BBD">
        <w:rPr>
          <w:rStyle w:val="a7"/>
          <w:rFonts w:ascii="宋体" w:hAnsi="宋体"/>
          <w:szCs w:val="24"/>
        </w:rPr>
        <w:t>int value :给指定字段设置的值</w:t>
      </w:r>
    </w:p>
    <w:p w14:paraId="77A17369" w14:textId="06BDB0F0" w:rsidR="00645BBD" w:rsidRDefault="00645BBD" w:rsidP="00645BBD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重载形式：set（year，month，date）</w:t>
      </w:r>
    </w:p>
    <w:p w14:paraId="252B1E5C" w14:textId="7552B9F2" w:rsidR="00645BBD" w:rsidRPr="00645BBD" w:rsidRDefault="009A4853" w:rsidP="009A4853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</w:p>
    <w:p w14:paraId="47D90D43" w14:textId="01B473A7" w:rsidR="007D7D9E" w:rsidRDefault="007D7D9E" w:rsidP="007D7D9E">
      <w:pPr>
        <w:ind w:left="840"/>
        <w:rPr>
          <w:rStyle w:val="a7"/>
          <w:rFonts w:ascii="宋体" w:hAnsi="宋体"/>
          <w:szCs w:val="24"/>
        </w:rPr>
      </w:pPr>
      <w:r w:rsidRPr="00874584">
        <w:rPr>
          <w:rStyle w:val="a7"/>
          <w:rFonts w:ascii="宋体" w:hAnsi="宋体" w:hint="eastAsia"/>
          <w:color w:val="FF0000"/>
          <w:szCs w:val="24"/>
        </w:rPr>
        <w:t>3</w:t>
      </w:r>
      <w:r>
        <w:rPr>
          <w:rStyle w:val="a7"/>
          <w:rFonts w:ascii="宋体" w:hAnsi="宋体" w:hint="eastAsia"/>
          <w:szCs w:val="24"/>
        </w:rPr>
        <w:t>.p</w:t>
      </w:r>
      <w:r w:rsidRPr="007D7D9E">
        <w:rPr>
          <w:rStyle w:val="a7"/>
          <w:rFonts w:ascii="宋体" w:hAnsi="宋体"/>
          <w:szCs w:val="24"/>
        </w:rPr>
        <w:t>ubl</w:t>
      </w:r>
      <w:r>
        <w:rPr>
          <w:rStyle w:val="a7"/>
          <w:rFonts w:ascii="宋体" w:hAnsi="宋体"/>
          <w:szCs w:val="24"/>
        </w:rPr>
        <w:t xml:space="preserve">ic </w:t>
      </w:r>
      <w:r w:rsidRPr="007D7D9E">
        <w:rPr>
          <w:rStyle w:val="a7"/>
          <w:rFonts w:ascii="宋体" w:hAnsi="宋体"/>
          <w:szCs w:val="24"/>
        </w:rPr>
        <w:t>abstract void add(int field, int amount): 根据日历的规则，为给定的日历字段添加或减去指定的时间量。</w:t>
      </w:r>
    </w:p>
    <w:p w14:paraId="03478D76" w14:textId="2948BC7C" w:rsidR="009A4853" w:rsidRPr="009A4853" w:rsidRDefault="009A4853" w:rsidP="009A4853">
      <w:pPr>
        <w:ind w:left="1260"/>
        <w:rPr>
          <w:rStyle w:val="a7"/>
          <w:rFonts w:ascii="宋体" w:hAnsi="宋体"/>
          <w:szCs w:val="24"/>
        </w:rPr>
      </w:pPr>
      <w:r w:rsidRPr="009A4853">
        <w:rPr>
          <w:rStyle w:val="a7"/>
          <w:rFonts w:ascii="宋体" w:hAnsi="宋体"/>
          <w:szCs w:val="24"/>
        </w:rPr>
        <w:t>public abstract void add(int field, int amount): 根据日历的规则,为给定的日历字段添加或减去指定的时间量。</w:t>
      </w:r>
    </w:p>
    <w:p w14:paraId="6B0A9126" w14:textId="77777777" w:rsidR="009A4853" w:rsidRPr="009A4853" w:rsidRDefault="009A4853" w:rsidP="009A4853">
      <w:pPr>
        <w:ind w:left="840" w:firstLine="420"/>
        <w:rPr>
          <w:rStyle w:val="a7"/>
          <w:rFonts w:ascii="宋体" w:hAnsi="宋体"/>
          <w:szCs w:val="24"/>
        </w:rPr>
      </w:pPr>
      <w:r w:rsidRPr="009A4853">
        <w:rPr>
          <w:rStyle w:val="a7"/>
          <w:rFonts w:ascii="宋体" w:hAnsi="宋体" w:hint="eastAsia"/>
          <w:szCs w:val="24"/>
        </w:rPr>
        <w:t>把指定的字段增加</w:t>
      </w:r>
      <w:r w:rsidRPr="009A4853">
        <w:rPr>
          <w:rStyle w:val="a7"/>
          <w:rFonts w:ascii="宋体" w:hAnsi="宋体"/>
          <w:szCs w:val="24"/>
        </w:rPr>
        <w:t>/减少指定的值</w:t>
      </w:r>
    </w:p>
    <w:p w14:paraId="0F6F623C" w14:textId="77777777" w:rsidR="009A4853" w:rsidRPr="009A4853" w:rsidRDefault="009A4853" w:rsidP="009A4853">
      <w:pPr>
        <w:ind w:left="840" w:firstLine="420"/>
        <w:rPr>
          <w:rStyle w:val="a7"/>
          <w:rFonts w:ascii="宋体" w:hAnsi="宋体"/>
          <w:szCs w:val="24"/>
        </w:rPr>
      </w:pPr>
      <w:r w:rsidRPr="009A4853">
        <w:rPr>
          <w:rStyle w:val="a7"/>
          <w:rFonts w:ascii="宋体" w:hAnsi="宋体" w:hint="eastAsia"/>
          <w:szCs w:val="24"/>
        </w:rPr>
        <w:t>参数</w:t>
      </w:r>
      <w:r w:rsidRPr="009A4853">
        <w:rPr>
          <w:rStyle w:val="a7"/>
          <w:rFonts w:ascii="宋体" w:hAnsi="宋体"/>
          <w:szCs w:val="24"/>
        </w:rPr>
        <w:t>:</w:t>
      </w:r>
    </w:p>
    <w:p w14:paraId="3F1852EA" w14:textId="77777777" w:rsidR="009A4853" w:rsidRPr="009A4853" w:rsidRDefault="009A4853" w:rsidP="009A4853">
      <w:pPr>
        <w:ind w:left="1260" w:firstLine="420"/>
        <w:rPr>
          <w:rStyle w:val="a7"/>
          <w:rFonts w:ascii="宋体" w:hAnsi="宋体"/>
          <w:szCs w:val="24"/>
        </w:rPr>
      </w:pPr>
      <w:r w:rsidRPr="009A4853">
        <w:rPr>
          <w:rStyle w:val="a7"/>
          <w:rFonts w:ascii="宋体" w:hAnsi="宋体"/>
          <w:szCs w:val="24"/>
        </w:rPr>
        <w:t>int field:传递指定的日历字段(YEAR, MONTH...)</w:t>
      </w:r>
    </w:p>
    <w:p w14:paraId="2331C0EA" w14:textId="77777777" w:rsidR="009A4853" w:rsidRPr="009A4853" w:rsidRDefault="009A4853" w:rsidP="009A4853">
      <w:pPr>
        <w:ind w:left="1260" w:firstLine="420"/>
        <w:rPr>
          <w:rStyle w:val="a7"/>
          <w:rFonts w:ascii="宋体" w:hAnsi="宋体"/>
          <w:szCs w:val="24"/>
        </w:rPr>
      </w:pPr>
      <w:r w:rsidRPr="009A4853">
        <w:rPr>
          <w:rStyle w:val="a7"/>
          <w:rFonts w:ascii="宋体" w:hAnsi="宋体"/>
          <w:szCs w:val="24"/>
        </w:rPr>
        <w:t>int amount :增加/减少指定的值</w:t>
      </w:r>
    </w:p>
    <w:p w14:paraId="46C285AF" w14:textId="77777777" w:rsidR="009A4853" w:rsidRPr="009A4853" w:rsidRDefault="009A4853" w:rsidP="009A4853">
      <w:pPr>
        <w:ind w:left="1680" w:firstLine="420"/>
        <w:rPr>
          <w:rStyle w:val="a7"/>
          <w:rFonts w:ascii="宋体" w:hAnsi="宋体"/>
          <w:szCs w:val="24"/>
        </w:rPr>
      </w:pPr>
      <w:r w:rsidRPr="009A4853">
        <w:rPr>
          <w:rStyle w:val="a7"/>
          <w:rFonts w:ascii="宋体" w:hAnsi="宋体" w:hint="eastAsia"/>
          <w:szCs w:val="24"/>
        </w:rPr>
        <w:t>正数</w:t>
      </w:r>
      <w:r w:rsidRPr="009A4853">
        <w:rPr>
          <w:rStyle w:val="a7"/>
          <w:rFonts w:ascii="宋体" w:hAnsi="宋体"/>
          <w:szCs w:val="24"/>
        </w:rPr>
        <w:t>:增加</w:t>
      </w:r>
    </w:p>
    <w:p w14:paraId="02C56F2A" w14:textId="6673B544" w:rsidR="009A4853" w:rsidRDefault="009A4853" w:rsidP="009A4853">
      <w:pPr>
        <w:ind w:left="1680" w:firstLine="420"/>
        <w:rPr>
          <w:rStyle w:val="a7"/>
          <w:rFonts w:ascii="宋体" w:hAnsi="宋体"/>
          <w:szCs w:val="24"/>
        </w:rPr>
      </w:pPr>
      <w:r w:rsidRPr="009A4853">
        <w:rPr>
          <w:rStyle w:val="a7"/>
          <w:rFonts w:ascii="宋体" w:hAnsi="宋体" w:hint="eastAsia"/>
          <w:szCs w:val="24"/>
        </w:rPr>
        <w:t>负数</w:t>
      </w:r>
      <w:r w:rsidRPr="009A4853">
        <w:rPr>
          <w:rStyle w:val="a7"/>
          <w:rFonts w:ascii="宋体" w:hAnsi="宋体"/>
          <w:szCs w:val="24"/>
        </w:rPr>
        <w:t>:减少</w:t>
      </w:r>
    </w:p>
    <w:p w14:paraId="7FFDD1D5" w14:textId="79C7DE16" w:rsidR="009A4853" w:rsidRPr="009A4853" w:rsidRDefault="009A4853" w:rsidP="009A4853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</w:p>
    <w:p w14:paraId="6CDE9E4D" w14:textId="479B7B2D" w:rsidR="007D7D9E" w:rsidRDefault="007D7D9E" w:rsidP="007D7D9E">
      <w:pPr>
        <w:ind w:left="840"/>
        <w:rPr>
          <w:rStyle w:val="a7"/>
          <w:rFonts w:ascii="宋体" w:hAnsi="宋体"/>
          <w:szCs w:val="24"/>
        </w:rPr>
      </w:pPr>
      <w:r w:rsidRPr="00874584">
        <w:rPr>
          <w:rStyle w:val="a7"/>
          <w:rFonts w:ascii="宋体" w:hAnsi="宋体" w:hint="eastAsia"/>
          <w:color w:val="FF0000"/>
          <w:szCs w:val="24"/>
        </w:rPr>
        <w:t>4</w:t>
      </w:r>
      <w:r>
        <w:rPr>
          <w:rStyle w:val="a7"/>
          <w:rFonts w:ascii="宋体" w:hAnsi="宋体" w:hint="eastAsia"/>
          <w:szCs w:val="24"/>
        </w:rPr>
        <w:t>.</w:t>
      </w:r>
      <w:r w:rsidRPr="007D7D9E">
        <w:rPr>
          <w:rStyle w:val="a7"/>
          <w:rFonts w:ascii="宋体" w:hAnsi="宋体"/>
          <w:szCs w:val="24"/>
        </w:rPr>
        <w:t xml:space="preserve">public Date </w:t>
      </w:r>
      <w:proofErr w:type="spellStart"/>
      <w:r w:rsidRPr="007D7D9E">
        <w:rPr>
          <w:rStyle w:val="a7"/>
          <w:rFonts w:ascii="宋体" w:hAnsi="宋体"/>
          <w:szCs w:val="24"/>
        </w:rPr>
        <w:t>getTime</w:t>
      </w:r>
      <w:proofErr w:type="spellEnd"/>
      <w:r w:rsidRPr="007D7D9E">
        <w:rPr>
          <w:rStyle w:val="a7"/>
          <w:rFonts w:ascii="宋体" w:hAnsi="宋体"/>
          <w:szCs w:val="24"/>
        </w:rPr>
        <w:t>(): 返回-</w:t>
      </w:r>
      <w:proofErr w:type="gramStart"/>
      <w:r w:rsidRPr="007D7D9E">
        <w:rPr>
          <w:rStyle w:val="a7"/>
          <w:rFonts w:ascii="宋体" w:hAnsi="宋体"/>
          <w:szCs w:val="24"/>
        </w:rPr>
        <w:t>个</w:t>
      </w:r>
      <w:proofErr w:type="gramEnd"/>
      <w:r w:rsidRPr="007D7D9E">
        <w:rPr>
          <w:rStyle w:val="a7"/>
          <w:rFonts w:ascii="宋体" w:hAnsi="宋体"/>
          <w:szCs w:val="24"/>
        </w:rPr>
        <w:t>表示此Calendar时间值(从历元到现在的毫秒偏移量)的Date对象。</w:t>
      </w:r>
    </w:p>
    <w:p w14:paraId="07B7D89F" w14:textId="54EDBC10" w:rsidR="009A4853" w:rsidRPr="009A4853" w:rsidRDefault="009A4853" w:rsidP="009A4853">
      <w:pPr>
        <w:ind w:left="1260"/>
        <w:rPr>
          <w:rStyle w:val="a7"/>
          <w:rFonts w:ascii="宋体" w:hAnsi="宋体"/>
          <w:szCs w:val="24"/>
        </w:rPr>
      </w:pPr>
      <w:r w:rsidRPr="009A4853">
        <w:rPr>
          <w:rStyle w:val="a7"/>
          <w:rFonts w:ascii="宋体" w:hAnsi="宋体"/>
          <w:szCs w:val="24"/>
        </w:rPr>
        <w:t xml:space="preserve">public Date </w:t>
      </w:r>
      <w:proofErr w:type="spellStart"/>
      <w:r w:rsidRPr="009A4853">
        <w:rPr>
          <w:rStyle w:val="a7"/>
          <w:rFonts w:ascii="宋体" w:hAnsi="宋体"/>
          <w:szCs w:val="24"/>
        </w:rPr>
        <w:t>getTime</w:t>
      </w:r>
      <w:proofErr w:type="spellEnd"/>
      <w:r w:rsidRPr="009A4853">
        <w:rPr>
          <w:rStyle w:val="a7"/>
          <w:rFonts w:ascii="宋体" w:hAnsi="宋体"/>
          <w:szCs w:val="24"/>
        </w:rPr>
        <w:t>(): 返回一个表示此Calendar时间值(从历元到现在的毫秒偏移量)的Date对象。</w:t>
      </w:r>
    </w:p>
    <w:p w14:paraId="32D1410B" w14:textId="78359BFA" w:rsidR="009A4853" w:rsidRDefault="009A4853" w:rsidP="009A4853">
      <w:pPr>
        <w:ind w:left="840" w:firstLine="420"/>
        <w:rPr>
          <w:rStyle w:val="a7"/>
          <w:rFonts w:ascii="宋体" w:hAnsi="宋体"/>
          <w:szCs w:val="24"/>
        </w:rPr>
      </w:pPr>
      <w:r w:rsidRPr="009A4853">
        <w:rPr>
          <w:rStyle w:val="a7"/>
          <w:rFonts w:ascii="宋体" w:hAnsi="宋体" w:hint="eastAsia"/>
          <w:szCs w:val="24"/>
        </w:rPr>
        <w:lastRenderedPageBreak/>
        <w:t>把日历</w:t>
      </w:r>
      <w:r>
        <w:rPr>
          <w:rStyle w:val="a7"/>
          <w:rFonts w:ascii="宋体" w:hAnsi="宋体" w:hint="eastAsia"/>
          <w:szCs w:val="24"/>
        </w:rPr>
        <w:t>(C</w:t>
      </w:r>
      <w:r>
        <w:rPr>
          <w:rStyle w:val="a7"/>
          <w:rFonts w:ascii="宋体" w:hAnsi="宋体"/>
          <w:szCs w:val="24"/>
        </w:rPr>
        <w:t>alendar)</w:t>
      </w:r>
      <w:r w:rsidRPr="009A4853">
        <w:rPr>
          <w:rStyle w:val="a7"/>
          <w:rFonts w:ascii="宋体" w:hAnsi="宋体" w:hint="eastAsia"/>
          <w:szCs w:val="24"/>
        </w:rPr>
        <w:t>对象</w:t>
      </w:r>
      <w:r w:rsidRPr="009A4853">
        <w:rPr>
          <w:rStyle w:val="a7"/>
          <w:rFonts w:ascii="宋体" w:hAnsi="宋体"/>
          <w:szCs w:val="24"/>
        </w:rPr>
        <w:t>,转换为日期</w:t>
      </w:r>
      <w:r>
        <w:rPr>
          <w:rStyle w:val="a7"/>
          <w:rFonts w:ascii="宋体" w:hAnsi="宋体" w:hint="eastAsia"/>
          <w:szCs w:val="24"/>
        </w:rPr>
        <w:t>(</w:t>
      </w:r>
      <w:r>
        <w:rPr>
          <w:rStyle w:val="a7"/>
          <w:rFonts w:ascii="宋体" w:hAnsi="宋体"/>
          <w:szCs w:val="24"/>
        </w:rPr>
        <w:t>Date)</w:t>
      </w:r>
      <w:r w:rsidRPr="009A4853">
        <w:rPr>
          <w:rStyle w:val="a7"/>
          <w:rFonts w:ascii="宋体" w:hAnsi="宋体"/>
          <w:szCs w:val="24"/>
        </w:rPr>
        <w:t>对象</w:t>
      </w:r>
    </w:p>
    <w:p w14:paraId="2D5E0AB9" w14:textId="77777777" w:rsidR="009A4853" w:rsidRPr="009A4853" w:rsidRDefault="009A4853" w:rsidP="009A4853">
      <w:pPr>
        <w:ind w:left="840" w:firstLine="420"/>
        <w:rPr>
          <w:rStyle w:val="a7"/>
          <w:rFonts w:ascii="宋体" w:hAnsi="宋体"/>
          <w:szCs w:val="24"/>
        </w:rPr>
      </w:pPr>
    </w:p>
    <w:p w14:paraId="336BDD72" w14:textId="77777777" w:rsidR="007D7D9E" w:rsidRPr="007D7D9E" w:rsidRDefault="007D7D9E" w:rsidP="007D7D9E">
      <w:pPr>
        <w:ind w:firstLine="420"/>
        <w:rPr>
          <w:rStyle w:val="a7"/>
          <w:rFonts w:ascii="宋体" w:hAnsi="宋体"/>
          <w:szCs w:val="24"/>
        </w:rPr>
      </w:pPr>
      <w:r w:rsidRPr="007D7D9E">
        <w:rPr>
          <w:rStyle w:val="a7"/>
          <w:rFonts w:ascii="宋体" w:hAnsi="宋体" w:hint="eastAsia"/>
          <w:szCs w:val="24"/>
        </w:rPr>
        <w:t>成员方法的参数</w:t>
      </w:r>
      <w:r w:rsidRPr="007D7D9E">
        <w:rPr>
          <w:rStyle w:val="a7"/>
          <w:rFonts w:ascii="宋体" w:hAnsi="宋体"/>
          <w:szCs w:val="24"/>
        </w:rPr>
        <w:t>:</w:t>
      </w:r>
    </w:p>
    <w:p w14:paraId="4C1B206D" w14:textId="77777777" w:rsidR="007D7D9E" w:rsidRPr="007D7D9E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 w:rsidRPr="007D7D9E">
        <w:rPr>
          <w:rStyle w:val="a7"/>
          <w:rFonts w:ascii="宋体" w:hAnsi="宋体"/>
          <w:szCs w:val="24"/>
        </w:rPr>
        <w:t>int field:日历类的字段,可以使用Calendar类的静态成员变量获取</w:t>
      </w:r>
    </w:p>
    <w:p w14:paraId="47B7D069" w14:textId="5D45BF6A" w:rsidR="007D7D9E" w:rsidRPr="007D7D9E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1.</w:t>
      </w:r>
      <w:r w:rsidRPr="007D7D9E">
        <w:rPr>
          <w:rStyle w:val="a7"/>
          <w:rFonts w:ascii="宋体" w:hAnsi="宋体"/>
          <w:szCs w:val="24"/>
        </w:rPr>
        <w:t xml:space="preserve">public static final int </w:t>
      </w:r>
      <w:r w:rsidRPr="009A4853">
        <w:rPr>
          <w:rStyle w:val="a7"/>
          <w:rFonts w:ascii="宋体" w:hAnsi="宋体"/>
          <w:color w:val="FFC000"/>
          <w:szCs w:val="24"/>
        </w:rPr>
        <w:t>YEAR</w:t>
      </w:r>
      <w:r w:rsidRPr="007D7D9E">
        <w:rPr>
          <w:rStyle w:val="a7"/>
          <w:rFonts w:ascii="宋体" w:hAnsi="宋体"/>
          <w:szCs w:val="24"/>
        </w:rPr>
        <w:t xml:space="preserve"> = 1;年</w:t>
      </w:r>
    </w:p>
    <w:p w14:paraId="71C32BAD" w14:textId="72B430F3" w:rsidR="007D7D9E" w:rsidRPr="007D7D9E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2.</w:t>
      </w:r>
      <w:r w:rsidRPr="007D7D9E">
        <w:rPr>
          <w:rStyle w:val="a7"/>
          <w:rFonts w:ascii="宋体" w:hAnsi="宋体"/>
          <w:szCs w:val="24"/>
        </w:rPr>
        <w:t xml:space="preserve">public static final int </w:t>
      </w:r>
      <w:r w:rsidRPr="009A4853">
        <w:rPr>
          <w:rStyle w:val="a7"/>
          <w:rFonts w:ascii="宋体" w:hAnsi="宋体"/>
          <w:color w:val="FFC000"/>
          <w:szCs w:val="24"/>
        </w:rPr>
        <w:t>MONTH</w:t>
      </w:r>
      <w:r w:rsidRPr="007D7D9E">
        <w:rPr>
          <w:rStyle w:val="a7"/>
          <w:rFonts w:ascii="宋体" w:hAnsi="宋体"/>
          <w:szCs w:val="24"/>
        </w:rPr>
        <w:t xml:space="preserve"> = 2;月</w:t>
      </w:r>
    </w:p>
    <w:p w14:paraId="3B03DB93" w14:textId="3850F716" w:rsidR="007D7D9E" w:rsidRPr="007D7D9E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3.</w:t>
      </w:r>
      <w:r w:rsidRPr="007D7D9E">
        <w:rPr>
          <w:rStyle w:val="a7"/>
          <w:rFonts w:ascii="宋体" w:hAnsi="宋体"/>
          <w:szCs w:val="24"/>
        </w:rPr>
        <w:t xml:space="preserve">public static final int </w:t>
      </w:r>
      <w:r w:rsidRPr="009A4853">
        <w:rPr>
          <w:rStyle w:val="a7"/>
          <w:rFonts w:ascii="宋体" w:hAnsi="宋体"/>
          <w:color w:val="FFC000"/>
          <w:szCs w:val="24"/>
        </w:rPr>
        <w:t>DATE</w:t>
      </w:r>
      <w:r w:rsidRPr="007D7D9E">
        <w:rPr>
          <w:rStyle w:val="a7"/>
          <w:rFonts w:ascii="宋体" w:hAnsi="宋体"/>
          <w:szCs w:val="24"/>
        </w:rPr>
        <w:t xml:space="preserve"> = 5;</w:t>
      </w:r>
      <w:r w:rsidRPr="007D7D9E">
        <w:rPr>
          <w:rStyle w:val="a7"/>
          <w:rFonts w:ascii="宋体" w:hAnsi="宋体" w:hint="eastAsia"/>
          <w:szCs w:val="24"/>
        </w:rPr>
        <w:t>月中的某</w:t>
      </w:r>
      <w:r w:rsidRPr="007D7D9E">
        <w:rPr>
          <w:rStyle w:val="a7"/>
          <w:rFonts w:ascii="宋体" w:hAnsi="宋体"/>
          <w:szCs w:val="24"/>
        </w:rPr>
        <w:t>-天</w:t>
      </w:r>
    </w:p>
    <w:p w14:paraId="1E0B68AD" w14:textId="67FCF374" w:rsidR="007D7D9E" w:rsidRPr="007D7D9E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4.</w:t>
      </w:r>
      <w:r w:rsidRPr="007D7D9E">
        <w:rPr>
          <w:rStyle w:val="a7"/>
          <w:rFonts w:ascii="宋体" w:hAnsi="宋体"/>
          <w:szCs w:val="24"/>
        </w:rPr>
        <w:t xml:space="preserve">public static final int </w:t>
      </w:r>
      <w:r w:rsidRPr="009A4853">
        <w:rPr>
          <w:rStyle w:val="a7"/>
          <w:rFonts w:ascii="宋体" w:hAnsi="宋体"/>
          <w:color w:val="FFC000"/>
          <w:szCs w:val="24"/>
        </w:rPr>
        <w:t>DAY_ OF_MONTH</w:t>
      </w:r>
      <w:r w:rsidRPr="007D7D9E">
        <w:rPr>
          <w:rStyle w:val="a7"/>
          <w:rFonts w:ascii="宋体" w:hAnsi="宋体"/>
          <w:szCs w:val="24"/>
        </w:rPr>
        <w:t xml:space="preserve"> = 5;月中的某-天</w:t>
      </w:r>
    </w:p>
    <w:p w14:paraId="5127AC99" w14:textId="51BFFB9D" w:rsidR="007D7D9E" w:rsidRPr="007D7D9E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5.</w:t>
      </w:r>
      <w:r w:rsidRPr="007D7D9E">
        <w:rPr>
          <w:rStyle w:val="a7"/>
          <w:rFonts w:ascii="宋体" w:hAnsi="宋体"/>
          <w:szCs w:val="24"/>
        </w:rPr>
        <w:t xml:space="preserve">public static final int </w:t>
      </w:r>
      <w:r w:rsidRPr="009A4853">
        <w:rPr>
          <w:rStyle w:val="a7"/>
          <w:rFonts w:ascii="宋体" w:hAnsi="宋体"/>
          <w:color w:val="FFC000"/>
          <w:szCs w:val="24"/>
        </w:rPr>
        <w:t>HOUR</w:t>
      </w:r>
      <w:r w:rsidRPr="007D7D9E">
        <w:rPr>
          <w:rStyle w:val="a7"/>
          <w:rFonts w:ascii="宋体" w:hAnsi="宋体"/>
          <w:szCs w:val="24"/>
        </w:rPr>
        <w:t xml:space="preserve"> = 10;</w:t>
      </w:r>
      <w:r w:rsidRPr="007D7D9E">
        <w:rPr>
          <w:rStyle w:val="a7"/>
          <w:rFonts w:ascii="宋体" w:hAnsi="宋体" w:hint="eastAsia"/>
          <w:szCs w:val="24"/>
        </w:rPr>
        <w:t>时</w:t>
      </w:r>
    </w:p>
    <w:p w14:paraId="7A153854" w14:textId="3C3AE039" w:rsidR="007D7D9E" w:rsidRPr="007D7D9E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6.</w:t>
      </w:r>
      <w:r w:rsidRPr="007D7D9E">
        <w:rPr>
          <w:rStyle w:val="a7"/>
          <w:rFonts w:ascii="宋体" w:hAnsi="宋体"/>
          <w:szCs w:val="24"/>
        </w:rPr>
        <w:t>public static final int</w:t>
      </w:r>
      <w:r w:rsidRPr="009A4853">
        <w:rPr>
          <w:rStyle w:val="a7"/>
          <w:rFonts w:ascii="宋体" w:hAnsi="宋体"/>
          <w:color w:val="FFC000"/>
          <w:szCs w:val="24"/>
        </w:rPr>
        <w:t xml:space="preserve"> MINUTE</w:t>
      </w:r>
      <w:r w:rsidRPr="007D7D9E">
        <w:rPr>
          <w:rStyle w:val="a7"/>
          <w:rFonts w:ascii="宋体" w:hAnsi="宋体"/>
          <w:szCs w:val="24"/>
        </w:rPr>
        <w:t xml:space="preserve"> = 12;</w:t>
      </w:r>
      <w:r>
        <w:rPr>
          <w:rStyle w:val="a7"/>
          <w:rFonts w:ascii="宋体" w:hAnsi="宋体" w:hint="eastAsia"/>
          <w:szCs w:val="24"/>
        </w:rPr>
        <w:t>分</w:t>
      </w:r>
    </w:p>
    <w:p w14:paraId="4486A230" w14:textId="5F94FF53" w:rsidR="0010677D" w:rsidRDefault="007D7D9E" w:rsidP="007D7D9E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7.</w:t>
      </w:r>
      <w:r w:rsidRPr="007D7D9E">
        <w:rPr>
          <w:rStyle w:val="a7"/>
          <w:rFonts w:ascii="宋体" w:hAnsi="宋体"/>
          <w:szCs w:val="24"/>
        </w:rPr>
        <w:t xml:space="preserve">public static final int </w:t>
      </w:r>
      <w:r w:rsidRPr="009A4853">
        <w:rPr>
          <w:rStyle w:val="a7"/>
          <w:rFonts w:ascii="宋体" w:hAnsi="宋体"/>
          <w:color w:val="FFC000"/>
          <w:szCs w:val="24"/>
        </w:rPr>
        <w:t xml:space="preserve">SECOND </w:t>
      </w:r>
      <w:r w:rsidRPr="007D7D9E">
        <w:rPr>
          <w:rStyle w:val="a7"/>
          <w:rFonts w:ascii="宋体" w:hAnsi="宋体"/>
          <w:szCs w:val="24"/>
        </w:rPr>
        <w:t>= 13;</w:t>
      </w:r>
      <w:proofErr w:type="gramStart"/>
      <w:r>
        <w:rPr>
          <w:rStyle w:val="a7"/>
          <w:rFonts w:ascii="宋体" w:hAnsi="宋体" w:hint="eastAsia"/>
          <w:szCs w:val="24"/>
        </w:rPr>
        <w:t>秒</w:t>
      </w:r>
      <w:proofErr w:type="gramEnd"/>
    </w:p>
    <w:p w14:paraId="7213F215" w14:textId="45701873" w:rsidR="009A4853" w:rsidRPr="009A4853" w:rsidRDefault="009A4853" w:rsidP="007D7D9E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(静态成员变量属于类，通过类名称调用，可用</w:t>
      </w:r>
      <w:proofErr w:type="spellStart"/>
      <w:r w:rsidRPr="009A4853">
        <w:rPr>
          <w:rStyle w:val="a7"/>
          <w:rFonts w:ascii="宋体" w:hAnsi="宋体" w:hint="eastAsia"/>
          <w:color w:val="FF0000"/>
          <w:szCs w:val="24"/>
        </w:rPr>
        <w:t>Calendar.</w:t>
      </w:r>
      <w:r w:rsidRPr="009A4853">
        <w:rPr>
          <w:rStyle w:val="a7"/>
          <w:rFonts w:ascii="宋体" w:hAnsi="宋体"/>
          <w:color w:val="FFC000"/>
          <w:szCs w:val="24"/>
        </w:rPr>
        <w:t>YEAR</w:t>
      </w:r>
      <w:proofErr w:type="spellEnd"/>
      <w:r w:rsidRPr="009A4853">
        <w:rPr>
          <w:rStyle w:val="a7"/>
          <w:rFonts w:ascii="宋体" w:hAnsi="宋体"/>
          <w:color w:val="FFC000"/>
          <w:szCs w:val="24"/>
        </w:rPr>
        <w:t>/…</w:t>
      </w:r>
      <w:r w:rsidRPr="009A4853">
        <w:rPr>
          <w:rStyle w:val="a7"/>
          <w:rFonts w:ascii="宋体" w:hAnsi="宋体" w:hint="eastAsia"/>
          <w:color w:val="000000" w:themeColor="text1"/>
          <w:szCs w:val="24"/>
        </w:rPr>
        <w:t>)</w:t>
      </w:r>
    </w:p>
    <w:p w14:paraId="753CE7FC" w14:textId="77777777" w:rsidR="009B54EA" w:rsidRDefault="009B54E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0227A573" w14:textId="150CA8E3" w:rsidR="00C4719E" w:rsidRDefault="009B54EA" w:rsidP="009B54EA">
      <w:pPr>
        <w:pStyle w:val="1"/>
        <w:rPr>
          <w:rStyle w:val="a7"/>
          <w:rFonts w:ascii="黑体" w:eastAsia="黑体" w:hAnsi="黑体"/>
        </w:rPr>
      </w:pPr>
      <w:r w:rsidRPr="009B54EA">
        <w:rPr>
          <w:rStyle w:val="a7"/>
          <w:rFonts w:ascii="黑体" w:eastAsia="黑体" w:hAnsi="黑体" w:hint="eastAsia"/>
        </w:rPr>
        <w:lastRenderedPageBreak/>
        <w:t>Dat</w:t>
      </w:r>
      <w:r>
        <w:rPr>
          <w:rStyle w:val="a7"/>
          <w:rFonts w:ascii="黑体" w:eastAsia="黑体" w:hAnsi="黑体" w:hint="eastAsia"/>
        </w:rPr>
        <w:t>e</w:t>
      </w:r>
      <w:r w:rsidRPr="009B54EA">
        <w:rPr>
          <w:rStyle w:val="a7"/>
          <w:rFonts w:ascii="黑体" w:eastAsia="黑体" w:hAnsi="黑体" w:hint="eastAsia"/>
        </w:rPr>
        <w:t>类</w:t>
      </w:r>
    </w:p>
    <w:p w14:paraId="4F616F54" w14:textId="4C05860F" w:rsidR="009B54EA" w:rsidRPr="00647533" w:rsidRDefault="009B54EA" w:rsidP="00647533">
      <w:pPr>
        <w:pStyle w:val="2"/>
        <w:rPr>
          <w:rStyle w:val="a7"/>
          <w:b/>
          <w:bCs/>
          <w:sz w:val="30"/>
        </w:rPr>
      </w:pPr>
      <w:proofErr w:type="gramStart"/>
      <w:r w:rsidRPr="00647533">
        <w:rPr>
          <w:rStyle w:val="a7"/>
          <w:b/>
          <w:bCs/>
          <w:sz w:val="30"/>
        </w:rPr>
        <w:t>一</w:t>
      </w:r>
      <w:proofErr w:type="gramEnd"/>
      <w:r w:rsidRPr="00647533">
        <w:rPr>
          <w:rStyle w:val="a7"/>
          <w:rFonts w:hint="eastAsia"/>
          <w:b/>
          <w:bCs/>
          <w:sz w:val="30"/>
        </w:rPr>
        <w:t>．</w:t>
      </w:r>
      <w:proofErr w:type="spellStart"/>
      <w:r w:rsidR="00647533" w:rsidRPr="00647533">
        <w:rPr>
          <w:rStyle w:val="a7"/>
          <w:b/>
          <w:bCs/>
          <w:sz w:val="30"/>
        </w:rPr>
        <w:t>j</w:t>
      </w:r>
      <w:r w:rsidRPr="00647533">
        <w:rPr>
          <w:rStyle w:val="a7"/>
          <w:b/>
          <w:bCs/>
          <w:sz w:val="30"/>
        </w:rPr>
        <w:t>ava</w:t>
      </w:r>
      <w:r w:rsidR="00647533" w:rsidRPr="00647533">
        <w:rPr>
          <w:rStyle w:val="a7"/>
          <w:rFonts w:hint="eastAsia"/>
          <w:b/>
          <w:bCs/>
          <w:sz w:val="30"/>
        </w:rPr>
        <w:t>.</w:t>
      </w:r>
      <w:r w:rsidRPr="00647533">
        <w:rPr>
          <w:rStyle w:val="a7"/>
          <w:b/>
          <w:bCs/>
          <w:sz w:val="30"/>
        </w:rPr>
        <w:t>util</w:t>
      </w:r>
      <w:r w:rsidRPr="00647533">
        <w:rPr>
          <w:rStyle w:val="a7"/>
          <w:rFonts w:hint="eastAsia"/>
          <w:b/>
          <w:bCs/>
          <w:sz w:val="30"/>
        </w:rPr>
        <w:t>.</w:t>
      </w:r>
      <w:r w:rsidRPr="00647533">
        <w:rPr>
          <w:rStyle w:val="a7"/>
          <w:b/>
          <w:bCs/>
          <w:sz w:val="30"/>
        </w:rPr>
        <w:t>Date</w:t>
      </w:r>
      <w:proofErr w:type="spellEnd"/>
      <w:r w:rsidRPr="00647533">
        <w:rPr>
          <w:rStyle w:val="a7"/>
          <w:b/>
          <w:bCs/>
          <w:sz w:val="30"/>
        </w:rPr>
        <w:t xml:space="preserve"> :</w:t>
      </w:r>
      <w:r w:rsidRPr="00647533">
        <w:rPr>
          <w:rStyle w:val="a7"/>
          <w:b/>
          <w:bCs/>
          <w:sz w:val="30"/>
        </w:rPr>
        <w:t>表示日期和时间的类</w:t>
      </w:r>
    </w:p>
    <w:p w14:paraId="08C68F88" w14:textId="0EFB2AF0" w:rsidR="009B54EA" w:rsidRPr="009B54EA" w:rsidRDefault="009B54EA" w:rsidP="009B54EA">
      <w:pPr>
        <w:ind w:firstLine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 w:hint="eastAsia"/>
          <w:szCs w:val="24"/>
        </w:rPr>
        <w:t>类</w:t>
      </w:r>
      <w:r w:rsidRPr="009B54EA">
        <w:rPr>
          <w:rStyle w:val="a7"/>
          <w:rFonts w:ascii="宋体" w:hAnsi="宋体"/>
          <w:szCs w:val="24"/>
        </w:rPr>
        <w:t>Date表示特定的瞬间，精确到毫秒。</w:t>
      </w:r>
    </w:p>
    <w:p w14:paraId="447D0F13" w14:textId="77777777" w:rsidR="009B54EA" w:rsidRPr="009B54EA" w:rsidRDefault="009B54EA" w:rsidP="009B54EA">
      <w:pPr>
        <w:ind w:firstLine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 w:hint="eastAsia"/>
          <w:szCs w:val="24"/>
        </w:rPr>
        <w:t>毫秒值的作用</w:t>
      </w:r>
      <w:r w:rsidRPr="009B54EA">
        <w:rPr>
          <w:rStyle w:val="a7"/>
          <w:rFonts w:ascii="宋体" w:hAnsi="宋体"/>
          <w:szCs w:val="24"/>
        </w:rPr>
        <w:t>:可以对时间和日期进行计算</w:t>
      </w:r>
    </w:p>
    <w:p w14:paraId="10D74CD3" w14:textId="56DC48EA" w:rsidR="009B54EA" w:rsidRDefault="009B54EA" w:rsidP="009B54EA">
      <w:pPr>
        <w:ind w:left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 w:hint="eastAsia"/>
          <w:szCs w:val="24"/>
        </w:rPr>
        <w:t>可以日期转换为</w:t>
      </w:r>
      <w:proofErr w:type="gramStart"/>
      <w:r w:rsidRPr="009B54EA">
        <w:rPr>
          <w:rStyle w:val="a7"/>
          <w:rFonts w:ascii="宋体" w:hAnsi="宋体" w:hint="eastAsia"/>
          <w:szCs w:val="24"/>
        </w:rPr>
        <w:t>毫秒进行</w:t>
      </w:r>
      <w:proofErr w:type="gramEnd"/>
      <w:r w:rsidRPr="009B54EA">
        <w:rPr>
          <w:rStyle w:val="a7"/>
          <w:rFonts w:ascii="宋体" w:hAnsi="宋体" w:hint="eastAsia"/>
          <w:szCs w:val="24"/>
        </w:rPr>
        <w:t>计算</w:t>
      </w:r>
      <w:r w:rsidRPr="009B54EA">
        <w:rPr>
          <w:rStyle w:val="a7"/>
          <w:rFonts w:ascii="宋体" w:hAnsi="宋体"/>
          <w:szCs w:val="24"/>
        </w:rPr>
        <w:t>,计算完毕,在把毫秒转换为日期</w:t>
      </w:r>
    </w:p>
    <w:p w14:paraId="5BE60A4E" w14:textId="5940FA4F" w:rsidR="00F61B17" w:rsidRPr="009B54EA" w:rsidRDefault="00F61B17" w:rsidP="009B54EA">
      <w:pPr>
        <w:ind w:left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=</w:t>
      </w:r>
      <w:r>
        <w:rPr>
          <w:rStyle w:val="a7"/>
          <w:rFonts w:ascii="宋体" w:hAnsi="宋体"/>
          <w:szCs w:val="24"/>
        </w:rPr>
        <w:t>================================</w:t>
      </w:r>
    </w:p>
    <w:p w14:paraId="72246FA0" w14:textId="6949FF84" w:rsidR="009B54EA" w:rsidRPr="009B54EA" w:rsidRDefault="009B54EA" w:rsidP="00F61B17">
      <w:pPr>
        <w:ind w:firstLine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 w:hint="eastAsia"/>
          <w:szCs w:val="24"/>
        </w:rPr>
        <w:t>把日期转换为毫秒</w:t>
      </w:r>
      <w:r w:rsidRPr="009B54EA">
        <w:rPr>
          <w:rStyle w:val="a7"/>
          <w:rFonts w:ascii="宋体" w:hAnsi="宋体"/>
          <w:szCs w:val="24"/>
        </w:rPr>
        <w:t>:</w:t>
      </w:r>
    </w:p>
    <w:p w14:paraId="7ADB503F" w14:textId="77777777" w:rsidR="009B54EA" w:rsidRPr="009B54EA" w:rsidRDefault="009B54EA" w:rsidP="009B54EA">
      <w:pPr>
        <w:ind w:left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 w:hint="eastAsia"/>
          <w:szCs w:val="24"/>
        </w:rPr>
        <w:t>时间原点</w:t>
      </w:r>
      <w:r w:rsidRPr="009B54EA">
        <w:rPr>
          <w:rStyle w:val="a7"/>
          <w:rFonts w:ascii="宋体" w:hAnsi="宋体"/>
          <w:szCs w:val="24"/>
        </w:rPr>
        <w:t>(0毫秒):1970年1月1日00:00:00(英国格林威治)</w:t>
      </w:r>
    </w:p>
    <w:p w14:paraId="4AA27C4B" w14:textId="775A7992" w:rsidR="009B54EA" w:rsidRPr="009B54EA" w:rsidRDefault="009B54EA" w:rsidP="009B54EA">
      <w:pPr>
        <w:ind w:firstLine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 w:hint="eastAsia"/>
          <w:szCs w:val="24"/>
        </w:rPr>
        <w:t>就是计算当前日期到时间原点之间一共经历了多少毫秒</w:t>
      </w:r>
    </w:p>
    <w:p w14:paraId="56872961" w14:textId="77777777" w:rsidR="009B54EA" w:rsidRPr="009B54EA" w:rsidRDefault="009B54EA" w:rsidP="009B54EA">
      <w:pPr>
        <w:ind w:firstLine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 w:hint="eastAsia"/>
          <w:szCs w:val="24"/>
        </w:rPr>
        <w:t>注意</w:t>
      </w:r>
      <w:r w:rsidRPr="009B54EA">
        <w:rPr>
          <w:rStyle w:val="a7"/>
          <w:rFonts w:ascii="宋体" w:hAnsi="宋体"/>
          <w:szCs w:val="24"/>
        </w:rPr>
        <w:t>:</w:t>
      </w:r>
    </w:p>
    <w:p w14:paraId="1A4B49CE" w14:textId="77777777" w:rsidR="009B54EA" w:rsidRPr="009B54EA" w:rsidRDefault="009B54EA" w:rsidP="009B54EA">
      <w:pPr>
        <w:ind w:firstLine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 w:hint="eastAsia"/>
          <w:szCs w:val="24"/>
        </w:rPr>
        <w:t>中国属于东八区</w:t>
      </w:r>
      <w:r w:rsidRPr="009B54EA">
        <w:rPr>
          <w:rStyle w:val="a7"/>
          <w:rFonts w:ascii="宋体" w:hAnsi="宋体"/>
          <w:szCs w:val="24"/>
        </w:rPr>
        <w:t>,会把时间增加8个小时</w:t>
      </w:r>
    </w:p>
    <w:p w14:paraId="0522C92A" w14:textId="2CCF7FC4" w:rsidR="009B54EA" w:rsidRDefault="009B54EA" w:rsidP="009B54EA">
      <w:pPr>
        <w:ind w:firstLine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/>
          <w:szCs w:val="24"/>
        </w:rPr>
        <w:t>1970年1月1日08:00:00</w:t>
      </w:r>
    </w:p>
    <w:p w14:paraId="2F655E97" w14:textId="6B880266" w:rsidR="00F61B17" w:rsidRPr="00647533" w:rsidRDefault="00F61B17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二．构造方法：</w:t>
      </w:r>
    </w:p>
    <w:p w14:paraId="62775A3E" w14:textId="7B449C8D" w:rsidR="00F61B17" w:rsidRPr="00F61B17" w:rsidRDefault="00F61B17" w:rsidP="00F61B17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F61B17">
        <w:rPr>
          <w:rStyle w:val="a7"/>
          <w:rFonts w:ascii="宋体" w:hAnsi="宋体"/>
          <w:szCs w:val="24"/>
        </w:rPr>
        <w:t>Date类的空参数构造方法</w:t>
      </w:r>
    </w:p>
    <w:p w14:paraId="5BD0F10C" w14:textId="401526C1" w:rsidR="00F61B17" w:rsidRDefault="00F61B17" w:rsidP="00F61B17">
      <w:pPr>
        <w:ind w:left="420" w:firstLine="420"/>
        <w:rPr>
          <w:rStyle w:val="a7"/>
          <w:rFonts w:ascii="宋体" w:hAnsi="宋体"/>
          <w:szCs w:val="24"/>
        </w:rPr>
      </w:pPr>
      <w:r w:rsidRPr="00F61B17">
        <w:rPr>
          <w:rStyle w:val="a7"/>
          <w:rFonts w:ascii="宋体" w:hAnsi="宋体"/>
          <w:szCs w:val="24"/>
        </w:rPr>
        <w:t>Date()</w:t>
      </w:r>
      <w:r w:rsidRPr="00F61B17">
        <w:rPr>
          <w:rStyle w:val="a7"/>
          <w:rFonts w:ascii="宋体" w:hAnsi="宋体"/>
          <w:color w:val="FF0000"/>
          <w:szCs w:val="24"/>
        </w:rPr>
        <w:t>获取</w:t>
      </w:r>
      <w:r w:rsidRPr="00F61B17">
        <w:rPr>
          <w:rStyle w:val="a7"/>
          <w:rFonts w:ascii="宋体" w:hAnsi="宋体"/>
          <w:szCs w:val="24"/>
        </w:rPr>
        <w:t>当前系统的日期和时间</w:t>
      </w:r>
    </w:p>
    <w:p w14:paraId="067C8D96" w14:textId="3C2699FA" w:rsidR="00F61B17" w:rsidRDefault="00F61B17" w:rsidP="00F61B17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=============================</w:t>
      </w:r>
    </w:p>
    <w:p w14:paraId="4E2AE717" w14:textId="77777777" w:rsidR="00F61B17" w:rsidRPr="00F61B17" w:rsidRDefault="00F61B17" w:rsidP="00F61B17">
      <w:pPr>
        <w:ind w:left="420" w:firstLine="420"/>
        <w:rPr>
          <w:rStyle w:val="a7"/>
          <w:rFonts w:ascii="宋体" w:hAnsi="宋体"/>
          <w:szCs w:val="24"/>
        </w:rPr>
      </w:pPr>
      <w:r w:rsidRPr="00F61B17">
        <w:rPr>
          <w:rStyle w:val="a7"/>
          <w:rFonts w:ascii="宋体" w:hAnsi="宋体"/>
          <w:szCs w:val="24"/>
        </w:rPr>
        <w:t>Date类的带参数构造方法</w:t>
      </w:r>
    </w:p>
    <w:p w14:paraId="3E3E163A" w14:textId="6EE7951F" w:rsidR="00745332" w:rsidRDefault="00F61B17" w:rsidP="00745332">
      <w:pPr>
        <w:ind w:left="420" w:firstLine="420"/>
        <w:rPr>
          <w:rStyle w:val="a7"/>
          <w:rFonts w:ascii="宋体" w:hAnsi="宋体"/>
          <w:szCs w:val="24"/>
        </w:rPr>
      </w:pPr>
      <w:r w:rsidRPr="00F61B17">
        <w:rPr>
          <w:rStyle w:val="a7"/>
          <w:rFonts w:ascii="宋体" w:hAnsi="宋体"/>
          <w:szCs w:val="24"/>
        </w:rPr>
        <w:t>Date(long date) :</w:t>
      </w:r>
      <w:r w:rsidRPr="00F61B17">
        <w:rPr>
          <w:rStyle w:val="a7"/>
          <w:rFonts w:ascii="宋体" w:hAnsi="宋体"/>
          <w:color w:val="FF0000"/>
          <w:szCs w:val="24"/>
        </w:rPr>
        <w:t>传递毫秒值</w:t>
      </w:r>
      <w:r w:rsidRPr="00F61B17">
        <w:rPr>
          <w:rStyle w:val="a7"/>
          <w:rFonts w:ascii="宋体" w:hAnsi="宋体"/>
          <w:szCs w:val="24"/>
        </w:rPr>
        <w:t>,把毫秒值转换为Date日期</w:t>
      </w:r>
    </w:p>
    <w:p w14:paraId="4550AF3C" w14:textId="0B3B8DBA" w:rsidR="00745332" w:rsidRDefault="00745332" w:rsidP="00745332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=============================</w:t>
      </w:r>
    </w:p>
    <w:p w14:paraId="556F599F" w14:textId="06B8C8D4" w:rsidR="00745332" w:rsidRPr="00745332" w:rsidRDefault="00745332" w:rsidP="00745332">
      <w:pPr>
        <w:ind w:left="840"/>
        <w:rPr>
          <w:rStyle w:val="a7"/>
          <w:rFonts w:ascii="宋体" w:hAnsi="宋体"/>
          <w:szCs w:val="24"/>
        </w:rPr>
      </w:pPr>
      <w:r w:rsidRPr="00745332">
        <w:rPr>
          <w:rStyle w:val="a7"/>
          <w:rFonts w:ascii="宋体" w:hAnsi="宋体"/>
          <w:szCs w:val="24"/>
        </w:rPr>
        <w:t>Long</w:t>
      </w:r>
      <w:r>
        <w:rPr>
          <w:rStyle w:val="a7"/>
          <w:rFonts w:ascii="宋体" w:hAnsi="宋体"/>
          <w:szCs w:val="24"/>
        </w:rPr>
        <w:t xml:space="preserve"> </w:t>
      </w:r>
      <w:proofErr w:type="spellStart"/>
      <w:r w:rsidRPr="00745332">
        <w:rPr>
          <w:rStyle w:val="a7"/>
          <w:rFonts w:ascii="宋体" w:hAnsi="宋体"/>
          <w:szCs w:val="24"/>
        </w:rPr>
        <w:t>getTime</w:t>
      </w:r>
      <w:proofErr w:type="spellEnd"/>
      <w:r w:rsidRPr="00745332">
        <w:rPr>
          <w:rStyle w:val="a7"/>
          <w:rFonts w:ascii="宋体" w:hAnsi="宋体"/>
          <w:szCs w:val="24"/>
        </w:rPr>
        <w:t>()</w:t>
      </w:r>
      <w:r>
        <w:rPr>
          <w:rStyle w:val="a7"/>
          <w:rFonts w:ascii="宋体" w:hAnsi="宋体" w:hint="eastAsia"/>
          <w:szCs w:val="24"/>
        </w:rPr>
        <w:t>把</w:t>
      </w:r>
      <w:r w:rsidRPr="00745332">
        <w:rPr>
          <w:rStyle w:val="a7"/>
          <w:rFonts w:ascii="宋体" w:hAnsi="宋体"/>
          <w:szCs w:val="24"/>
        </w:rPr>
        <w:t>日期转换为毫秒值(相当于</w:t>
      </w:r>
      <w:proofErr w:type="spellStart"/>
      <w:r w:rsidRPr="00745332">
        <w:rPr>
          <w:rStyle w:val="a7"/>
          <w:rFonts w:ascii="宋体" w:hAnsi="宋体"/>
          <w:szCs w:val="24"/>
        </w:rPr>
        <w:t>System.currentTimeMillis</w:t>
      </w:r>
      <w:proofErr w:type="spellEnd"/>
      <w:r w:rsidRPr="00745332">
        <w:rPr>
          <w:rStyle w:val="a7"/>
          <w:rFonts w:ascii="宋体" w:hAnsi="宋体"/>
          <w:szCs w:val="24"/>
        </w:rPr>
        <w:t>()方法)</w:t>
      </w:r>
    </w:p>
    <w:p w14:paraId="4E278B38" w14:textId="07974635" w:rsidR="00F61B17" w:rsidRDefault="00745332" w:rsidP="00745332">
      <w:pPr>
        <w:ind w:left="840"/>
        <w:rPr>
          <w:rStyle w:val="a7"/>
          <w:rFonts w:ascii="宋体" w:hAnsi="宋体"/>
          <w:szCs w:val="24"/>
        </w:rPr>
      </w:pPr>
      <w:r w:rsidRPr="00745332">
        <w:rPr>
          <w:rStyle w:val="a7"/>
          <w:rFonts w:ascii="宋体" w:hAnsi="宋体" w:hint="eastAsia"/>
          <w:szCs w:val="24"/>
        </w:rPr>
        <w:t>返回自</w:t>
      </w:r>
      <w:r w:rsidRPr="00745332">
        <w:rPr>
          <w:rStyle w:val="a7"/>
          <w:rFonts w:ascii="宋体" w:hAnsi="宋体"/>
          <w:szCs w:val="24"/>
        </w:rPr>
        <w:t>1970 年1</w:t>
      </w:r>
      <w:r w:rsidRPr="00745332">
        <w:rPr>
          <w:rStyle w:val="a7"/>
          <w:rFonts w:ascii="宋体" w:hAnsi="宋体" w:hint="eastAsia"/>
          <w:szCs w:val="24"/>
        </w:rPr>
        <w:t>月</w:t>
      </w:r>
      <w:r w:rsidRPr="00745332">
        <w:rPr>
          <w:rStyle w:val="a7"/>
          <w:rFonts w:ascii="宋体" w:hAnsi="宋体"/>
          <w:szCs w:val="24"/>
        </w:rPr>
        <w:t>1</w:t>
      </w:r>
      <w:r>
        <w:rPr>
          <w:rStyle w:val="a7"/>
          <w:rFonts w:ascii="宋体" w:hAnsi="宋体" w:hint="eastAsia"/>
          <w:szCs w:val="24"/>
        </w:rPr>
        <w:t>日</w:t>
      </w:r>
      <w:r w:rsidRPr="00745332">
        <w:rPr>
          <w:rStyle w:val="a7"/>
          <w:rFonts w:ascii="宋体" w:hAnsi="宋体"/>
          <w:szCs w:val="24"/>
        </w:rPr>
        <w:t>00:00:00</w:t>
      </w:r>
      <w:r>
        <w:rPr>
          <w:rStyle w:val="a7"/>
          <w:rFonts w:ascii="宋体" w:hAnsi="宋体"/>
          <w:szCs w:val="24"/>
        </w:rPr>
        <w:t xml:space="preserve"> </w:t>
      </w:r>
      <w:r w:rsidRPr="00745332">
        <w:rPr>
          <w:rStyle w:val="a7"/>
          <w:rFonts w:ascii="宋体" w:hAnsi="宋体"/>
          <w:szCs w:val="24"/>
        </w:rPr>
        <w:t>GMT</w:t>
      </w:r>
      <w:proofErr w:type="gramStart"/>
      <w:r w:rsidRPr="00745332">
        <w:rPr>
          <w:rStyle w:val="a7"/>
          <w:rFonts w:ascii="宋体" w:hAnsi="宋体"/>
          <w:szCs w:val="24"/>
        </w:rPr>
        <w:t>以来此</w:t>
      </w:r>
      <w:proofErr w:type="gramEnd"/>
      <w:r w:rsidRPr="00745332">
        <w:rPr>
          <w:rStyle w:val="a7"/>
          <w:rFonts w:ascii="宋体" w:hAnsi="宋体"/>
          <w:szCs w:val="24"/>
        </w:rPr>
        <w:t>Date对象表示的毫秒数。</w:t>
      </w:r>
    </w:p>
    <w:p w14:paraId="516D1DD1" w14:textId="3656B92B" w:rsidR="00DB6EB3" w:rsidRPr="00647533" w:rsidRDefault="00DB6EB3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三</w:t>
      </w:r>
      <w:r w:rsidRPr="00647533">
        <w:rPr>
          <w:rStyle w:val="a7"/>
          <w:rFonts w:hint="eastAsia"/>
          <w:b/>
          <w:bCs/>
          <w:sz w:val="30"/>
        </w:rPr>
        <w:t>.</w:t>
      </w:r>
      <w:proofErr w:type="spellStart"/>
      <w:r w:rsidRPr="00647533">
        <w:rPr>
          <w:rStyle w:val="a7"/>
          <w:b/>
          <w:bCs/>
          <w:sz w:val="30"/>
        </w:rPr>
        <w:t>Da</w:t>
      </w:r>
      <w:r w:rsidR="00647533">
        <w:rPr>
          <w:rStyle w:val="a7"/>
          <w:b/>
          <w:bCs/>
          <w:sz w:val="30"/>
        </w:rPr>
        <w:t>t</w:t>
      </w:r>
      <w:r w:rsidRPr="00647533">
        <w:rPr>
          <w:rStyle w:val="a7"/>
          <w:b/>
          <w:bCs/>
          <w:sz w:val="30"/>
        </w:rPr>
        <w:t>eformat</w:t>
      </w:r>
      <w:proofErr w:type="spellEnd"/>
      <w:r w:rsidRPr="00647533">
        <w:rPr>
          <w:rStyle w:val="a7"/>
          <w:rFonts w:hint="eastAsia"/>
          <w:b/>
          <w:bCs/>
          <w:sz w:val="30"/>
        </w:rPr>
        <w:t>类</w:t>
      </w:r>
    </w:p>
    <w:p w14:paraId="5ED18593" w14:textId="08F1664F" w:rsidR="00DB6EB3" w:rsidRPr="00DB6EB3" w:rsidRDefault="00DB6EB3" w:rsidP="00DB6EB3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proofErr w:type="spellStart"/>
      <w:r w:rsidRPr="00DB6EB3">
        <w:rPr>
          <w:rStyle w:val="a7"/>
          <w:rFonts w:ascii="宋体" w:hAnsi="宋体"/>
          <w:szCs w:val="24"/>
        </w:rPr>
        <w:t>jav</w:t>
      </w:r>
      <w:r>
        <w:rPr>
          <w:rStyle w:val="a7"/>
          <w:rFonts w:ascii="宋体" w:hAnsi="宋体" w:hint="eastAsia"/>
          <w:szCs w:val="24"/>
        </w:rPr>
        <w:t>a</w:t>
      </w:r>
      <w:r w:rsidRPr="00DB6EB3">
        <w:rPr>
          <w:rStyle w:val="a7"/>
          <w:rFonts w:ascii="宋体" w:hAnsi="宋体"/>
          <w:szCs w:val="24"/>
        </w:rPr>
        <w:t>.text.DateFormat</w:t>
      </w:r>
      <w:proofErr w:type="spellEnd"/>
      <w:r w:rsidRPr="00DB6EB3">
        <w:rPr>
          <w:rStyle w:val="a7"/>
          <w:rFonts w:ascii="宋体" w:hAnsi="宋体"/>
          <w:szCs w:val="24"/>
        </w:rPr>
        <w:t xml:space="preserve"> :是日期/时间</w:t>
      </w:r>
      <w:r w:rsidRPr="00DB6EB3">
        <w:rPr>
          <w:rStyle w:val="a7"/>
          <w:rFonts w:ascii="宋体" w:hAnsi="宋体"/>
          <w:color w:val="FF0000"/>
          <w:szCs w:val="24"/>
        </w:rPr>
        <w:t>格式化</w:t>
      </w:r>
      <w:r w:rsidRPr="00DB6EB3">
        <w:rPr>
          <w:rStyle w:val="a7"/>
          <w:rFonts w:ascii="宋体" w:hAnsi="宋体"/>
          <w:szCs w:val="24"/>
        </w:rPr>
        <w:t>子类的</w:t>
      </w:r>
      <w:r w:rsidRPr="00EF02D0">
        <w:rPr>
          <w:rStyle w:val="a7"/>
          <w:rFonts w:ascii="宋体" w:hAnsi="宋体"/>
          <w:color w:val="FF0000"/>
          <w:szCs w:val="24"/>
        </w:rPr>
        <w:t>抽象类</w:t>
      </w:r>
    </w:p>
    <w:p w14:paraId="26FE3CE3" w14:textId="77777777" w:rsidR="00DB6EB3" w:rsidRPr="00DB6EB3" w:rsidRDefault="00DB6EB3" w:rsidP="00DB6EB3">
      <w:pPr>
        <w:ind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作用</w:t>
      </w:r>
      <w:r w:rsidRPr="00DB6EB3">
        <w:rPr>
          <w:rStyle w:val="a7"/>
          <w:rFonts w:ascii="宋体" w:hAnsi="宋体"/>
          <w:szCs w:val="24"/>
        </w:rPr>
        <w:t>:</w:t>
      </w:r>
    </w:p>
    <w:p w14:paraId="02728AD7" w14:textId="77777777" w:rsidR="00DB6EB3" w:rsidRPr="00DB6EB3" w:rsidRDefault="00DB6EB3" w:rsidP="00DB6EB3">
      <w:pPr>
        <w:ind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格式化</w:t>
      </w:r>
      <w:r w:rsidRPr="00DB6EB3">
        <w:rPr>
          <w:rStyle w:val="a7"/>
          <w:rFonts w:ascii="宋体" w:hAnsi="宋体"/>
          <w:szCs w:val="24"/>
        </w:rPr>
        <w:t>(也就是日期-&gt;文本)、解析(文本-&gt;日期)</w:t>
      </w:r>
    </w:p>
    <w:p w14:paraId="7F44FA52" w14:textId="77777777" w:rsidR="00DB6EB3" w:rsidRPr="00DB6EB3" w:rsidRDefault="00DB6EB3" w:rsidP="00DB6EB3">
      <w:pPr>
        <w:ind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成员方法</w:t>
      </w:r>
      <w:r w:rsidRPr="00DB6EB3">
        <w:rPr>
          <w:rStyle w:val="a7"/>
          <w:rFonts w:ascii="宋体" w:hAnsi="宋体"/>
          <w:szCs w:val="24"/>
        </w:rPr>
        <w:t>:</w:t>
      </w:r>
    </w:p>
    <w:p w14:paraId="1444200B" w14:textId="52345406" w:rsidR="00DB6EB3" w:rsidRDefault="000E34E6" w:rsidP="00DB6EB3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(1).</w:t>
      </w:r>
      <w:r w:rsidR="00DB6EB3" w:rsidRPr="00DB6EB3">
        <w:rPr>
          <w:rStyle w:val="a7"/>
          <w:rFonts w:ascii="宋体" w:hAnsi="宋体"/>
          <w:szCs w:val="24"/>
        </w:rPr>
        <w:t>String format(</w:t>
      </w:r>
      <w:r w:rsidR="00DB6EB3" w:rsidRPr="00FA5BD1">
        <w:rPr>
          <w:rStyle w:val="a7"/>
          <w:rFonts w:ascii="宋体" w:hAnsi="宋体"/>
          <w:color w:val="FF0000"/>
          <w:szCs w:val="24"/>
        </w:rPr>
        <w:t>Date date</w:t>
      </w:r>
      <w:r w:rsidR="00DB6EB3" w:rsidRPr="00DB6EB3">
        <w:rPr>
          <w:rStyle w:val="a7"/>
          <w:rFonts w:ascii="宋体" w:hAnsi="宋体"/>
          <w:szCs w:val="24"/>
        </w:rPr>
        <w:t>)按照指定的模式,把Date日期，格式化为符合模式的字符串</w:t>
      </w:r>
    </w:p>
    <w:p w14:paraId="3C8852EE" w14:textId="647EA71E" w:rsidR="000E34E6" w:rsidRPr="00FA5BD1" w:rsidRDefault="000E34E6" w:rsidP="00DB6EB3">
      <w:pPr>
        <w:ind w:left="840"/>
        <w:rPr>
          <w:rStyle w:val="a7"/>
          <w:rFonts w:ascii="宋体" w:hAnsi="宋体"/>
          <w:color w:val="000000" w:themeColor="text1"/>
          <w:szCs w:val="24"/>
        </w:rPr>
      </w:pPr>
      <w:r w:rsidRPr="00FA5BD1">
        <w:rPr>
          <w:rStyle w:val="a7"/>
          <w:rFonts w:ascii="宋体" w:hAnsi="宋体" w:hint="eastAsia"/>
          <w:color w:val="000000" w:themeColor="text1"/>
          <w:szCs w:val="24"/>
        </w:rPr>
        <w:t>=</w:t>
      </w:r>
      <w:r w:rsidRPr="00FA5BD1">
        <w:rPr>
          <w:rStyle w:val="a7"/>
          <w:rFonts w:ascii="宋体" w:hAnsi="宋体"/>
          <w:color w:val="000000" w:themeColor="text1"/>
          <w:szCs w:val="24"/>
        </w:rPr>
        <w:t>==================================================</w:t>
      </w:r>
    </w:p>
    <w:p w14:paraId="1A60EC80" w14:textId="77777777" w:rsidR="000E34E6" w:rsidRPr="000E34E6" w:rsidRDefault="000E34E6" w:rsidP="000E34E6">
      <w:pPr>
        <w:ind w:left="840"/>
        <w:rPr>
          <w:rStyle w:val="a7"/>
          <w:rFonts w:ascii="宋体" w:hAnsi="宋体"/>
          <w:szCs w:val="24"/>
        </w:rPr>
      </w:pPr>
      <w:r w:rsidRPr="000E34E6">
        <w:rPr>
          <w:rStyle w:val="a7"/>
          <w:rFonts w:ascii="宋体" w:hAnsi="宋体" w:hint="eastAsia"/>
          <w:szCs w:val="24"/>
        </w:rPr>
        <w:t>使用</w:t>
      </w:r>
      <w:proofErr w:type="spellStart"/>
      <w:r w:rsidRPr="000E34E6">
        <w:rPr>
          <w:rStyle w:val="a7"/>
          <w:rFonts w:ascii="宋体" w:hAnsi="宋体"/>
          <w:szCs w:val="24"/>
        </w:rPr>
        <w:t>DateFormat</w:t>
      </w:r>
      <w:proofErr w:type="spellEnd"/>
      <w:r w:rsidRPr="000E34E6">
        <w:rPr>
          <w:rStyle w:val="a7"/>
          <w:rFonts w:ascii="宋体" w:hAnsi="宋体"/>
          <w:szCs w:val="24"/>
        </w:rPr>
        <w:t>类中的方法format,把日期格式化为文本</w:t>
      </w:r>
    </w:p>
    <w:p w14:paraId="135DA3E6" w14:textId="77777777" w:rsidR="000E34E6" w:rsidRPr="000E34E6" w:rsidRDefault="000E34E6" w:rsidP="000E34E6">
      <w:pPr>
        <w:ind w:left="840"/>
        <w:rPr>
          <w:rStyle w:val="a7"/>
          <w:rFonts w:ascii="宋体" w:hAnsi="宋体"/>
          <w:szCs w:val="24"/>
        </w:rPr>
      </w:pPr>
      <w:r w:rsidRPr="000E34E6">
        <w:rPr>
          <w:rStyle w:val="a7"/>
          <w:rFonts w:ascii="宋体" w:hAnsi="宋体" w:hint="eastAsia"/>
          <w:szCs w:val="24"/>
        </w:rPr>
        <w:t>使用步骤</w:t>
      </w:r>
      <w:r w:rsidRPr="000E34E6">
        <w:rPr>
          <w:rStyle w:val="a7"/>
          <w:rFonts w:ascii="宋体" w:hAnsi="宋体"/>
          <w:szCs w:val="24"/>
        </w:rPr>
        <w:t>: .</w:t>
      </w:r>
    </w:p>
    <w:p w14:paraId="0A656747" w14:textId="2079DDD0" w:rsidR="000E34E6" w:rsidRPr="000E34E6" w:rsidRDefault="000E34E6" w:rsidP="000E34E6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a</w:t>
      </w:r>
      <w:r w:rsidRPr="000E34E6">
        <w:rPr>
          <w:rStyle w:val="a7"/>
          <w:rFonts w:ascii="宋体" w:hAnsi="宋体"/>
          <w:szCs w:val="24"/>
        </w:rPr>
        <w:t>.创建</w:t>
      </w:r>
      <w:proofErr w:type="spellStart"/>
      <w:r w:rsidRPr="000E34E6">
        <w:rPr>
          <w:rStyle w:val="a7"/>
          <w:rFonts w:ascii="宋体" w:hAnsi="宋体"/>
          <w:szCs w:val="24"/>
        </w:rPr>
        <w:t>SimpleDateFormat</w:t>
      </w:r>
      <w:proofErr w:type="spellEnd"/>
      <w:r w:rsidRPr="000E34E6">
        <w:rPr>
          <w:rStyle w:val="a7"/>
          <w:rFonts w:ascii="宋体" w:hAnsi="宋体"/>
          <w:szCs w:val="24"/>
        </w:rPr>
        <w:t>对象,</w:t>
      </w:r>
      <w:r w:rsidRPr="00EF02D0">
        <w:rPr>
          <w:rStyle w:val="a7"/>
          <w:rFonts w:ascii="宋体" w:hAnsi="宋体"/>
          <w:color w:val="FFC000"/>
          <w:szCs w:val="24"/>
        </w:rPr>
        <w:t>构造</w:t>
      </w:r>
      <w:r w:rsidRPr="000E34E6">
        <w:rPr>
          <w:rStyle w:val="a7"/>
          <w:rFonts w:ascii="宋体" w:hAnsi="宋体"/>
          <w:szCs w:val="24"/>
        </w:rPr>
        <w:t>方法中</w:t>
      </w:r>
      <w:r w:rsidRPr="000E34E6">
        <w:rPr>
          <w:rStyle w:val="a7"/>
          <w:rFonts w:ascii="宋体" w:hAnsi="宋体"/>
          <w:color w:val="FF0000"/>
          <w:szCs w:val="24"/>
        </w:rPr>
        <w:t>传递指定的模式</w:t>
      </w:r>
    </w:p>
    <w:p w14:paraId="3A0E3D4E" w14:textId="5A627D1C" w:rsidR="000E34E6" w:rsidRDefault="000E34E6" w:rsidP="000E34E6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b</w:t>
      </w:r>
      <w:r w:rsidRPr="000E34E6">
        <w:rPr>
          <w:rStyle w:val="a7"/>
          <w:rFonts w:ascii="宋体" w:hAnsi="宋体"/>
          <w:szCs w:val="24"/>
        </w:rPr>
        <w:t>.调用</w:t>
      </w:r>
      <w:proofErr w:type="spellStart"/>
      <w:r w:rsidRPr="000E34E6">
        <w:rPr>
          <w:rStyle w:val="a7"/>
          <w:rFonts w:ascii="宋体" w:hAnsi="宋体"/>
          <w:szCs w:val="24"/>
        </w:rPr>
        <w:t>SimpleDateFormat</w:t>
      </w:r>
      <w:proofErr w:type="spellEnd"/>
      <w:r w:rsidRPr="000E34E6">
        <w:rPr>
          <w:rStyle w:val="a7"/>
          <w:rFonts w:ascii="宋体" w:hAnsi="宋体"/>
          <w:szCs w:val="24"/>
        </w:rPr>
        <w:t>对象中的方法format ,按照</w:t>
      </w:r>
      <w:r w:rsidRPr="00FA5BD1">
        <w:rPr>
          <w:rStyle w:val="a7"/>
          <w:rFonts w:ascii="宋体" w:hAnsi="宋体"/>
          <w:color w:val="FF0000"/>
          <w:szCs w:val="24"/>
        </w:rPr>
        <w:t>构造方法</w:t>
      </w:r>
      <w:r w:rsidRPr="000E34E6">
        <w:rPr>
          <w:rStyle w:val="a7"/>
          <w:rFonts w:ascii="宋体" w:hAnsi="宋体"/>
          <w:szCs w:val="24"/>
        </w:rPr>
        <w:t>中指定的模式,把Date日期格式化为符合模式的字符串(文本)</w:t>
      </w:r>
    </w:p>
    <w:p w14:paraId="55FAB5D9" w14:textId="77777777" w:rsidR="00FA5BD1" w:rsidRDefault="00FA5BD1" w:rsidP="000E34E6">
      <w:pPr>
        <w:ind w:left="840"/>
        <w:rPr>
          <w:rStyle w:val="a7"/>
          <w:rFonts w:ascii="宋体" w:hAnsi="宋体"/>
          <w:color w:val="000000" w:themeColor="text1"/>
          <w:szCs w:val="24"/>
        </w:rPr>
      </w:pPr>
    </w:p>
    <w:p w14:paraId="148E00F8" w14:textId="2973AE84" w:rsidR="00DB6EB3" w:rsidRDefault="000E34E6" w:rsidP="000E34E6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(2).</w:t>
      </w:r>
      <w:r w:rsidR="00DB6EB3" w:rsidRPr="00DB6EB3">
        <w:rPr>
          <w:rStyle w:val="a7"/>
          <w:rFonts w:ascii="宋体" w:hAnsi="宋体"/>
          <w:szCs w:val="24"/>
        </w:rPr>
        <w:t>Date parse(String source)把符合模式的字符串， 解析为Date日期</w:t>
      </w:r>
    </w:p>
    <w:p w14:paraId="70986B7E" w14:textId="36EC5941" w:rsidR="000E34E6" w:rsidRPr="000E34E6" w:rsidRDefault="000E34E6" w:rsidP="000E34E6">
      <w:pPr>
        <w:ind w:left="840"/>
        <w:rPr>
          <w:rStyle w:val="a7"/>
          <w:rFonts w:ascii="宋体" w:hAnsi="宋体"/>
          <w:color w:val="00B0F0"/>
          <w:szCs w:val="24"/>
        </w:rPr>
      </w:pPr>
      <w:r w:rsidRPr="00FA5BD1">
        <w:rPr>
          <w:rStyle w:val="a7"/>
          <w:rFonts w:ascii="宋体" w:hAnsi="宋体" w:hint="eastAsia"/>
          <w:color w:val="000000" w:themeColor="text1"/>
          <w:szCs w:val="24"/>
        </w:rPr>
        <w:t>=</w:t>
      </w:r>
      <w:r w:rsidRPr="00FA5BD1">
        <w:rPr>
          <w:rStyle w:val="a7"/>
          <w:rFonts w:ascii="宋体" w:hAnsi="宋体"/>
          <w:color w:val="000000" w:themeColor="text1"/>
          <w:szCs w:val="24"/>
        </w:rPr>
        <w:t>==================================================</w:t>
      </w:r>
    </w:p>
    <w:p w14:paraId="0ACA0607" w14:textId="77777777" w:rsidR="000E34E6" w:rsidRPr="000E34E6" w:rsidRDefault="000E34E6" w:rsidP="000E34E6">
      <w:pPr>
        <w:ind w:left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lastRenderedPageBreak/>
        <w:tab/>
      </w:r>
      <w:r w:rsidRPr="000E34E6">
        <w:rPr>
          <w:rStyle w:val="a7"/>
          <w:rFonts w:ascii="宋体" w:hAnsi="宋体" w:hint="eastAsia"/>
          <w:szCs w:val="24"/>
        </w:rPr>
        <w:t>使用</w:t>
      </w:r>
      <w:proofErr w:type="spellStart"/>
      <w:r w:rsidRPr="000E34E6">
        <w:rPr>
          <w:rStyle w:val="a7"/>
          <w:rFonts w:ascii="宋体" w:hAnsi="宋体"/>
          <w:szCs w:val="24"/>
        </w:rPr>
        <w:t>DateFormat</w:t>
      </w:r>
      <w:proofErr w:type="spellEnd"/>
      <w:r w:rsidRPr="000E34E6">
        <w:rPr>
          <w:rStyle w:val="a7"/>
          <w:rFonts w:ascii="宋体" w:hAnsi="宋体"/>
          <w:szCs w:val="24"/>
        </w:rPr>
        <w:t>类中的方法parse,把文本解析为日期</w:t>
      </w:r>
    </w:p>
    <w:p w14:paraId="0355E52E" w14:textId="77777777" w:rsidR="000E34E6" w:rsidRPr="000E34E6" w:rsidRDefault="000E34E6" w:rsidP="000E34E6">
      <w:pPr>
        <w:ind w:left="420" w:firstLine="420"/>
        <w:rPr>
          <w:rStyle w:val="a7"/>
          <w:rFonts w:ascii="宋体" w:hAnsi="宋体"/>
          <w:szCs w:val="24"/>
        </w:rPr>
      </w:pPr>
      <w:r w:rsidRPr="000E34E6">
        <w:rPr>
          <w:rStyle w:val="a7"/>
          <w:rFonts w:ascii="宋体" w:hAnsi="宋体" w:hint="eastAsia"/>
          <w:szCs w:val="24"/>
        </w:rPr>
        <w:t>使用步骤</w:t>
      </w:r>
      <w:r w:rsidRPr="000E34E6">
        <w:rPr>
          <w:rStyle w:val="a7"/>
          <w:rFonts w:ascii="宋体" w:hAnsi="宋体"/>
          <w:szCs w:val="24"/>
        </w:rPr>
        <w:t>:</w:t>
      </w:r>
    </w:p>
    <w:p w14:paraId="1145D6C0" w14:textId="6BEB1FFF" w:rsidR="000E34E6" w:rsidRPr="000E34E6" w:rsidRDefault="000E34E6" w:rsidP="000E34E6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a</w:t>
      </w:r>
      <w:r w:rsidRPr="000E34E6">
        <w:rPr>
          <w:rStyle w:val="a7"/>
          <w:rFonts w:ascii="宋体" w:hAnsi="宋体"/>
          <w:szCs w:val="24"/>
        </w:rPr>
        <w:t>.创建</w:t>
      </w:r>
      <w:proofErr w:type="spellStart"/>
      <w:r w:rsidRPr="000E34E6">
        <w:rPr>
          <w:rStyle w:val="a7"/>
          <w:rFonts w:ascii="宋体" w:hAnsi="宋体"/>
          <w:szCs w:val="24"/>
        </w:rPr>
        <w:t>SimpleDateFormat</w:t>
      </w:r>
      <w:proofErr w:type="spellEnd"/>
      <w:r w:rsidRPr="000E34E6">
        <w:rPr>
          <w:rStyle w:val="a7"/>
          <w:rFonts w:ascii="宋体" w:hAnsi="宋体"/>
          <w:szCs w:val="24"/>
        </w:rPr>
        <w:t>对象,</w:t>
      </w:r>
      <w:r w:rsidRPr="00EF02D0">
        <w:rPr>
          <w:rStyle w:val="a7"/>
          <w:rFonts w:ascii="宋体" w:hAnsi="宋体"/>
          <w:color w:val="FFC000"/>
          <w:szCs w:val="24"/>
        </w:rPr>
        <w:t>构造</w:t>
      </w:r>
      <w:r w:rsidRPr="000E34E6">
        <w:rPr>
          <w:rStyle w:val="a7"/>
          <w:rFonts w:ascii="宋体" w:hAnsi="宋体"/>
          <w:szCs w:val="24"/>
        </w:rPr>
        <w:t>方法中</w:t>
      </w:r>
      <w:r w:rsidRPr="00FA5BD1">
        <w:rPr>
          <w:rStyle w:val="a7"/>
          <w:rFonts w:ascii="宋体" w:hAnsi="宋体"/>
          <w:color w:val="FF0000"/>
          <w:szCs w:val="24"/>
        </w:rPr>
        <w:t>传递指定的模式</w:t>
      </w:r>
    </w:p>
    <w:p w14:paraId="3F4C50B4" w14:textId="071C57F2" w:rsidR="000E34E6" w:rsidRPr="000E34E6" w:rsidRDefault="000E34E6" w:rsidP="000E34E6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>b</w:t>
      </w:r>
      <w:r w:rsidRPr="000E34E6">
        <w:rPr>
          <w:rStyle w:val="a7"/>
          <w:rFonts w:ascii="宋体" w:hAnsi="宋体"/>
          <w:szCs w:val="24"/>
        </w:rPr>
        <w:t>.调用</w:t>
      </w:r>
      <w:proofErr w:type="spellStart"/>
      <w:r w:rsidRPr="000E34E6">
        <w:rPr>
          <w:rStyle w:val="a7"/>
          <w:rFonts w:ascii="宋体" w:hAnsi="宋体"/>
          <w:szCs w:val="24"/>
        </w:rPr>
        <w:t>SimpleDateFormat</w:t>
      </w:r>
      <w:proofErr w:type="spellEnd"/>
      <w:r w:rsidRPr="000E34E6">
        <w:rPr>
          <w:rStyle w:val="a7"/>
          <w:rFonts w:ascii="宋体" w:hAnsi="宋体"/>
          <w:szCs w:val="24"/>
        </w:rPr>
        <w:t>对象中的方法parse,把符合构造方法</w:t>
      </w:r>
      <w:proofErr w:type="gramStart"/>
      <w:r w:rsidRPr="000E34E6">
        <w:rPr>
          <w:rStyle w:val="a7"/>
          <w:rFonts w:ascii="宋体" w:hAnsi="宋体"/>
          <w:szCs w:val="24"/>
        </w:rPr>
        <w:t>中模式</w:t>
      </w:r>
      <w:proofErr w:type="gramEnd"/>
      <w:r w:rsidRPr="000E34E6">
        <w:rPr>
          <w:rStyle w:val="a7"/>
          <w:rFonts w:ascii="宋体" w:hAnsi="宋体"/>
          <w:szCs w:val="24"/>
        </w:rPr>
        <w:t>的字符串，解析为Date日期</w:t>
      </w:r>
    </w:p>
    <w:p w14:paraId="6DC0D1C5" w14:textId="77777777" w:rsidR="000E34E6" w:rsidRPr="000E34E6" w:rsidRDefault="000E34E6" w:rsidP="000E34E6">
      <w:pPr>
        <w:ind w:left="420" w:firstLine="420"/>
        <w:rPr>
          <w:rStyle w:val="a7"/>
          <w:rFonts w:ascii="宋体" w:hAnsi="宋体"/>
          <w:szCs w:val="24"/>
        </w:rPr>
      </w:pPr>
      <w:r w:rsidRPr="000E34E6">
        <w:rPr>
          <w:rStyle w:val="a7"/>
          <w:rFonts w:ascii="宋体" w:hAnsi="宋体" w:hint="eastAsia"/>
          <w:szCs w:val="24"/>
        </w:rPr>
        <w:t>注意</w:t>
      </w:r>
      <w:r w:rsidRPr="000E34E6">
        <w:rPr>
          <w:rStyle w:val="a7"/>
          <w:rFonts w:ascii="宋体" w:hAnsi="宋体"/>
          <w:szCs w:val="24"/>
        </w:rPr>
        <w:t>:</w:t>
      </w:r>
    </w:p>
    <w:p w14:paraId="193C5E3E" w14:textId="4E9C7B92" w:rsidR="000E34E6" w:rsidRDefault="000E34E6" w:rsidP="000E34E6">
      <w:pPr>
        <w:ind w:left="420" w:firstLine="420"/>
        <w:rPr>
          <w:rStyle w:val="a7"/>
          <w:rFonts w:ascii="宋体" w:hAnsi="宋体"/>
          <w:color w:val="2E74B5" w:themeColor="accent5" w:themeShade="BF"/>
          <w:szCs w:val="24"/>
        </w:rPr>
      </w:pPr>
      <w:r w:rsidRPr="000E34E6">
        <w:rPr>
          <w:rStyle w:val="a7"/>
          <w:rFonts w:ascii="宋体" w:hAnsi="宋体"/>
          <w:szCs w:val="24"/>
        </w:rPr>
        <w:t xml:space="preserve">public Date parse(String source) </w:t>
      </w:r>
      <w:r w:rsidRPr="000E34E6">
        <w:rPr>
          <w:rStyle w:val="a7"/>
          <w:rFonts w:ascii="宋体" w:hAnsi="宋体"/>
          <w:color w:val="2E74B5" w:themeColor="accent5" w:themeShade="BF"/>
          <w:szCs w:val="24"/>
        </w:rPr>
        <w:t xml:space="preserve">throws </w:t>
      </w:r>
      <w:proofErr w:type="spellStart"/>
      <w:r w:rsidRPr="000E34E6">
        <w:rPr>
          <w:rStyle w:val="a7"/>
          <w:rFonts w:ascii="宋体" w:hAnsi="宋体"/>
          <w:color w:val="2E74B5" w:themeColor="accent5" w:themeShade="BF"/>
          <w:szCs w:val="24"/>
        </w:rPr>
        <w:t>ParseException</w:t>
      </w:r>
      <w:proofErr w:type="spellEnd"/>
    </w:p>
    <w:p w14:paraId="643D683A" w14:textId="0859F128" w:rsidR="000E34E6" w:rsidRPr="000E34E6" w:rsidRDefault="000E34E6" w:rsidP="000E34E6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（Alt+回车补全</w:t>
      </w:r>
      <w:r w:rsidRPr="000E34E6">
        <w:rPr>
          <w:rStyle w:val="a7"/>
          <w:rFonts w:ascii="宋体" w:hAnsi="宋体" w:hint="eastAsia"/>
          <w:color w:val="00B050"/>
          <w:szCs w:val="24"/>
        </w:rPr>
        <w:t>抛出异常</w:t>
      </w:r>
      <w:r>
        <w:rPr>
          <w:rStyle w:val="a7"/>
          <w:rFonts w:ascii="宋体" w:hAnsi="宋体" w:hint="eastAsia"/>
          <w:szCs w:val="24"/>
        </w:rPr>
        <w:t>(</w:t>
      </w:r>
      <w:r w:rsidRPr="000E34E6">
        <w:rPr>
          <w:rStyle w:val="a7"/>
          <w:rFonts w:ascii="宋体" w:hAnsi="宋体"/>
          <w:color w:val="2E74B5" w:themeColor="accent5" w:themeShade="BF"/>
          <w:szCs w:val="24"/>
        </w:rPr>
        <w:t xml:space="preserve">throws </w:t>
      </w:r>
      <w:proofErr w:type="spellStart"/>
      <w:r w:rsidRPr="000E34E6">
        <w:rPr>
          <w:rStyle w:val="a7"/>
          <w:rFonts w:ascii="宋体" w:hAnsi="宋体"/>
          <w:color w:val="2E74B5" w:themeColor="accent5" w:themeShade="BF"/>
          <w:szCs w:val="24"/>
        </w:rPr>
        <w:t>ParseException</w:t>
      </w:r>
      <w:proofErr w:type="spellEnd"/>
      <w:r>
        <w:rPr>
          <w:rStyle w:val="a7"/>
          <w:rFonts w:ascii="宋体" w:hAnsi="宋体"/>
          <w:szCs w:val="24"/>
        </w:rPr>
        <w:t>)</w:t>
      </w:r>
      <w:r>
        <w:rPr>
          <w:rStyle w:val="a7"/>
          <w:rFonts w:ascii="宋体" w:hAnsi="宋体" w:hint="eastAsia"/>
          <w:szCs w:val="24"/>
        </w:rPr>
        <w:t>的代码</w:t>
      </w:r>
      <w:r>
        <w:rPr>
          <w:rStyle w:val="a7"/>
          <w:rFonts w:ascii="宋体" w:hAnsi="宋体"/>
          <w:szCs w:val="24"/>
        </w:rPr>
        <w:t>）</w:t>
      </w:r>
    </w:p>
    <w:p w14:paraId="3BF824C0" w14:textId="77777777" w:rsidR="000E34E6" w:rsidRPr="000E34E6" w:rsidRDefault="000E34E6" w:rsidP="000E34E6">
      <w:pPr>
        <w:ind w:left="420" w:firstLine="420"/>
        <w:rPr>
          <w:rStyle w:val="a7"/>
          <w:rFonts w:ascii="宋体" w:hAnsi="宋体"/>
          <w:szCs w:val="24"/>
        </w:rPr>
      </w:pPr>
      <w:r w:rsidRPr="000E34E6">
        <w:rPr>
          <w:rStyle w:val="a7"/>
          <w:rFonts w:ascii="宋体" w:hAnsi="宋体"/>
          <w:szCs w:val="24"/>
        </w:rPr>
        <w:t>parse方法声明了一个异常叫</w:t>
      </w:r>
      <w:proofErr w:type="spellStart"/>
      <w:r w:rsidRPr="000E34E6">
        <w:rPr>
          <w:rStyle w:val="a7"/>
          <w:rFonts w:ascii="宋体" w:hAnsi="宋体"/>
          <w:szCs w:val="24"/>
        </w:rPr>
        <w:t>ParseException</w:t>
      </w:r>
      <w:proofErr w:type="spellEnd"/>
    </w:p>
    <w:p w14:paraId="39A6A461" w14:textId="77777777" w:rsidR="000E34E6" w:rsidRPr="000E34E6" w:rsidRDefault="000E34E6" w:rsidP="000E34E6">
      <w:pPr>
        <w:ind w:left="420" w:firstLine="420"/>
        <w:rPr>
          <w:rStyle w:val="a7"/>
          <w:rFonts w:ascii="宋体" w:hAnsi="宋体"/>
          <w:szCs w:val="24"/>
        </w:rPr>
      </w:pPr>
      <w:r w:rsidRPr="000E34E6">
        <w:rPr>
          <w:rStyle w:val="a7"/>
          <w:rFonts w:ascii="宋体" w:hAnsi="宋体" w:hint="eastAsia"/>
          <w:szCs w:val="24"/>
        </w:rPr>
        <w:t>如果字符串和构造方法的模式不一样</w:t>
      </w:r>
      <w:r w:rsidRPr="000E34E6">
        <w:rPr>
          <w:rStyle w:val="a7"/>
          <w:rFonts w:ascii="宋体" w:hAnsi="宋体"/>
          <w:szCs w:val="24"/>
        </w:rPr>
        <w:t>,那么程序就会抛出此异常</w:t>
      </w:r>
    </w:p>
    <w:p w14:paraId="6DF1AC0A" w14:textId="2B2111A1" w:rsidR="000E34E6" w:rsidRDefault="000E34E6" w:rsidP="000E34E6">
      <w:pPr>
        <w:ind w:left="840"/>
        <w:rPr>
          <w:rStyle w:val="a7"/>
          <w:rFonts w:ascii="宋体" w:hAnsi="宋体"/>
          <w:szCs w:val="24"/>
        </w:rPr>
      </w:pPr>
      <w:r w:rsidRPr="000E34E6">
        <w:rPr>
          <w:rStyle w:val="a7"/>
          <w:rFonts w:ascii="宋体" w:hAnsi="宋体" w:hint="eastAsia"/>
          <w:szCs w:val="24"/>
        </w:rPr>
        <w:t>调用</w:t>
      </w:r>
      <w:r w:rsidRPr="000E34E6">
        <w:rPr>
          <w:rStyle w:val="a7"/>
          <w:rFonts w:ascii="宋体" w:hAnsi="宋体"/>
          <w:szCs w:val="24"/>
        </w:rPr>
        <w:t>-一个抛出了异常的方法，就必须的处理这个异常,要么throws继续抛出这个异常，要么try catch自己处理</w:t>
      </w:r>
    </w:p>
    <w:p w14:paraId="5DF479CA" w14:textId="77777777" w:rsidR="00FA5BD1" w:rsidRDefault="00FA5BD1" w:rsidP="000E34E6">
      <w:pPr>
        <w:ind w:left="420"/>
        <w:rPr>
          <w:rStyle w:val="a7"/>
          <w:rFonts w:ascii="宋体" w:hAnsi="宋体"/>
          <w:color w:val="000000" w:themeColor="text1"/>
          <w:szCs w:val="24"/>
        </w:rPr>
      </w:pPr>
    </w:p>
    <w:p w14:paraId="26C7DBB3" w14:textId="0E1F3302" w:rsidR="00DB6EB3" w:rsidRPr="00DB6EB3" w:rsidRDefault="00DB6EB3" w:rsidP="000E34E6">
      <w:pPr>
        <w:ind w:left="420"/>
        <w:rPr>
          <w:rStyle w:val="a7"/>
          <w:rFonts w:ascii="宋体" w:hAnsi="宋体"/>
          <w:szCs w:val="24"/>
        </w:rPr>
      </w:pPr>
      <w:proofErr w:type="spellStart"/>
      <w:r w:rsidRPr="00DB6EB3">
        <w:rPr>
          <w:rStyle w:val="a7"/>
          <w:rFonts w:ascii="宋体" w:hAnsi="宋体"/>
          <w:szCs w:val="24"/>
        </w:rPr>
        <w:t>DateFormat</w:t>
      </w:r>
      <w:proofErr w:type="spellEnd"/>
      <w:r w:rsidRPr="00DB6EB3">
        <w:rPr>
          <w:rStyle w:val="a7"/>
          <w:rFonts w:ascii="宋体" w:hAnsi="宋体"/>
          <w:szCs w:val="24"/>
        </w:rPr>
        <w:t>类是一个抽象类,无法直接创建对象使用，可以使用</w:t>
      </w:r>
      <w:proofErr w:type="spellStart"/>
      <w:r w:rsidRPr="00DB6EB3">
        <w:rPr>
          <w:rStyle w:val="a7"/>
          <w:rFonts w:ascii="宋体" w:hAnsi="宋体"/>
          <w:szCs w:val="24"/>
        </w:rPr>
        <w:t>DateFormat</w:t>
      </w:r>
      <w:proofErr w:type="spellEnd"/>
      <w:r w:rsidRPr="00DB6EB3">
        <w:rPr>
          <w:rStyle w:val="a7"/>
          <w:rFonts w:ascii="宋体" w:hAnsi="宋体"/>
          <w:szCs w:val="24"/>
        </w:rPr>
        <w:t>类的子类</w:t>
      </w:r>
      <w:r w:rsidR="000E34E6">
        <w:rPr>
          <w:rStyle w:val="a7"/>
          <w:rFonts w:ascii="宋体" w:hAnsi="宋体" w:hint="eastAsia"/>
          <w:szCs w:val="24"/>
        </w:rPr>
        <w:t>:</w:t>
      </w:r>
    </w:p>
    <w:p w14:paraId="5C441EF1" w14:textId="0C2D854F" w:rsidR="00DB6EB3" w:rsidRPr="00DB6EB3" w:rsidRDefault="00DB6EB3" w:rsidP="00DB6EB3">
      <w:pPr>
        <w:ind w:firstLine="420"/>
        <w:rPr>
          <w:rStyle w:val="a7"/>
          <w:rFonts w:ascii="宋体" w:hAnsi="宋体"/>
          <w:szCs w:val="24"/>
        </w:rPr>
      </w:pPr>
      <w:proofErr w:type="spellStart"/>
      <w:r w:rsidRPr="00DB6EB3">
        <w:rPr>
          <w:rStyle w:val="a7"/>
          <w:rFonts w:ascii="宋体" w:hAnsi="宋体"/>
          <w:szCs w:val="24"/>
        </w:rPr>
        <w:t>java.text.SimpleDateFormat</w:t>
      </w:r>
      <w:proofErr w:type="spellEnd"/>
      <w:r w:rsidRPr="00DB6EB3">
        <w:rPr>
          <w:rStyle w:val="a7"/>
          <w:rFonts w:ascii="宋体" w:hAnsi="宋体"/>
          <w:szCs w:val="24"/>
        </w:rPr>
        <w:t xml:space="preserve"> extends </w:t>
      </w:r>
      <w:proofErr w:type="spellStart"/>
      <w:r w:rsidRPr="00DB6EB3">
        <w:rPr>
          <w:rStyle w:val="a7"/>
          <w:rFonts w:ascii="宋体" w:hAnsi="宋体"/>
          <w:szCs w:val="24"/>
        </w:rPr>
        <w:t>DateFormat</w:t>
      </w:r>
      <w:proofErr w:type="spellEnd"/>
    </w:p>
    <w:p w14:paraId="3C63F73E" w14:textId="77777777" w:rsidR="00DB6EB3" w:rsidRPr="00DB6EB3" w:rsidRDefault="00DB6EB3" w:rsidP="00DB6EB3">
      <w:pPr>
        <w:ind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构造方法</w:t>
      </w:r>
      <w:r w:rsidRPr="00DB6EB3">
        <w:rPr>
          <w:rStyle w:val="a7"/>
          <w:rFonts w:ascii="宋体" w:hAnsi="宋体"/>
          <w:szCs w:val="24"/>
        </w:rPr>
        <w:t>:</w:t>
      </w:r>
    </w:p>
    <w:p w14:paraId="6210CA61" w14:textId="245AC482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proofErr w:type="spellStart"/>
      <w:r w:rsidRPr="00DB6EB3">
        <w:rPr>
          <w:rStyle w:val="a7"/>
          <w:rFonts w:ascii="宋体" w:hAnsi="宋体"/>
          <w:szCs w:val="24"/>
        </w:rPr>
        <w:t>SimpleDateFormat</w:t>
      </w:r>
      <w:proofErr w:type="spellEnd"/>
      <w:r w:rsidRPr="00DB6EB3">
        <w:rPr>
          <w:rStyle w:val="a7"/>
          <w:rFonts w:ascii="宋体" w:hAnsi="宋体"/>
          <w:szCs w:val="24"/>
        </w:rPr>
        <w:t xml:space="preserve">(String </w:t>
      </w:r>
      <w:proofErr w:type="spellStart"/>
      <w:r w:rsidRPr="00DB6EB3">
        <w:rPr>
          <w:rStyle w:val="a7"/>
          <w:rFonts w:ascii="宋体" w:hAnsi="宋体"/>
          <w:szCs w:val="24"/>
        </w:rPr>
        <w:t>pottern</w:t>
      </w:r>
      <w:proofErr w:type="spellEnd"/>
      <w:r w:rsidRPr="00DB6EB3">
        <w:rPr>
          <w:rStyle w:val="a7"/>
          <w:rFonts w:ascii="宋体" w:hAnsi="宋体"/>
          <w:szCs w:val="24"/>
        </w:rPr>
        <w:t>)</w:t>
      </w:r>
    </w:p>
    <w:p w14:paraId="4E37B763" w14:textId="7D8533D7" w:rsid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用给定的模式和默认语言环境的日期格式符号构造</w:t>
      </w:r>
      <w:proofErr w:type="spellStart"/>
      <w:r w:rsidRPr="00DB6EB3">
        <w:rPr>
          <w:rStyle w:val="a7"/>
          <w:rFonts w:ascii="宋体" w:hAnsi="宋体"/>
          <w:szCs w:val="24"/>
        </w:rPr>
        <w:t>SimpLeDateFormat</w:t>
      </w:r>
      <w:proofErr w:type="spellEnd"/>
    </w:p>
    <w:p w14:paraId="361E3D0A" w14:textId="77777777" w:rsidR="00DB6EB3" w:rsidRPr="00DB6EB3" w:rsidRDefault="00DB6EB3" w:rsidP="00DB6EB3">
      <w:pPr>
        <w:ind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参数</w:t>
      </w:r>
      <w:r w:rsidRPr="00DB6EB3">
        <w:rPr>
          <w:rStyle w:val="a7"/>
          <w:rFonts w:ascii="宋体" w:hAnsi="宋体"/>
          <w:szCs w:val="24"/>
        </w:rPr>
        <w:t>:</w:t>
      </w:r>
    </w:p>
    <w:p w14:paraId="41188578" w14:textId="77777777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/>
          <w:szCs w:val="24"/>
        </w:rPr>
        <w:t>String pattern:传递指定的模式</w:t>
      </w:r>
    </w:p>
    <w:p w14:paraId="64C52874" w14:textId="77777777" w:rsidR="00DB6EB3" w:rsidRPr="00DB6EB3" w:rsidRDefault="00DB6EB3" w:rsidP="00DB6EB3">
      <w:pPr>
        <w:ind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模式</w:t>
      </w:r>
      <w:r w:rsidRPr="00DB6EB3">
        <w:rPr>
          <w:rStyle w:val="a7"/>
          <w:rFonts w:ascii="宋体" w:hAnsi="宋体"/>
          <w:szCs w:val="24"/>
        </w:rPr>
        <w:t>:区分大小写的</w:t>
      </w:r>
    </w:p>
    <w:p w14:paraId="7AADDE80" w14:textId="5F40E9BD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y</w:t>
      </w:r>
      <w:r>
        <w:rPr>
          <w:rStyle w:val="a7"/>
          <w:rFonts w:ascii="宋体" w:hAnsi="宋体"/>
          <w:szCs w:val="24"/>
        </w:rPr>
        <w:tab/>
      </w:r>
      <w:r w:rsidRPr="00DB6EB3">
        <w:rPr>
          <w:rStyle w:val="a7"/>
          <w:rFonts w:ascii="宋体" w:hAnsi="宋体"/>
          <w:szCs w:val="24"/>
        </w:rPr>
        <w:t>年</w:t>
      </w:r>
    </w:p>
    <w:p w14:paraId="0E97293F" w14:textId="46AB4C23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/>
          <w:szCs w:val="24"/>
        </w:rPr>
        <w:t>M</w:t>
      </w:r>
      <w:r>
        <w:rPr>
          <w:rStyle w:val="a7"/>
          <w:rFonts w:ascii="宋体" w:hAnsi="宋体"/>
          <w:szCs w:val="24"/>
        </w:rPr>
        <w:tab/>
      </w:r>
      <w:r w:rsidRPr="00DB6EB3">
        <w:rPr>
          <w:rStyle w:val="a7"/>
          <w:rFonts w:ascii="宋体" w:hAnsi="宋体" w:hint="eastAsia"/>
          <w:szCs w:val="24"/>
        </w:rPr>
        <w:t>月</w:t>
      </w:r>
    </w:p>
    <w:p w14:paraId="6157FC1C" w14:textId="644B6F36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d</w:t>
      </w:r>
      <w:r>
        <w:rPr>
          <w:rStyle w:val="a7"/>
          <w:rFonts w:ascii="宋体" w:hAnsi="宋体"/>
          <w:szCs w:val="24"/>
        </w:rPr>
        <w:tab/>
      </w:r>
      <w:r w:rsidRPr="00DB6EB3">
        <w:rPr>
          <w:rStyle w:val="a7"/>
          <w:rFonts w:ascii="宋体" w:hAnsi="宋体" w:hint="eastAsia"/>
          <w:szCs w:val="24"/>
        </w:rPr>
        <w:t>日</w:t>
      </w:r>
    </w:p>
    <w:p w14:paraId="616C22A3" w14:textId="079B29A4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/>
          <w:szCs w:val="24"/>
        </w:rPr>
        <w:t>H</w:t>
      </w:r>
      <w:r>
        <w:rPr>
          <w:rStyle w:val="a7"/>
          <w:rFonts w:ascii="宋体" w:hAnsi="宋体"/>
          <w:szCs w:val="24"/>
        </w:rPr>
        <w:tab/>
      </w:r>
      <w:r w:rsidRPr="00DB6EB3">
        <w:rPr>
          <w:rStyle w:val="a7"/>
          <w:rFonts w:ascii="宋体" w:hAnsi="宋体" w:hint="eastAsia"/>
          <w:szCs w:val="24"/>
        </w:rPr>
        <w:t>时</w:t>
      </w:r>
    </w:p>
    <w:p w14:paraId="32CDD49E" w14:textId="77CA73BD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m</w:t>
      </w:r>
      <w:r>
        <w:rPr>
          <w:rStyle w:val="a7"/>
          <w:rFonts w:ascii="宋体" w:hAnsi="宋体"/>
          <w:szCs w:val="24"/>
        </w:rPr>
        <w:tab/>
      </w:r>
      <w:r w:rsidRPr="00DB6EB3">
        <w:rPr>
          <w:rStyle w:val="a7"/>
          <w:rFonts w:ascii="宋体" w:hAnsi="宋体" w:hint="eastAsia"/>
          <w:szCs w:val="24"/>
        </w:rPr>
        <w:t>分</w:t>
      </w:r>
    </w:p>
    <w:p w14:paraId="1D628EB0" w14:textId="5B554842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s</w:t>
      </w:r>
      <w:r>
        <w:rPr>
          <w:rStyle w:val="a7"/>
          <w:rFonts w:ascii="宋体" w:hAnsi="宋体"/>
          <w:szCs w:val="24"/>
        </w:rPr>
        <w:tab/>
      </w:r>
      <w:r w:rsidRPr="00DB6EB3">
        <w:rPr>
          <w:rStyle w:val="a7"/>
          <w:rFonts w:ascii="宋体" w:hAnsi="宋体" w:hint="eastAsia"/>
          <w:szCs w:val="24"/>
        </w:rPr>
        <w:t>秒</w:t>
      </w:r>
    </w:p>
    <w:p w14:paraId="6908AEE1" w14:textId="77777777" w:rsidR="00DB6EB3" w:rsidRPr="00DB6EB3" w:rsidRDefault="00DB6EB3" w:rsidP="00DB6EB3">
      <w:pPr>
        <w:ind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写对应的模式，会</w:t>
      </w:r>
      <w:proofErr w:type="gramStart"/>
      <w:r w:rsidRPr="00DB6EB3">
        <w:rPr>
          <w:rStyle w:val="a7"/>
          <w:rFonts w:ascii="宋体" w:hAnsi="宋体" w:hint="eastAsia"/>
          <w:szCs w:val="24"/>
        </w:rPr>
        <w:t>把模式</w:t>
      </w:r>
      <w:proofErr w:type="gramEnd"/>
      <w:r w:rsidRPr="00DB6EB3">
        <w:rPr>
          <w:rStyle w:val="a7"/>
          <w:rFonts w:ascii="宋体" w:hAnsi="宋体" w:hint="eastAsia"/>
          <w:szCs w:val="24"/>
        </w:rPr>
        <w:t>替换为对应的日期和时间</w:t>
      </w:r>
    </w:p>
    <w:p w14:paraId="0D29EFBE" w14:textId="48729B06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/>
          <w:szCs w:val="24"/>
        </w:rPr>
        <w:t>"</w:t>
      </w:r>
      <w:proofErr w:type="spellStart"/>
      <w:r w:rsidRPr="00DB6EB3">
        <w:rPr>
          <w:rStyle w:val="a7"/>
          <w:rFonts w:ascii="宋体" w:hAnsi="宋体"/>
          <w:szCs w:val="24"/>
        </w:rPr>
        <w:t>yyyy</w:t>
      </w:r>
      <w:proofErr w:type="spellEnd"/>
      <w:r w:rsidRPr="00DB6EB3">
        <w:rPr>
          <w:rStyle w:val="a7"/>
          <w:rFonts w:ascii="宋体" w:hAnsi="宋体"/>
          <w:szCs w:val="24"/>
        </w:rPr>
        <w:t>-M</w:t>
      </w:r>
      <w:r w:rsidR="00FA5BD1">
        <w:rPr>
          <w:rStyle w:val="a7"/>
          <w:rFonts w:ascii="宋体" w:hAnsi="宋体"/>
          <w:szCs w:val="24"/>
        </w:rPr>
        <w:t>M</w:t>
      </w:r>
      <w:r w:rsidRPr="00DB6EB3">
        <w:rPr>
          <w:rStyle w:val="a7"/>
          <w:rFonts w:ascii="宋体" w:hAnsi="宋体"/>
          <w:szCs w:val="24"/>
        </w:rPr>
        <w:t xml:space="preserve">-dd </w:t>
      </w:r>
      <w:proofErr w:type="spellStart"/>
      <w:r w:rsidRPr="00DB6EB3">
        <w:rPr>
          <w:rStyle w:val="a7"/>
          <w:rFonts w:ascii="宋体" w:hAnsi="宋体"/>
          <w:szCs w:val="24"/>
        </w:rPr>
        <w:t>HH:mm:ss</w:t>
      </w:r>
      <w:proofErr w:type="spellEnd"/>
    </w:p>
    <w:p w14:paraId="1CDF051F" w14:textId="77777777" w:rsidR="00DB6EB3" w:rsidRPr="00DB6EB3" w:rsidRDefault="00DB6EB3" w:rsidP="00DB6EB3">
      <w:pPr>
        <w:ind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注意</w:t>
      </w:r>
      <w:r w:rsidRPr="00DB6EB3">
        <w:rPr>
          <w:rStyle w:val="a7"/>
          <w:rFonts w:ascii="宋体" w:hAnsi="宋体"/>
          <w:szCs w:val="24"/>
        </w:rPr>
        <w:t>:</w:t>
      </w:r>
    </w:p>
    <w:p w14:paraId="32D43979" w14:textId="77777777" w:rsidR="00DB6EB3" w:rsidRPr="00DB6EB3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 w:hint="eastAsia"/>
          <w:szCs w:val="24"/>
        </w:rPr>
        <w:t>模式中的</w:t>
      </w:r>
      <w:r w:rsidRPr="00DB6EB3">
        <w:rPr>
          <w:rStyle w:val="a7"/>
          <w:rFonts w:ascii="宋体" w:hAnsi="宋体" w:hint="eastAsia"/>
          <w:color w:val="FF0000"/>
          <w:szCs w:val="24"/>
        </w:rPr>
        <w:t>字母</w:t>
      </w:r>
      <w:r w:rsidRPr="00DB6EB3">
        <w:rPr>
          <w:rStyle w:val="a7"/>
          <w:rFonts w:ascii="宋体" w:hAnsi="宋体" w:hint="eastAsia"/>
          <w:szCs w:val="24"/>
        </w:rPr>
        <w:t>不能更改，</w:t>
      </w:r>
      <w:r w:rsidRPr="00DB6EB3">
        <w:rPr>
          <w:rStyle w:val="a7"/>
          <w:rFonts w:ascii="宋体" w:hAnsi="宋体" w:hint="eastAsia"/>
          <w:color w:val="FF0000"/>
          <w:szCs w:val="24"/>
        </w:rPr>
        <w:t>连接模式的符号</w:t>
      </w:r>
      <w:r w:rsidRPr="00DB6EB3">
        <w:rPr>
          <w:rStyle w:val="a7"/>
          <w:rFonts w:ascii="宋体" w:hAnsi="宋体" w:hint="eastAsia"/>
          <w:szCs w:val="24"/>
        </w:rPr>
        <w:t>可以改变</w:t>
      </w:r>
    </w:p>
    <w:p w14:paraId="149B1092" w14:textId="5853D04D" w:rsidR="00DB6EB3" w:rsidRPr="009B54EA" w:rsidRDefault="00DB6EB3" w:rsidP="00DB6EB3">
      <w:pPr>
        <w:ind w:left="420" w:firstLine="420"/>
        <w:rPr>
          <w:rStyle w:val="a7"/>
          <w:rFonts w:ascii="宋体" w:hAnsi="宋体"/>
          <w:szCs w:val="24"/>
        </w:rPr>
      </w:pPr>
      <w:r w:rsidRPr="00DB6EB3">
        <w:rPr>
          <w:rStyle w:val="a7"/>
          <w:rFonts w:ascii="宋体" w:hAnsi="宋体"/>
          <w:szCs w:val="24"/>
        </w:rPr>
        <w:t>"</w:t>
      </w:r>
      <w:proofErr w:type="spellStart"/>
      <w:r w:rsidRPr="00DB6EB3">
        <w:rPr>
          <w:rStyle w:val="a7"/>
          <w:rFonts w:ascii="宋体" w:hAnsi="宋体"/>
          <w:szCs w:val="24"/>
        </w:rPr>
        <w:t>yy</w:t>
      </w:r>
      <w:proofErr w:type="spellEnd"/>
      <w:r w:rsidRPr="00DB6EB3">
        <w:rPr>
          <w:rStyle w:val="a7"/>
          <w:rFonts w:ascii="宋体" w:hAnsi="宋体"/>
          <w:szCs w:val="24"/>
        </w:rPr>
        <w:t>年M月dd日HH时mm分ss秒 ”</w:t>
      </w:r>
    </w:p>
    <w:p w14:paraId="02341EB9" w14:textId="77777777" w:rsidR="00C4719E" w:rsidRDefault="00C4719E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478012CA" w14:textId="345E1B39" w:rsidR="00AB37F5" w:rsidRDefault="00C4719E" w:rsidP="00C4719E">
      <w:pPr>
        <w:pStyle w:val="1"/>
        <w:rPr>
          <w:rStyle w:val="a7"/>
          <w:rFonts w:ascii="黑体" w:eastAsia="黑体" w:hAnsi="黑体"/>
        </w:rPr>
      </w:pPr>
      <w:r w:rsidRPr="00733BA5">
        <w:rPr>
          <w:rStyle w:val="a7"/>
          <w:rFonts w:ascii="黑体" w:eastAsia="黑体" w:hAnsi="黑体" w:cs="Times New Roman"/>
        </w:rPr>
        <w:lastRenderedPageBreak/>
        <w:t>Object</w:t>
      </w:r>
      <w:r w:rsidRPr="00733BA5">
        <w:rPr>
          <w:rStyle w:val="a7"/>
          <w:rFonts w:ascii="黑体" w:eastAsia="黑体" w:hAnsi="黑体" w:hint="eastAsia"/>
        </w:rPr>
        <w:t>类</w:t>
      </w:r>
    </w:p>
    <w:p w14:paraId="25B66E21" w14:textId="6D57D2CC" w:rsidR="00733BA5" w:rsidRPr="00647533" w:rsidRDefault="00647533" w:rsidP="00647533">
      <w:pPr>
        <w:pStyle w:val="2"/>
        <w:rPr>
          <w:rStyle w:val="a7"/>
          <w:b/>
          <w:bCs/>
          <w:sz w:val="30"/>
        </w:rPr>
      </w:pPr>
      <w:proofErr w:type="gramStart"/>
      <w:r w:rsidRPr="00647533">
        <w:rPr>
          <w:rStyle w:val="a7"/>
          <w:b/>
          <w:bCs/>
          <w:sz w:val="30"/>
        </w:rPr>
        <w:t>一</w:t>
      </w:r>
      <w:proofErr w:type="gramEnd"/>
      <w:r w:rsidRPr="00647533">
        <w:rPr>
          <w:rStyle w:val="a7"/>
          <w:rFonts w:hint="eastAsia"/>
          <w:b/>
          <w:bCs/>
          <w:sz w:val="30"/>
        </w:rPr>
        <w:t>．</w:t>
      </w:r>
      <w:proofErr w:type="spellStart"/>
      <w:r w:rsidR="00733BA5" w:rsidRPr="00647533">
        <w:rPr>
          <w:rStyle w:val="a7"/>
          <w:rFonts w:hint="eastAsia"/>
          <w:b/>
          <w:bCs/>
          <w:sz w:val="30"/>
        </w:rPr>
        <w:t>toString</w:t>
      </w:r>
      <w:proofErr w:type="spellEnd"/>
      <w:r w:rsidR="00733BA5" w:rsidRPr="00647533">
        <w:rPr>
          <w:rStyle w:val="a7"/>
          <w:rFonts w:hint="eastAsia"/>
          <w:b/>
          <w:bCs/>
          <w:sz w:val="30"/>
        </w:rPr>
        <w:t>方法</w:t>
      </w:r>
    </w:p>
    <w:p w14:paraId="5A5731A2" w14:textId="77777777" w:rsidR="00733BA5" w:rsidRDefault="00733BA5">
      <w:r>
        <w:rPr>
          <w:rStyle w:val="a7"/>
          <w:rFonts w:ascii="宋体" w:hAnsi="宋体" w:hint="eastAsia"/>
          <w:szCs w:val="24"/>
        </w:rPr>
        <w:t>==============================================</w:t>
      </w:r>
    </w:p>
    <w:p w14:paraId="381C4364" w14:textId="395F350C" w:rsidR="00733BA5" w:rsidRPr="00733BA5" w:rsidRDefault="00733BA5" w:rsidP="00733BA5">
      <w:pPr>
        <w:ind w:left="420"/>
        <w:rPr>
          <w:rStyle w:val="a7"/>
          <w:rFonts w:ascii="宋体" w:hAnsi="宋体"/>
          <w:szCs w:val="24"/>
        </w:rPr>
      </w:pPr>
      <w:proofErr w:type="gramStart"/>
      <w:r>
        <w:rPr>
          <w:rStyle w:val="a7"/>
          <w:rFonts w:ascii="宋体" w:hAnsi="宋体" w:hint="eastAsia"/>
          <w:szCs w:val="24"/>
        </w:rPr>
        <w:t>类都</w:t>
      </w:r>
      <w:r w:rsidRPr="00733BA5">
        <w:rPr>
          <w:rStyle w:val="a7"/>
          <w:rFonts w:ascii="宋体" w:hAnsi="宋体"/>
          <w:szCs w:val="24"/>
        </w:rPr>
        <w:t>默认</w:t>
      </w:r>
      <w:proofErr w:type="gramEnd"/>
      <w:r w:rsidRPr="00733BA5">
        <w:rPr>
          <w:rStyle w:val="a7"/>
          <w:rFonts w:ascii="宋体" w:hAnsi="宋体"/>
          <w:szCs w:val="24"/>
        </w:rPr>
        <w:t>继承了</w:t>
      </w:r>
      <w:r>
        <w:rPr>
          <w:rStyle w:val="a7"/>
          <w:rFonts w:ascii="宋体" w:hAnsi="宋体" w:hint="eastAsia"/>
          <w:szCs w:val="24"/>
        </w:rPr>
        <w:t>O</w:t>
      </w:r>
      <w:r w:rsidRPr="00733BA5">
        <w:rPr>
          <w:rStyle w:val="a7"/>
          <w:rFonts w:ascii="宋体" w:hAnsi="宋体"/>
          <w:szCs w:val="24"/>
        </w:rPr>
        <w:t>bject类,所以可以使用</w:t>
      </w:r>
      <w:r>
        <w:rPr>
          <w:rStyle w:val="a7"/>
          <w:rFonts w:ascii="宋体" w:hAnsi="宋体" w:hint="eastAsia"/>
          <w:szCs w:val="24"/>
        </w:rPr>
        <w:t>O</w:t>
      </w:r>
      <w:r w:rsidRPr="00733BA5">
        <w:rPr>
          <w:rStyle w:val="a7"/>
          <w:rFonts w:ascii="宋体" w:hAnsi="宋体"/>
          <w:szCs w:val="24"/>
        </w:rPr>
        <w:t>bject类中的</w:t>
      </w:r>
      <w:proofErr w:type="spellStart"/>
      <w:r w:rsidRPr="00733BA5">
        <w:rPr>
          <w:rStyle w:val="a7"/>
          <w:rFonts w:ascii="宋体" w:hAnsi="宋体"/>
          <w:szCs w:val="24"/>
        </w:rPr>
        <w:t>to</w:t>
      </w:r>
      <w:r w:rsidR="008230D1">
        <w:rPr>
          <w:rStyle w:val="a7"/>
          <w:rFonts w:ascii="宋体" w:hAnsi="宋体" w:hint="eastAsia"/>
          <w:szCs w:val="24"/>
        </w:rPr>
        <w:t>S</w:t>
      </w:r>
      <w:r w:rsidRPr="00733BA5">
        <w:rPr>
          <w:rStyle w:val="a7"/>
          <w:rFonts w:ascii="宋体" w:hAnsi="宋体"/>
          <w:szCs w:val="24"/>
        </w:rPr>
        <w:t>tring</w:t>
      </w:r>
      <w:proofErr w:type="spellEnd"/>
      <w:r w:rsidRPr="00733BA5">
        <w:rPr>
          <w:rStyle w:val="a7"/>
          <w:rFonts w:ascii="宋体" w:hAnsi="宋体"/>
          <w:szCs w:val="24"/>
        </w:rPr>
        <w:t>方法</w:t>
      </w:r>
    </w:p>
    <w:p w14:paraId="72C7B48C" w14:textId="05D2221A" w:rsidR="00733BA5" w:rsidRDefault="00733BA5" w:rsidP="00733BA5">
      <w:pPr>
        <w:ind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/>
          <w:szCs w:val="24"/>
        </w:rPr>
        <w:t xml:space="preserve">String </w:t>
      </w:r>
      <w:proofErr w:type="spellStart"/>
      <w:r w:rsidRPr="00733BA5">
        <w:rPr>
          <w:rStyle w:val="a7"/>
          <w:rFonts w:ascii="宋体" w:hAnsi="宋体"/>
          <w:szCs w:val="24"/>
        </w:rPr>
        <w:t>toString</w:t>
      </w:r>
      <w:proofErr w:type="spellEnd"/>
      <w:r w:rsidRPr="00733BA5">
        <w:rPr>
          <w:rStyle w:val="a7"/>
          <w:rFonts w:ascii="宋体" w:hAnsi="宋体"/>
          <w:szCs w:val="24"/>
        </w:rPr>
        <w:t>() 返回该对象的字符串表示。</w:t>
      </w:r>
    </w:p>
    <w:p w14:paraId="47937F63" w14:textId="2CEB140B" w:rsidR="00733BA5" w:rsidRDefault="00733BA5" w:rsidP="00583C63">
      <w:pPr>
        <w:pStyle w:val="a3"/>
        <w:numPr>
          <w:ilvl w:val="0"/>
          <w:numId w:val="7"/>
        </w:numPr>
        <w:ind w:firstLineChars="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 w:hint="eastAsia"/>
          <w:szCs w:val="24"/>
        </w:rPr>
        <w:t>直接</w:t>
      </w:r>
      <w:r w:rsidRPr="00443545">
        <w:rPr>
          <w:rStyle w:val="a7"/>
          <w:rFonts w:ascii="宋体" w:hAnsi="宋体" w:hint="eastAsia"/>
          <w:color w:val="FF0000"/>
          <w:szCs w:val="24"/>
        </w:rPr>
        <w:t>打印对象的名字</w:t>
      </w:r>
      <w:r w:rsidRPr="00733BA5">
        <w:rPr>
          <w:rStyle w:val="a7"/>
          <w:rFonts w:ascii="宋体" w:hAnsi="宋体" w:hint="eastAsia"/>
          <w:szCs w:val="24"/>
        </w:rPr>
        <w:t>，其实就是</w:t>
      </w:r>
      <w:r w:rsidRPr="00443545">
        <w:rPr>
          <w:rStyle w:val="a7"/>
          <w:rFonts w:ascii="宋体" w:hAnsi="宋体" w:hint="eastAsia"/>
          <w:color w:val="FF0000"/>
          <w:szCs w:val="24"/>
        </w:rPr>
        <w:t>调用对象的</w:t>
      </w:r>
      <w:proofErr w:type="spellStart"/>
      <w:r w:rsidRPr="00443545">
        <w:rPr>
          <w:rStyle w:val="a7"/>
          <w:rFonts w:ascii="宋体" w:hAnsi="宋体"/>
          <w:color w:val="FF0000"/>
          <w:szCs w:val="24"/>
        </w:rPr>
        <w:t>to</w:t>
      </w:r>
      <w:r w:rsidR="008230D1">
        <w:rPr>
          <w:rStyle w:val="a7"/>
          <w:rFonts w:ascii="宋体" w:hAnsi="宋体" w:hint="eastAsia"/>
          <w:color w:val="FF0000"/>
          <w:szCs w:val="24"/>
        </w:rPr>
        <w:t>S</w:t>
      </w:r>
      <w:r w:rsidRPr="00443545">
        <w:rPr>
          <w:rStyle w:val="a7"/>
          <w:rFonts w:ascii="宋体" w:hAnsi="宋体"/>
          <w:color w:val="FF0000"/>
          <w:szCs w:val="24"/>
        </w:rPr>
        <w:t>tring</w:t>
      </w:r>
      <w:proofErr w:type="spellEnd"/>
      <w:r>
        <w:rPr>
          <w:rStyle w:val="a7"/>
          <w:rFonts w:ascii="宋体" w:hAnsi="宋体" w:hint="eastAsia"/>
          <w:szCs w:val="24"/>
        </w:rPr>
        <w:t>，若没有</w:t>
      </w:r>
      <w:r w:rsidR="00165A4D">
        <w:rPr>
          <w:rStyle w:val="a7"/>
          <w:rFonts w:ascii="宋体" w:hAnsi="宋体" w:hint="eastAsia"/>
          <w:szCs w:val="24"/>
        </w:rPr>
        <w:t>覆盖</w:t>
      </w:r>
      <w:r>
        <w:rPr>
          <w:rStyle w:val="a7"/>
          <w:rFonts w:ascii="宋体" w:hAnsi="宋体" w:hint="eastAsia"/>
          <w:szCs w:val="24"/>
        </w:rPr>
        <w:t>重写</w:t>
      </w:r>
      <w:r w:rsidRPr="00733BA5">
        <w:rPr>
          <w:rStyle w:val="a7"/>
          <w:rFonts w:ascii="宋体" w:hAnsi="宋体"/>
          <w:szCs w:val="24"/>
        </w:rPr>
        <w:t>打印的是对象的地址值</w:t>
      </w:r>
      <w:r>
        <w:rPr>
          <w:rStyle w:val="a7"/>
          <w:rFonts w:ascii="宋体" w:hAnsi="宋体" w:hint="eastAsia"/>
          <w:szCs w:val="24"/>
        </w:rPr>
        <w:t>。</w:t>
      </w:r>
    </w:p>
    <w:p w14:paraId="5B1CDEE2" w14:textId="072BCFA8" w:rsidR="00733BA5" w:rsidRDefault="00733BA5" w:rsidP="00583C63">
      <w:pPr>
        <w:pStyle w:val="a3"/>
        <w:numPr>
          <w:ilvl w:val="0"/>
          <w:numId w:val="7"/>
        </w:numPr>
        <w:ind w:firstLineChars="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一般需要自己</w:t>
      </w:r>
      <w:r w:rsidR="00165A4D">
        <w:rPr>
          <w:rStyle w:val="a7"/>
          <w:rFonts w:ascii="宋体" w:hAnsi="宋体" w:hint="eastAsia"/>
          <w:szCs w:val="24"/>
        </w:rPr>
        <w:t>覆盖</w:t>
      </w:r>
      <w:r>
        <w:rPr>
          <w:rStyle w:val="a7"/>
          <w:rFonts w:ascii="宋体" w:hAnsi="宋体" w:hint="eastAsia"/>
          <w:szCs w:val="24"/>
        </w:rPr>
        <w:t>重写</w:t>
      </w:r>
      <w:proofErr w:type="spellStart"/>
      <w:r>
        <w:rPr>
          <w:rStyle w:val="a7"/>
          <w:rFonts w:ascii="宋体" w:hAnsi="宋体" w:hint="eastAsia"/>
          <w:szCs w:val="24"/>
        </w:rPr>
        <w:t>toString</w:t>
      </w:r>
      <w:proofErr w:type="spellEnd"/>
      <w:r>
        <w:rPr>
          <w:rStyle w:val="a7"/>
          <w:rFonts w:ascii="宋体" w:hAnsi="宋体" w:hint="eastAsia"/>
          <w:szCs w:val="24"/>
        </w:rPr>
        <w:t>方法</w:t>
      </w:r>
      <w:r w:rsidR="00443545">
        <w:rPr>
          <w:rStyle w:val="a7"/>
          <w:rFonts w:ascii="宋体" w:hAnsi="宋体" w:hint="eastAsia"/>
          <w:szCs w:val="24"/>
        </w:rPr>
        <w:t>(可用</w:t>
      </w:r>
      <w:proofErr w:type="spellStart"/>
      <w:r w:rsidR="00443545">
        <w:rPr>
          <w:rStyle w:val="a7"/>
          <w:rFonts w:ascii="宋体" w:hAnsi="宋体" w:hint="eastAsia"/>
          <w:szCs w:val="24"/>
        </w:rPr>
        <w:t>Alt+Insert</w:t>
      </w:r>
      <w:proofErr w:type="spellEnd"/>
      <w:r w:rsidR="00443545">
        <w:rPr>
          <w:rStyle w:val="a7"/>
          <w:rFonts w:ascii="宋体" w:hAnsi="宋体" w:hint="eastAsia"/>
          <w:szCs w:val="24"/>
        </w:rPr>
        <w:t>选</w:t>
      </w:r>
      <w:proofErr w:type="spellStart"/>
      <w:r w:rsidR="00443545">
        <w:rPr>
          <w:rStyle w:val="a7"/>
          <w:rFonts w:ascii="宋体" w:hAnsi="宋体" w:hint="eastAsia"/>
          <w:szCs w:val="24"/>
        </w:rPr>
        <w:t>toString</w:t>
      </w:r>
      <w:proofErr w:type="spellEnd"/>
      <w:r w:rsidR="00443545">
        <w:rPr>
          <w:rStyle w:val="a7"/>
          <w:rFonts w:ascii="宋体" w:hAnsi="宋体" w:hint="eastAsia"/>
          <w:szCs w:val="24"/>
        </w:rPr>
        <w:t>进行自动重写，打印对象属性)</w:t>
      </w:r>
    </w:p>
    <w:p w14:paraId="36CA1CCD" w14:textId="561A0111" w:rsidR="008230D1" w:rsidRPr="00733BA5" w:rsidRDefault="008230D1" w:rsidP="00583C63">
      <w:pPr>
        <w:pStyle w:val="a3"/>
        <w:numPr>
          <w:ilvl w:val="0"/>
          <w:numId w:val="7"/>
        </w:numPr>
        <w:ind w:firstLineChars="0"/>
        <w:rPr>
          <w:rStyle w:val="a7"/>
          <w:rFonts w:ascii="宋体" w:hAnsi="宋体"/>
          <w:szCs w:val="24"/>
        </w:rPr>
      </w:pPr>
      <w:r w:rsidRPr="008230D1">
        <w:rPr>
          <w:rStyle w:val="a7"/>
          <w:rFonts w:ascii="宋体" w:hAnsi="宋体" w:hint="eastAsia"/>
          <w:szCs w:val="24"/>
        </w:rPr>
        <w:t xml:space="preserve">只要对象与一个字符串通过操作符“+” 连接起来，Java 编译就会自动地调用 </w:t>
      </w:r>
      <w:proofErr w:type="spellStart"/>
      <w:r w:rsidRPr="008230D1">
        <w:rPr>
          <w:rStyle w:val="a7"/>
          <w:rFonts w:ascii="宋体" w:hAnsi="宋体" w:hint="eastAsia"/>
          <w:szCs w:val="24"/>
        </w:rPr>
        <w:t>toString</w:t>
      </w:r>
      <w:proofErr w:type="spellEnd"/>
      <w:r w:rsidRPr="008230D1">
        <w:rPr>
          <w:rStyle w:val="a7"/>
          <w:rFonts w:ascii="宋体" w:hAnsi="宋体" w:hint="eastAsia"/>
          <w:szCs w:val="24"/>
        </w:rPr>
        <w:t>方法，以便获得这个对象的字符串描述</w:t>
      </w:r>
    </w:p>
    <w:p w14:paraId="145ABE6E" w14:textId="030876CA" w:rsidR="00733BA5" w:rsidRPr="00647533" w:rsidRDefault="00647533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二．</w:t>
      </w:r>
      <w:proofErr w:type="spellStart"/>
      <w:r w:rsidR="00733BA5" w:rsidRPr="00647533">
        <w:rPr>
          <w:rStyle w:val="a7"/>
          <w:rFonts w:hint="eastAsia"/>
          <w:b/>
          <w:bCs/>
          <w:sz w:val="30"/>
        </w:rPr>
        <w:t>equls</w:t>
      </w:r>
      <w:proofErr w:type="spellEnd"/>
      <w:r w:rsidR="00733BA5" w:rsidRPr="00647533">
        <w:rPr>
          <w:rStyle w:val="a7"/>
          <w:rFonts w:hint="eastAsia"/>
          <w:b/>
          <w:bCs/>
          <w:sz w:val="30"/>
        </w:rPr>
        <w:t>方法</w:t>
      </w:r>
    </w:p>
    <w:p w14:paraId="7FA6B80A" w14:textId="6DC18B01" w:rsidR="00733BA5" w:rsidRPr="00733BA5" w:rsidRDefault="00733BA5" w:rsidP="00733BA5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==============================================</w:t>
      </w:r>
    </w:p>
    <w:p w14:paraId="617DFC36" w14:textId="5419753D" w:rsidR="00733BA5" w:rsidRPr="00733BA5" w:rsidRDefault="00733BA5" w:rsidP="00733BA5">
      <w:pPr>
        <w:ind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/>
          <w:szCs w:val="24"/>
        </w:rPr>
        <w:t>Person类默认继承了object类,所以可以使用object类的equals方法</w:t>
      </w:r>
    </w:p>
    <w:p w14:paraId="39417F8E" w14:textId="77777777" w:rsidR="00733BA5" w:rsidRPr="00733BA5" w:rsidRDefault="00733BA5" w:rsidP="00733BA5">
      <w:pPr>
        <w:ind w:firstLine="420"/>
        <w:rPr>
          <w:rStyle w:val="a7"/>
          <w:rFonts w:ascii="宋体" w:hAnsi="宋体"/>
          <w:szCs w:val="24"/>
        </w:rPr>
      </w:pPr>
      <w:proofErr w:type="spellStart"/>
      <w:r w:rsidRPr="00733BA5">
        <w:rPr>
          <w:rStyle w:val="a7"/>
          <w:rFonts w:ascii="宋体" w:hAnsi="宋体"/>
          <w:szCs w:val="24"/>
        </w:rPr>
        <w:t>boolean</w:t>
      </w:r>
      <w:proofErr w:type="spellEnd"/>
      <w:r w:rsidRPr="00733BA5">
        <w:rPr>
          <w:rStyle w:val="a7"/>
          <w:rFonts w:ascii="宋体" w:hAnsi="宋体"/>
          <w:szCs w:val="24"/>
        </w:rPr>
        <w:t xml:space="preserve"> equals(object obj)指示其他某个对象是否与此对象“相等”。</w:t>
      </w:r>
    </w:p>
    <w:p w14:paraId="20C73F8F" w14:textId="77777777" w:rsidR="00733BA5" w:rsidRPr="00733BA5" w:rsidRDefault="00733BA5" w:rsidP="00733BA5">
      <w:pPr>
        <w:ind w:left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/>
          <w:szCs w:val="24"/>
        </w:rPr>
        <w:t>equals方法源码:</w:t>
      </w:r>
    </w:p>
    <w:p w14:paraId="16DE03AE" w14:textId="77777777" w:rsidR="00733BA5" w:rsidRPr="00733BA5" w:rsidRDefault="00733BA5" w:rsidP="00733BA5">
      <w:pPr>
        <w:ind w:left="420"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/>
          <w:szCs w:val="24"/>
        </w:rPr>
        <w:t xml:space="preserve">public </w:t>
      </w:r>
      <w:proofErr w:type="spellStart"/>
      <w:r w:rsidRPr="00733BA5">
        <w:rPr>
          <w:rStyle w:val="a7"/>
          <w:rFonts w:ascii="宋体" w:hAnsi="宋体"/>
          <w:szCs w:val="24"/>
        </w:rPr>
        <w:t>boolean</w:t>
      </w:r>
      <w:proofErr w:type="spellEnd"/>
      <w:r w:rsidRPr="00733BA5">
        <w:rPr>
          <w:rStyle w:val="a7"/>
          <w:rFonts w:ascii="宋体" w:hAnsi="宋体"/>
          <w:szCs w:val="24"/>
        </w:rPr>
        <w:t xml:space="preserve"> equals(object obj){</w:t>
      </w:r>
    </w:p>
    <w:p w14:paraId="5E3FDC90" w14:textId="77777777" w:rsidR="00733BA5" w:rsidRPr="00733BA5" w:rsidRDefault="00733BA5" w:rsidP="00733BA5">
      <w:pPr>
        <w:ind w:left="840"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/>
          <w:szCs w:val="24"/>
        </w:rPr>
        <w:t>return (this == obj);</w:t>
      </w:r>
    </w:p>
    <w:p w14:paraId="52FD5C8C" w14:textId="77777777" w:rsidR="00733BA5" w:rsidRPr="00733BA5" w:rsidRDefault="00733BA5" w:rsidP="00733BA5">
      <w:pPr>
        <w:ind w:left="420"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/>
          <w:szCs w:val="24"/>
        </w:rPr>
        <w:t>}</w:t>
      </w:r>
    </w:p>
    <w:p w14:paraId="5CD457B3" w14:textId="77777777" w:rsidR="00733BA5" w:rsidRPr="00733BA5" w:rsidRDefault="00733BA5" w:rsidP="00733BA5">
      <w:pPr>
        <w:ind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 w:hint="eastAsia"/>
          <w:szCs w:val="24"/>
        </w:rPr>
        <w:t>参数</w:t>
      </w:r>
      <w:r w:rsidRPr="00733BA5">
        <w:rPr>
          <w:rStyle w:val="a7"/>
          <w:rFonts w:ascii="宋体" w:hAnsi="宋体"/>
          <w:szCs w:val="24"/>
        </w:rPr>
        <w:t>:</w:t>
      </w:r>
    </w:p>
    <w:p w14:paraId="59355CFF" w14:textId="77777777" w:rsidR="00733BA5" w:rsidRPr="00733BA5" w:rsidRDefault="00733BA5" w:rsidP="00733BA5">
      <w:pPr>
        <w:ind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/>
          <w:szCs w:val="24"/>
        </w:rPr>
        <w:t>object obj: 可以传递任意的对象</w:t>
      </w:r>
    </w:p>
    <w:p w14:paraId="6F3D7CD9" w14:textId="115FF489" w:rsidR="00733BA5" w:rsidRPr="00733BA5" w:rsidRDefault="00733BA5" w:rsidP="00733BA5">
      <w:pPr>
        <w:ind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/>
          <w:szCs w:val="24"/>
        </w:rPr>
        <w:t>==比较运算符，返回的是一个布尔值true false</w:t>
      </w:r>
    </w:p>
    <w:p w14:paraId="24EB8559" w14:textId="77777777" w:rsidR="00733BA5" w:rsidRPr="00733BA5" w:rsidRDefault="00733BA5" w:rsidP="00733BA5">
      <w:pPr>
        <w:ind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 w:hint="eastAsia"/>
          <w:szCs w:val="24"/>
        </w:rPr>
        <w:t>基本数据类型</w:t>
      </w:r>
      <w:r w:rsidRPr="00733BA5">
        <w:rPr>
          <w:rStyle w:val="a7"/>
          <w:rFonts w:ascii="宋体" w:hAnsi="宋体"/>
          <w:szCs w:val="24"/>
        </w:rPr>
        <w:t>:比较的是值</w:t>
      </w:r>
    </w:p>
    <w:p w14:paraId="7A676C30" w14:textId="2117A32B" w:rsidR="00733BA5" w:rsidRDefault="00733BA5" w:rsidP="00733BA5">
      <w:pPr>
        <w:ind w:firstLine="420"/>
        <w:rPr>
          <w:rStyle w:val="a7"/>
          <w:rFonts w:ascii="宋体" w:hAnsi="宋体"/>
          <w:szCs w:val="24"/>
        </w:rPr>
      </w:pPr>
      <w:r w:rsidRPr="00733BA5">
        <w:rPr>
          <w:rStyle w:val="a7"/>
          <w:rFonts w:ascii="宋体" w:hAnsi="宋体" w:hint="eastAsia"/>
          <w:szCs w:val="24"/>
        </w:rPr>
        <w:t>引用数据类型</w:t>
      </w:r>
      <w:r w:rsidRPr="00733BA5">
        <w:rPr>
          <w:rStyle w:val="a7"/>
          <w:rFonts w:ascii="宋体" w:hAnsi="宋体"/>
          <w:szCs w:val="24"/>
        </w:rPr>
        <w:t>:比较的是两个对象的地址值</w:t>
      </w:r>
    </w:p>
    <w:p w14:paraId="1A9CCFD8" w14:textId="7F5C17F5" w:rsidR="00364751" w:rsidRPr="00364751" w:rsidRDefault="00364751" w:rsidP="00364751">
      <w:pPr>
        <w:ind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（*）.</w:t>
      </w:r>
      <w:r w:rsidRPr="00364751">
        <w:rPr>
          <w:rStyle w:val="a7"/>
          <w:rFonts w:ascii="宋体" w:hAnsi="宋体"/>
          <w:szCs w:val="24"/>
        </w:rPr>
        <w:t>object类的equals方法,默认比较的是两个对象的地址值,没有意义</w:t>
      </w:r>
    </w:p>
    <w:p w14:paraId="0CDE43AD" w14:textId="77777777" w:rsidR="00364751" w:rsidRPr="00364751" w:rsidRDefault="00364751" w:rsidP="00364751">
      <w:pPr>
        <w:ind w:firstLine="420"/>
        <w:rPr>
          <w:rStyle w:val="a7"/>
          <w:rFonts w:ascii="宋体" w:hAnsi="宋体"/>
          <w:szCs w:val="24"/>
        </w:rPr>
      </w:pPr>
      <w:r w:rsidRPr="00364751">
        <w:rPr>
          <w:rStyle w:val="a7"/>
          <w:rFonts w:ascii="宋体" w:hAnsi="宋体" w:hint="eastAsia"/>
          <w:szCs w:val="24"/>
        </w:rPr>
        <w:t>所以我们要</w:t>
      </w:r>
      <w:r w:rsidRPr="00364751">
        <w:rPr>
          <w:rStyle w:val="a7"/>
          <w:rFonts w:ascii="宋体" w:hAnsi="宋体" w:hint="eastAsia"/>
          <w:color w:val="FF0000"/>
          <w:szCs w:val="24"/>
        </w:rPr>
        <w:t>重写</w:t>
      </w:r>
      <w:r w:rsidRPr="00364751">
        <w:rPr>
          <w:rStyle w:val="a7"/>
          <w:rFonts w:ascii="宋体" w:hAnsi="宋体"/>
          <w:szCs w:val="24"/>
        </w:rPr>
        <w:t>equals方法,比较两个对象的属性(name, age)</w:t>
      </w:r>
    </w:p>
    <w:p w14:paraId="45D6EBC9" w14:textId="77777777" w:rsidR="00364751" w:rsidRPr="00364751" w:rsidRDefault="00364751" w:rsidP="00364751">
      <w:pPr>
        <w:ind w:firstLine="420"/>
        <w:rPr>
          <w:rStyle w:val="a7"/>
          <w:rFonts w:ascii="宋体" w:hAnsi="宋体"/>
          <w:szCs w:val="24"/>
        </w:rPr>
      </w:pPr>
      <w:r w:rsidRPr="00364751">
        <w:rPr>
          <w:rStyle w:val="a7"/>
          <w:rFonts w:ascii="宋体" w:hAnsi="宋体" w:hint="eastAsia"/>
          <w:szCs w:val="24"/>
        </w:rPr>
        <w:t>问题</w:t>
      </w:r>
      <w:r w:rsidRPr="00364751">
        <w:rPr>
          <w:rStyle w:val="a7"/>
          <w:rFonts w:ascii="宋体" w:hAnsi="宋体"/>
          <w:szCs w:val="24"/>
        </w:rPr>
        <w:t>:</w:t>
      </w:r>
    </w:p>
    <w:p w14:paraId="612050BD" w14:textId="77777777" w:rsidR="00364751" w:rsidRPr="00364751" w:rsidRDefault="00364751" w:rsidP="00364751">
      <w:pPr>
        <w:ind w:firstLine="420"/>
        <w:rPr>
          <w:rStyle w:val="a7"/>
          <w:rFonts w:ascii="宋体" w:hAnsi="宋体"/>
          <w:szCs w:val="24"/>
        </w:rPr>
      </w:pPr>
      <w:r w:rsidRPr="00364751">
        <w:rPr>
          <w:rStyle w:val="a7"/>
          <w:rFonts w:ascii="宋体" w:hAnsi="宋体" w:hint="eastAsia"/>
          <w:szCs w:val="24"/>
        </w:rPr>
        <w:t>隐含着一个多态</w:t>
      </w:r>
    </w:p>
    <w:p w14:paraId="2FC650E2" w14:textId="77777777" w:rsidR="00364751" w:rsidRPr="00364751" w:rsidRDefault="00364751" w:rsidP="00364751">
      <w:pPr>
        <w:ind w:firstLine="420"/>
        <w:rPr>
          <w:rStyle w:val="a7"/>
          <w:rFonts w:ascii="宋体" w:hAnsi="宋体"/>
          <w:szCs w:val="24"/>
        </w:rPr>
      </w:pPr>
      <w:r w:rsidRPr="00364751">
        <w:rPr>
          <w:rStyle w:val="a7"/>
          <w:rFonts w:ascii="宋体" w:hAnsi="宋体" w:hint="eastAsia"/>
          <w:szCs w:val="24"/>
        </w:rPr>
        <w:t>多态的弊端</w:t>
      </w:r>
      <w:r w:rsidRPr="00364751">
        <w:rPr>
          <w:rStyle w:val="a7"/>
          <w:rFonts w:ascii="宋体" w:hAnsi="宋体"/>
          <w:szCs w:val="24"/>
        </w:rPr>
        <w:t>:无法使用子类特有的内容(属性和方法)</w:t>
      </w:r>
    </w:p>
    <w:p w14:paraId="6619A8FE" w14:textId="0E4DD4D9" w:rsidR="00364751" w:rsidRPr="00364751" w:rsidRDefault="00364751" w:rsidP="00364751">
      <w:pPr>
        <w:ind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例：</w:t>
      </w:r>
      <w:r w:rsidRPr="00364751">
        <w:rPr>
          <w:rStyle w:val="a7"/>
          <w:rFonts w:ascii="宋体" w:hAnsi="宋体"/>
          <w:szCs w:val="24"/>
        </w:rPr>
        <w:t>object obj = p2 = new Person( "古力娜扎",19);</w:t>
      </w:r>
    </w:p>
    <w:p w14:paraId="22DB5F05" w14:textId="0B101309" w:rsidR="00364751" w:rsidRDefault="00364751" w:rsidP="00364751">
      <w:pPr>
        <w:ind w:firstLine="420"/>
        <w:rPr>
          <w:rStyle w:val="a7"/>
          <w:rFonts w:ascii="宋体" w:hAnsi="宋体"/>
          <w:szCs w:val="24"/>
        </w:rPr>
      </w:pPr>
      <w:r w:rsidRPr="00364751">
        <w:rPr>
          <w:rStyle w:val="a7"/>
          <w:rFonts w:ascii="宋体" w:hAnsi="宋体" w:hint="eastAsia"/>
          <w:szCs w:val="24"/>
        </w:rPr>
        <w:t>解决</w:t>
      </w:r>
      <w:r w:rsidRPr="00364751">
        <w:rPr>
          <w:rStyle w:val="a7"/>
          <w:rFonts w:ascii="宋体" w:hAnsi="宋体"/>
          <w:szCs w:val="24"/>
        </w:rPr>
        <w:t>:可以使用向下转型(强转)把obj类型转换为Person</w:t>
      </w:r>
    </w:p>
    <w:p w14:paraId="02B6EBA8" w14:textId="20C77BC8" w:rsidR="00364751" w:rsidRDefault="009B54EA" w:rsidP="00364751">
      <w:pPr>
        <w:ind w:firstLine="420"/>
        <w:rPr>
          <w:rStyle w:val="a7"/>
          <w:rFonts w:ascii="宋体" w:hAnsi="宋体"/>
          <w:szCs w:val="24"/>
        </w:rPr>
      </w:pPr>
      <w:r>
        <w:rPr>
          <w:rFonts w:ascii="宋体" w:hAnsi="宋体" w:hint="eastAsia"/>
          <w:b/>
          <w:bCs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6FAB67" wp14:editId="75845789">
                <wp:simplePos x="0" y="0"/>
                <wp:positionH relativeFrom="leftMargin">
                  <wp:posOffset>939800</wp:posOffset>
                </wp:positionH>
                <wp:positionV relativeFrom="paragraph">
                  <wp:posOffset>192405</wp:posOffset>
                </wp:positionV>
                <wp:extent cx="203200" cy="158750"/>
                <wp:effectExtent l="0" t="0" r="6350" b="0"/>
                <wp:wrapNone/>
                <wp:docPr id="8" name="星形: 五角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58750"/>
                        </a:xfrm>
                        <a:prstGeom prst="star5">
                          <a:avLst>
                            <a:gd name="adj" fmla="val 22577"/>
                            <a:gd name="hf" fmla="val 105146"/>
                            <a:gd name="vf" fmla="val 110557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D4C27" id="星形: 五角 8" o:spid="_x0000_s1026" style="position:absolute;left:0;text-align:left;margin-left:74pt;margin-top:15.15pt;width:16pt;height:12.5pt;z-index:251660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03200,158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" path="m,60637l73247,55698,101600,r28353,55698l203200,60637,147476,99999r16916,58751l101600,127379,38808,158750,55724,99999,,60637xe" fillcolor="red" stroked="f">
                <v:path arrowok="t" o:connecttype="custom" o:connectlocs="0,60637;73247,55698;101600,0;129953,55698;203200,60637;147476,99999;164392,158750;101600,127379;38808,158750;55724,99999;0,60637" o:connectangles="0,0,0,0,0,0,0,0,0,0,0"/>
                <w10:wrap anchorx="margin"/>
              </v:shape>
            </w:pict>
          </mc:Fallback>
        </mc:AlternateContent>
      </w:r>
      <w:r w:rsidR="00364751">
        <w:rPr>
          <w:rStyle w:val="a7"/>
          <w:rFonts w:ascii="宋体" w:hAnsi="宋体" w:hint="eastAsia"/>
          <w:szCs w:val="24"/>
        </w:rPr>
        <w:t>(可用</w:t>
      </w:r>
      <w:proofErr w:type="spellStart"/>
      <w:r w:rsidR="00364751">
        <w:rPr>
          <w:rStyle w:val="a7"/>
          <w:rFonts w:ascii="宋体" w:hAnsi="宋体" w:hint="eastAsia"/>
          <w:szCs w:val="24"/>
        </w:rPr>
        <w:t>Alt+Insert</w:t>
      </w:r>
      <w:proofErr w:type="spellEnd"/>
      <w:r w:rsidR="00364751">
        <w:rPr>
          <w:rStyle w:val="a7"/>
          <w:rFonts w:ascii="宋体" w:hAnsi="宋体" w:hint="eastAsia"/>
          <w:szCs w:val="24"/>
        </w:rPr>
        <w:t>选</w:t>
      </w:r>
      <w:r w:rsidR="00364751">
        <w:rPr>
          <w:rStyle w:val="a7"/>
          <w:rFonts w:ascii="宋体" w:hAnsi="宋体"/>
          <w:szCs w:val="24"/>
        </w:rPr>
        <w:t>equals</w:t>
      </w:r>
      <w:r w:rsidR="00364751">
        <w:rPr>
          <w:rStyle w:val="a7"/>
          <w:rFonts w:ascii="宋体" w:hAnsi="宋体" w:hint="eastAsia"/>
          <w:szCs w:val="24"/>
        </w:rPr>
        <w:t>进行自动重写)</w:t>
      </w:r>
    </w:p>
    <w:p w14:paraId="6082D119" w14:textId="77777777" w:rsidR="009B54EA" w:rsidRPr="009B54EA" w:rsidRDefault="009B54EA" w:rsidP="009B54EA">
      <w:pPr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/>
          <w:szCs w:val="24"/>
        </w:rPr>
        <w:t>objects类的equals方法:对两个对象进行比较,防止空指针异常</w:t>
      </w:r>
    </w:p>
    <w:p w14:paraId="159C8FD1" w14:textId="77777777" w:rsidR="009B54EA" w:rsidRPr="009B54EA" w:rsidRDefault="009B54EA" w:rsidP="009B54EA">
      <w:pPr>
        <w:ind w:firstLine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/>
          <w:szCs w:val="24"/>
        </w:rPr>
        <w:t xml:space="preserve">public </w:t>
      </w:r>
      <w:r w:rsidRPr="009B54EA">
        <w:rPr>
          <w:rStyle w:val="a7"/>
          <w:rFonts w:ascii="宋体" w:hAnsi="宋体"/>
          <w:color w:val="FF0000"/>
          <w:szCs w:val="24"/>
        </w:rPr>
        <w:t>static</w:t>
      </w:r>
      <w:r w:rsidRPr="009B54EA">
        <w:rPr>
          <w:rStyle w:val="a7"/>
          <w:rFonts w:ascii="宋体" w:hAnsi="宋体"/>
          <w:szCs w:val="24"/>
        </w:rPr>
        <w:t xml:space="preserve"> </w:t>
      </w:r>
      <w:proofErr w:type="spellStart"/>
      <w:r w:rsidRPr="009B54EA">
        <w:rPr>
          <w:rStyle w:val="a7"/>
          <w:rFonts w:ascii="宋体" w:hAnsi="宋体"/>
          <w:szCs w:val="24"/>
        </w:rPr>
        <w:t>boolean</w:t>
      </w:r>
      <w:proofErr w:type="spellEnd"/>
      <w:r w:rsidRPr="009B54EA">
        <w:rPr>
          <w:rStyle w:val="a7"/>
          <w:rFonts w:ascii="宋体" w:hAnsi="宋体"/>
          <w:szCs w:val="24"/>
        </w:rPr>
        <w:t xml:space="preserve"> equals(Object a, object b) {</w:t>
      </w:r>
    </w:p>
    <w:p w14:paraId="0BC2D854" w14:textId="7D01EC6D" w:rsidR="009B54EA" w:rsidRDefault="009B54EA" w:rsidP="009B54EA">
      <w:pPr>
        <w:ind w:left="420" w:firstLine="420"/>
        <w:rPr>
          <w:rStyle w:val="a7"/>
          <w:rFonts w:ascii="宋体" w:hAnsi="宋体"/>
          <w:szCs w:val="24"/>
        </w:rPr>
      </w:pPr>
      <w:r w:rsidRPr="009B54EA">
        <w:rPr>
          <w:rStyle w:val="a7"/>
          <w:rFonts w:ascii="宋体" w:hAnsi="宋体"/>
          <w:szCs w:val="24"/>
        </w:rPr>
        <w:t xml:space="preserve">return (a == b) </w:t>
      </w:r>
      <w:r>
        <w:rPr>
          <w:rStyle w:val="a7"/>
          <w:rFonts w:ascii="宋体" w:hAnsi="宋体" w:hint="eastAsia"/>
          <w:szCs w:val="24"/>
        </w:rPr>
        <w:t>||</w:t>
      </w:r>
      <w:r w:rsidRPr="009B54EA">
        <w:rPr>
          <w:rStyle w:val="a7"/>
          <w:rFonts w:ascii="宋体" w:hAnsi="宋体"/>
          <w:szCs w:val="24"/>
        </w:rPr>
        <w:t xml:space="preserve"> (a != null &amp;&amp; </w:t>
      </w:r>
      <w:proofErr w:type="spellStart"/>
      <w:r w:rsidRPr="009B54EA">
        <w:rPr>
          <w:rStyle w:val="a7"/>
          <w:rFonts w:ascii="宋体" w:hAnsi="宋体"/>
          <w:szCs w:val="24"/>
        </w:rPr>
        <w:t>a.equals</w:t>
      </w:r>
      <w:proofErr w:type="spellEnd"/>
      <w:r w:rsidRPr="009B54EA">
        <w:rPr>
          <w:rStyle w:val="a7"/>
          <w:rFonts w:ascii="宋体" w:hAnsi="宋体"/>
          <w:szCs w:val="24"/>
        </w:rPr>
        <w:t>(b));</w:t>
      </w:r>
    </w:p>
    <w:p w14:paraId="4DD8036A" w14:textId="11E101C0" w:rsidR="009B54EA" w:rsidRDefault="009B54EA" w:rsidP="009B54EA">
      <w:pPr>
        <w:ind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}（静态方法属于类，用</w:t>
      </w:r>
      <w:r w:rsidRPr="009B54EA">
        <w:rPr>
          <w:rStyle w:val="a7"/>
          <w:rFonts w:ascii="宋体" w:hAnsi="宋体" w:hint="eastAsia"/>
          <w:color w:val="00B050"/>
          <w:szCs w:val="24"/>
        </w:rPr>
        <w:t>类.</w:t>
      </w:r>
      <w:r w:rsidRPr="009B54EA">
        <w:rPr>
          <w:rStyle w:val="a7"/>
          <w:rFonts w:ascii="宋体" w:hAnsi="宋体"/>
          <w:color w:val="00B050"/>
          <w:szCs w:val="24"/>
        </w:rPr>
        <w:t>equals</w:t>
      </w:r>
      <w:r>
        <w:rPr>
          <w:rStyle w:val="a7"/>
          <w:rFonts w:ascii="宋体" w:hAnsi="宋体" w:hint="eastAsia"/>
          <w:szCs w:val="24"/>
        </w:rPr>
        <w:t>调用）</w:t>
      </w:r>
    </w:p>
    <w:p w14:paraId="000CDA5A" w14:textId="365ADBBA" w:rsidR="00E76E3A" w:rsidRDefault="00E76E3A" w:rsidP="00E76E3A">
      <w:pPr>
        <w:pStyle w:val="2"/>
        <w:rPr>
          <w:rStyle w:val="a7"/>
          <w:b/>
          <w:bCs/>
          <w:sz w:val="30"/>
        </w:rPr>
      </w:pPr>
      <w:r w:rsidRPr="00E76E3A">
        <w:rPr>
          <w:rStyle w:val="a7"/>
          <w:b/>
          <w:bCs/>
          <w:sz w:val="30"/>
        </w:rPr>
        <w:t>三</w:t>
      </w:r>
      <w:r w:rsidRPr="00E76E3A">
        <w:rPr>
          <w:rStyle w:val="a7"/>
          <w:rFonts w:hint="eastAsia"/>
          <w:b/>
          <w:bCs/>
          <w:sz w:val="30"/>
        </w:rPr>
        <w:t>．</w:t>
      </w:r>
      <w:r>
        <w:rPr>
          <w:rStyle w:val="a7"/>
          <w:rFonts w:hint="eastAsia"/>
          <w:b/>
          <w:bCs/>
          <w:sz w:val="30"/>
        </w:rPr>
        <w:t>wait</w:t>
      </w:r>
      <w:r w:rsidR="00276CCF">
        <w:rPr>
          <w:rStyle w:val="a7"/>
          <w:rFonts w:hint="eastAsia"/>
          <w:b/>
          <w:bCs/>
          <w:sz w:val="30"/>
        </w:rPr>
        <w:t>（有无参），</w:t>
      </w:r>
      <w:r>
        <w:rPr>
          <w:rStyle w:val="a7"/>
          <w:rFonts w:hint="eastAsia"/>
          <w:b/>
          <w:bCs/>
          <w:sz w:val="30"/>
        </w:rPr>
        <w:t>notify</w:t>
      </w:r>
      <w:r w:rsidR="00276CCF">
        <w:rPr>
          <w:rStyle w:val="a7"/>
          <w:rFonts w:hint="eastAsia"/>
          <w:b/>
          <w:bCs/>
          <w:sz w:val="30"/>
        </w:rPr>
        <w:t>和</w:t>
      </w:r>
      <w:proofErr w:type="spellStart"/>
      <w:r w:rsidR="00276CCF">
        <w:rPr>
          <w:rStyle w:val="a7"/>
          <w:rFonts w:hint="eastAsia"/>
          <w:b/>
          <w:bCs/>
          <w:sz w:val="30"/>
        </w:rPr>
        <w:t>notify</w:t>
      </w:r>
      <w:r w:rsidR="008230D1">
        <w:rPr>
          <w:rStyle w:val="a7"/>
          <w:rFonts w:hint="eastAsia"/>
          <w:b/>
          <w:bCs/>
          <w:sz w:val="30"/>
        </w:rPr>
        <w:t>A</w:t>
      </w:r>
      <w:r w:rsidR="00276CCF">
        <w:rPr>
          <w:rStyle w:val="a7"/>
          <w:rFonts w:hint="eastAsia"/>
          <w:b/>
          <w:bCs/>
          <w:sz w:val="30"/>
        </w:rPr>
        <w:t>ll</w:t>
      </w:r>
      <w:proofErr w:type="spellEnd"/>
      <w:r w:rsidR="00276CCF">
        <w:rPr>
          <w:rStyle w:val="a7"/>
          <w:rFonts w:hint="eastAsia"/>
          <w:b/>
          <w:bCs/>
          <w:sz w:val="30"/>
        </w:rPr>
        <w:t>方法</w:t>
      </w:r>
    </w:p>
    <w:p w14:paraId="7A358B2E" w14:textId="77777777" w:rsidR="00276CCF" w:rsidRDefault="00276CCF" w:rsidP="00276CCF">
      <w:r>
        <w:tab/>
        <w:t>void wait( )</w:t>
      </w:r>
    </w:p>
    <w:p w14:paraId="732952FA" w14:textId="52BF635A" w:rsidR="00276CCF" w:rsidRDefault="00276CCF" w:rsidP="00276CCF">
      <w:pPr>
        <w:ind w:leftChars="350" w:left="840"/>
      </w:pPr>
      <w:r>
        <w:rPr>
          <w:rFonts w:hint="eastAsia"/>
        </w:rPr>
        <w:t>在其他线程调用此对象的</w:t>
      </w:r>
      <w:r>
        <w:rPr>
          <w:rFonts w:hint="eastAsia"/>
        </w:rPr>
        <w:t xml:space="preserve">notify() </w:t>
      </w:r>
      <w:r>
        <w:rPr>
          <w:rFonts w:hint="eastAsia"/>
        </w:rPr>
        <w:t>方法或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方法前，导致当前</w:t>
      </w:r>
      <w:r>
        <w:rPr>
          <w:rFonts w:hint="eastAsia"/>
        </w:rPr>
        <w:lastRenderedPageBreak/>
        <w:t>线程等待。</w:t>
      </w:r>
    </w:p>
    <w:p w14:paraId="0E1E646C" w14:textId="3EFF386F" w:rsidR="00276CCF" w:rsidRDefault="00276CCF" w:rsidP="00276CCF">
      <w:pPr>
        <w:ind w:leftChars="175" w:left="420"/>
      </w:pPr>
      <w:r w:rsidRPr="00276CCF">
        <w:rPr>
          <w:rFonts w:hint="eastAsia"/>
        </w:rPr>
        <w:t>wait(</w:t>
      </w:r>
      <w:r>
        <w:rPr>
          <w:rFonts w:hint="eastAsia"/>
        </w:rPr>
        <w:t>l</w:t>
      </w:r>
      <w:r w:rsidRPr="00276CCF">
        <w:rPr>
          <w:rFonts w:hint="eastAsia"/>
        </w:rPr>
        <w:t>ong m)</w:t>
      </w:r>
    </w:p>
    <w:p w14:paraId="13536178" w14:textId="2E1F9EDE" w:rsidR="00276CCF" w:rsidRDefault="00276CCF" w:rsidP="00276CCF">
      <w:pPr>
        <w:ind w:leftChars="350" w:left="840"/>
      </w:pPr>
      <w:r w:rsidRPr="00276CCF">
        <w:rPr>
          <w:rFonts w:hint="eastAsia"/>
        </w:rPr>
        <w:t>wait</w:t>
      </w:r>
      <w:r w:rsidRPr="00276CCF">
        <w:rPr>
          <w:rFonts w:hint="eastAsia"/>
        </w:rPr>
        <w:t>方法如果在毫秒</w:t>
      </w:r>
      <w:proofErr w:type="gramStart"/>
      <w:r w:rsidRPr="00276CCF">
        <w:rPr>
          <w:rFonts w:hint="eastAsia"/>
        </w:rPr>
        <w:t>值结束</w:t>
      </w:r>
      <w:proofErr w:type="gramEnd"/>
      <w:r w:rsidRPr="00276CCF">
        <w:rPr>
          <w:rFonts w:hint="eastAsia"/>
        </w:rPr>
        <w:t>之后</w:t>
      </w:r>
      <w:r w:rsidRPr="00276CCF">
        <w:rPr>
          <w:rFonts w:hint="eastAsia"/>
        </w:rPr>
        <w:t xml:space="preserve">, </w:t>
      </w:r>
      <w:r w:rsidRPr="00276CCF">
        <w:rPr>
          <w:rFonts w:hint="eastAsia"/>
        </w:rPr>
        <w:t>还没有被</w:t>
      </w:r>
      <w:r w:rsidRPr="00276CCF">
        <w:rPr>
          <w:rFonts w:hint="eastAsia"/>
        </w:rPr>
        <w:t>notify</w:t>
      </w:r>
      <w:r w:rsidRPr="00276CCF">
        <w:rPr>
          <w:rFonts w:hint="eastAsia"/>
        </w:rPr>
        <w:t>唤醒</w:t>
      </w:r>
      <w:r w:rsidRPr="00276CCF">
        <w:rPr>
          <w:rFonts w:hint="eastAsia"/>
        </w:rPr>
        <w:t xml:space="preserve">, </w:t>
      </w:r>
      <w:r w:rsidRPr="00276CCF">
        <w:rPr>
          <w:rFonts w:hint="eastAsia"/>
        </w:rPr>
        <w:t>就会自动醒来，线程睡醒进入到</w:t>
      </w:r>
      <w:r w:rsidRPr="00276CCF">
        <w:rPr>
          <w:rFonts w:hint="eastAsia"/>
        </w:rPr>
        <w:t>Runnable/Blocked</w:t>
      </w:r>
      <w:r w:rsidRPr="00276CCF">
        <w:rPr>
          <w:rFonts w:hint="eastAsia"/>
        </w:rPr>
        <w:t>状态</w:t>
      </w:r>
    </w:p>
    <w:p w14:paraId="136136FC" w14:textId="77777777" w:rsidR="00276CCF" w:rsidRDefault="00276CCF" w:rsidP="00276CCF">
      <w:pPr>
        <w:ind w:leftChars="175" w:left="420"/>
      </w:pPr>
      <w:r>
        <w:t>void notify()</w:t>
      </w:r>
    </w:p>
    <w:p w14:paraId="46F9A6C8" w14:textId="2A97D11D" w:rsidR="00276CCF" w:rsidRDefault="00276CCF" w:rsidP="00276CCF">
      <w:pPr>
        <w:ind w:leftChars="350" w:left="840"/>
      </w:pPr>
      <w:r>
        <w:rPr>
          <w:rFonts w:hint="eastAsia"/>
        </w:rPr>
        <w:t>唤醒在此对象监视器上等待的单个线程。会继续执行</w:t>
      </w:r>
      <w:r>
        <w:rPr>
          <w:rFonts w:hint="eastAsia"/>
        </w:rPr>
        <w:t>wait</w:t>
      </w:r>
      <w:r>
        <w:rPr>
          <w:rFonts w:hint="eastAsia"/>
        </w:rPr>
        <w:t>方法之后的代码（如果有多个等待线程，随机唤醒一个）</w:t>
      </w:r>
    </w:p>
    <w:p w14:paraId="7FB86341" w14:textId="77777777" w:rsidR="00276CCF" w:rsidRDefault="00276CCF" w:rsidP="00276CCF">
      <w:pPr>
        <w:ind w:leftChars="175" w:left="420"/>
      </w:pPr>
      <w:r w:rsidRPr="00276CCF">
        <w:rPr>
          <w:rFonts w:hint="eastAsia"/>
        </w:rPr>
        <w:t xml:space="preserve">void </w:t>
      </w:r>
      <w:proofErr w:type="spellStart"/>
      <w:r w:rsidRPr="00276CCF">
        <w:rPr>
          <w:rFonts w:hint="eastAsia"/>
        </w:rPr>
        <w:t>notifyAll</w:t>
      </w:r>
      <w:proofErr w:type="spellEnd"/>
      <w:r w:rsidRPr="00276CCF">
        <w:rPr>
          <w:rFonts w:hint="eastAsia"/>
        </w:rPr>
        <w:t xml:space="preserve">() </w:t>
      </w:r>
    </w:p>
    <w:p w14:paraId="46269F70" w14:textId="6024D2D0" w:rsidR="00276CCF" w:rsidRPr="00276CCF" w:rsidRDefault="00276CCF" w:rsidP="00276CCF">
      <w:pPr>
        <w:ind w:leftChars="175" w:left="420" w:firstLine="420"/>
      </w:pPr>
      <w:r w:rsidRPr="00276CCF">
        <w:rPr>
          <w:rFonts w:hint="eastAsia"/>
        </w:rPr>
        <w:t>唤醒在此对象监视器上等待的所有线程。</w:t>
      </w:r>
    </w:p>
    <w:p w14:paraId="26FE1650" w14:textId="77777777" w:rsidR="00322798" w:rsidRDefault="00322798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77E05F06" w14:textId="0F347A44" w:rsidR="00322798" w:rsidRDefault="00322798" w:rsidP="00322798">
      <w:pPr>
        <w:pStyle w:val="1"/>
        <w:rPr>
          <w:rStyle w:val="a7"/>
          <w:rFonts w:ascii="黑体" w:eastAsia="黑体" w:hAnsi="黑体"/>
        </w:rPr>
      </w:pPr>
      <w:r w:rsidRPr="00322798">
        <w:rPr>
          <w:rStyle w:val="a7"/>
          <w:rFonts w:ascii="黑体" w:eastAsia="黑体" w:hAnsi="黑体" w:hint="eastAsia"/>
        </w:rPr>
        <w:lastRenderedPageBreak/>
        <w:t>内部类</w:t>
      </w:r>
    </w:p>
    <w:p w14:paraId="7E296152" w14:textId="6CF15984" w:rsidR="00322798" w:rsidRPr="004C213A" w:rsidRDefault="00322798" w:rsidP="00322798">
      <w:pPr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如果一个事物的内部包含另一</w:t>
      </w:r>
      <w:r w:rsidRPr="004C213A">
        <w:rPr>
          <w:rStyle w:val="a7"/>
          <w:rFonts w:ascii="宋体" w:hAnsi="宋体"/>
          <w:szCs w:val="24"/>
        </w:rPr>
        <w:t>个事物，那么这就是一个</w:t>
      </w:r>
      <w:proofErr w:type="gramStart"/>
      <w:r w:rsidRPr="004C213A">
        <w:rPr>
          <w:rStyle w:val="a7"/>
          <w:rFonts w:ascii="宋体" w:hAnsi="宋体"/>
          <w:szCs w:val="24"/>
        </w:rPr>
        <w:t>类内部</w:t>
      </w:r>
      <w:proofErr w:type="gramEnd"/>
      <w:r w:rsidRPr="004C213A">
        <w:rPr>
          <w:rStyle w:val="a7"/>
          <w:rFonts w:ascii="宋体" w:hAnsi="宋体"/>
          <w:szCs w:val="24"/>
        </w:rPr>
        <w:t>包含另</w:t>
      </w:r>
      <w:r w:rsidR="000F17BD" w:rsidRPr="004C213A">
        <w:rPr>
          <w:rStyle w:val="a7"/>
          <w:rFonts w:ascii="宋体" w:hAnsi="宋体" w:hint="eastAsia"/>
          <w:szCs w:val="24"/>
        </w:rPr>
        <w:t>一</w:t>
      </w:r>
      <w:r w:rsidRPr="004C213A">
        <w:rPr>
          <w:rStyle w:val="a7"/>
          <w:rFonts w:ascii="宋体" w:hAnsi="宋体"/>
          <w:szCs w:val="24"/>
        </w:rPr>
        <w:t>个类。</w:t>
      </w:r>
    </w:p>
    <w:p w14:paraId="14877B75" w14:textId="77777777" w:rsidR="00322798" w:rsidRPr="004C213A" w:rsidRDefault="00322798" w:rsidP="00322798">
      <w:pPr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例如</w:t>
      </w:r>
      <w:r w:rsidRPr="004C213A">
        <w:rPr>
          <w:rStyle w:val="a7"/>
          <w:rFonts w:ascii="宋体" w:hAnsi="宋体"/>
          <w:szCs w:val="24"/>
        </w:rPr>
        <w:t>:身体和心脏的关系。又如:汽车和发动机的关系。</w:t>
      </w:r>
    </w:p>
    <w:p w14:paraId="2C97E3F0" w14:textId="77777777" w:rsidR="00322798" w:rsidRPr="004C213A" w:rsidRDefault="00322798" w:rsidP="00322798">
      <w:pPr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分类</w:t>
      </w:r>
      <w:r w:rsidRPr="004C213A">
        <w:rPr>
          <w:rStyle w:val="a7"/>
          <w:rFonts w:ascii="宋体" w:hAnsi="宋体"/>
          <w:szCs w:val="24"/>
        </w:rPr>
        <w:t>:</w:t>
      </w:r>
    </w:p>
    <w:p w14:paraId="5A103D03" w14:textId="77777777" w:rsidR="00322798" w:rsidRPr="00647533" w:rsidRDefault="00322798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b/>
          <w:bCs/>
          <w:sz w:val="30"/>
        </w:rPr>
        <w:t>1.</w:t>
      </w:r>
      <w:r w:rsidRPr="00647533">
        <w:rPr>
          <w:rStyle w:val="a7"/>
          <w:b/>
          <w:bCs/>
          <w:sz w:val="30"/>
        </w:rPr>
        <w:t>成员内部类</w:t>
      </w:r>
    </w:p>
    <w:p w14:paraId="1F947772" w14:textId="77777777" w:rsidR="00322798" w:rsidRPr="004C213A" w:rsidRDefault="00322798" w:rsidP="000F17BD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成员内部类的定义格式</w:t>
      </w:r>
      <w:r w:rsidRPr="004C213A">
        <w:rPr>
          <w:rStyle w:val="a7"/>
          <w:rFonts w:ascii="宋体" w:hAnsi="宋体"/>
          <w:szCs w:val="24"/>
        </w:rPr>
        <w:t>: .</w:t>
      </w:r>
    </w:p>
    <w:p w14:paraId="129E422C" w14:textId="6799C2B8" w:rsidR="00322798" w:rsidRPr="004C213A" w:rsidRDefault="00322798" w:rsidP="000F17BD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修饰符</w:t>
      </w:r>
      <w:r w:rsidRPr="004C213A">
        <w:rPr>
          <w:rStyle w:val="a7"/>
          <w:rFonts w:ascii="宋体" w:hAnsi="宋体"/>
          <w:szCs w:val="24"/>
        </w:rPr>
        <w:t>class</w:t>
      </w:r>
      <w:r w:rsidRPr="004C213A">
        <w:rPr>
          <w:rStyle w:val="a7"/>
          <w:rFonts w:ascii="宋体" w:hAnsi="宋体" w:hint="eastAsia"/>
          <w:szCs w:val="24"/>
        </w:rPr>
        <w:t>外部类名称</w:t>
      </w:r>
      <w:r w:rsidRPr="004C213A">
        <w:rPr>
          <w:rStyle w:val="a7"/>
          <w:rFonts w:ascii="宋体" w:hAnsi="宋体"/>
          <w:szCs w:val="24"/>
        </w:rPr>
        <w:t>{</w:t>
      </w:r>
    </w:p>
    <w:p w14:paraId="5C5D5C3D" w14:textId="77777777" w:rsidR="00322798" w:rsidRPr="004C213A" w:rsidRDefault="00322798" w:rsidP="000F17BD">
      <w:pPr>
        <w:ind w:left="42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修饰符</w:t>
      </w:r>
      <w:r w:rsidRPr="004C213A">
        <w:rPr>
          <w:rStyle w:val="a7"/>
          <w:rFonts w:ascii="宋体" w:hAnsi="宋体"/>
          <w:szCs w:val="24"/>
        </w:rPr>
        <w:t>class内部类名称{</w:t>
      </w:r>
    </w:p>
    <w:p w14:paraId="04A86A3A" w14:textId="77777777" w:rsidR="00322798" w:rsidRPr="004C213A" w:rsidRDefault="00322798" w:rsidP="000F17BD">
      <w:pPr>
        <w:ind w:left="84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//</w:t>
      </w:r>
    </w:p>
    <w:p w14:paraId="4BFFF349" w14:textId="77777777" w:rsidR="00322798" w:rsidRPr="004C213A" w:rsidRDefault="00322798" w:rsidP="000F17BD">
      <w:pPr>
        <w:ind w:left="42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}</w:t>
      </w:r>
    </w:p>
    <w:p w14:paraId="3525048C" w14:textId="77777777" w:rsidR="00322798" w:rsidRPr="004C213A" w:rsidRDefault="00322798" w:rsidP="000F17BD">
      <w:pPr>
        <w:ind w:left="42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//</w:t>
      </w:r>
    </w:p>
    <w:p w14:paraId="682C3E35" w14:textId="77777777" w:rsidR="00322798" w:rsidRPr="004C213A" w:rsidRDefault="00322798" w:rsidP="000F17BD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}</w:t>
      </w:r>
    </w:p>
    <w:p w14:paraId="6B433919" w14:textId="4F666C10" w:rsidR="00322798" w:rsidRPr="004C213A" w:rsidRDefault="00322798" w:rsidP="000F17BD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注意</w:t>
      </w:r>
      <w:r w:rsidRPr="004C213A">
        <w:rPr>
          <w:rStyle w:val="a7"/>
          <w:rFonts w:ascii="宋体" w:hAnsi="宋体"/>
          <w:szCs w:val="24"/>
        </w:rPr>
        <w:t>:内用外，随意访问;外用内，需要内部类对象。</w:t>
      </w:r>
    </w:p>
    <w:p w14:paraId="274C71EA" w14:textId="5B187B59" w:rsidR="000F17BD" w:rsidRPr="004C213A" w:rsidRDefault="000F17BD" w:rsidP="000F17BD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=</w:t>
      </w:r>
      <w:r w:rsidRPr="004C213A">
        <w:rPr>
          <w:rStyle w:val="a7"/>
          <w:rFonts w:ascii="宋体" w:hAnsi="宋体"/>
          <w:szCs w:val="24"/>
        </w:rPr>
        <w:t>=======================================</w:t>
      </w:r>
    </w:p>
    <w:p w14:paraId="61D1A040" w14:textId="1BEE4E87" w:rsidR="000F17BD" w:rsidRPr="004C213A" w:rsidRDefault="000F17BD" w:rsidP="000F17BD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如何使用，成员内部类</w:t>
      </w:r>
      <w:r w:rsidRPr="004C213A">
        <w:rPr>
          <w:rStyle w:val="a7"/>
          <w:rFonts w:ascii="宋体" w:hAnsi="宋体"/>
          <w:szCs w:val="24"/>
        </w:rPr>
        <w:t>?有两种方式:</w:t>
      </w:r>
    </w:p>
    <w:p w14:paraId="41FD9057" w14:textId="77777777" w:rsidR="000F17BD" w:rsidRPr="004C213A" w:rsidRDefault="000F17BD" w:rsidP="000F17BD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color w:val="FF0000"/>
          <w:szCs w:val="24"/>
        </w:rPr>
        <w:t>1.间接方式</w:t>
      </w:r>
      <w:r w:rsidRPr="004C213A">
        <w:rPr>
          <w:rStyle w:val="a7"/>
          <w:rFonts w:ascii="宋体" w:hAnsi="宋体"/>
          <w:szCs w:val="24"/>
        </w:rPr>
        <w:t>:在外部类的方法当中，使用内部类;然后main只是调用外部类的方法。</w:t>
      </w:r>
    </w:p>
    <w:p w14:paraId="37973252" w14:textId="77777777" w:rsidR="000F17BD" w:rsidRPr="004C213A" w:rsidRDefault="000F17BD" w:rsidP="000F17BD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color w:val="FF0000"/>
          <w:szCs w:val="24"/>
        </w:rPr>
        <w:t>2.直接方式</w:t>
      </w:r>
      <w:r w:rsidRPr="004C213A">
        <w:rPr>
          <w:rStyle w:val="a7"/>
          <w:rFonts w:ascii="宋体" w:hAnsi="宋体"/>
          <w:szCs w:val="24"/>
        </w:rPr>
        <w:t>，公式:</w:t>
      </w:r>
    </w:p>
    <w:p w14:paraId="6DF451EC" w14:textId="5540F400" w:rsidR="000F17BD" w:rsidRPr="004C213A" w:rsidRDefault="000F17BD" w:rsidP="000F17BD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[外部类名称.内部类名称</w:t>
      </w:r>
      <w:r w:rsidRPr="004C213A">
        <w:rPr>
          <w:rStyle w:val="a7"/>
          <w:rFonts w:ascii="宋体" w:hAnsi="宋体" w:hint="eastAsia"/>
          <w:szCs w:val="24"/>
        </w:rPr>
        <w:t xml:space="preserve"> </w:t>
      </w:r>
      <w:r w:rsidRPr="004C213A">
        <w:rPr>
          <w:rStyle w:val="a7"/>
          <w:rFonts w:ascii="宋体" w:hAnsi="宋体"/>
          <w:szCs w:val="24"/>
        </w:rPr>
        <w:t>对象名= new外部类名称().new内部类名称();]</w:t>
      </w:r>
    </w:p>
    <w:p w14:paraId="36CF9BC5" w14:textId="77777777" w:rsidR="00D106FC" w:rsidRPr="004C213A" w:rsidRDefault="00D106FC" w:rsidP="00D106FC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========================================</w:t>
      </w:r>
    </w:p>
    <w:p w14:paraId="55979A79" w14:textId="77777777" w:rsidR="00D106FC" w:rsidRPr="004C213A" w:rsidRDefault="00D106FC" w:rsidP="00D106FC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内部类的同名变量访问：</w:t>
      </w:r>
    </w:p>
    <w:p w14:paraId="3B7CCFF9" w14:textId="181D3D9E" w:rsidR="00D106FC" w:rsidRPr="004C213A" w:rsidRDefault="00D106FC" w:rsidP="00D106FC">
      <w:pPr>
        <w:ind w:left="42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如果出现了</w:t>
      </w:r>
      <w:commentRangeStart w:id="113"/>
      <w:r w:rsidRPr="004C213A">
        <w:rPr>
          <w:rStyle w:val="a7"/>
          <w:rFonts w:ascii="宋体" w:hAnsi="宋体" w:hint="eastAsia"/>
          <w:szCs w:val="24"/>
        </w:rPr>
        <w:t>重名现象</w:t>
      </w:r>
      <w:commentRangeEnd w:id="113"/>
      <w:r w:rsidR="001D4CE5">
        <w:rPr>
          <w:rStyle w:val="ae"/>
        </w:rPr>
        <w:commentReference w:id="113"/>
      </w:r>
      <w:r w:rsidRPr="004C213A">
        <w:rPr>
          <w:rStyle w:val="a7"/>
          <w:rFonts w:ascii="宋体" w:hAnsi="宋体" w:hint="eastAsia"/>
          <w:szCs w:val="24"/>
        </w:rPr>
        <w:t>，那么格式是</w:t>
      </w:r>
      <w:r w:rsidRPr="004C213A">
        <w:rPr>
          <w:rStyle w:val="a7"/>
          <w:rFonts w:ascii="宋体" w:hAnsi="宋体"/>
          <w:szCs w:val="24"/>
        </w:rPr>
        <w:t>:外部类名称.this.外部类成员变量名</w:t>
      </w:r>
    </w:p>
    <w:p w14:paraId="12E33233" w14:textId="77777777" w:rsidR="000F17BD" w:rsidRPr="00647533" w:rsidRDefault="000F17BD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20"/>
          <w:b/>
          <w:bCs/>
        </w:rPr>
        <w:t>2.</w:t>
      </w:r>
      <w:r w:rsidRPr="00647533">
        <w:rPr>
          <w:rStyle w:val="20"/>
          <w:b/>
          <w:bCs/>
        </w:rPr>
        <w:t>局部内部类</w:t>
      </w:r>
      <w:r w:rsidRPr="00647533">
        <w:rPr>
          <w:rStyle w:val="a7"/>
          <w:b/>
          <w:bCs/>
          <w:sz w:val="30"/>
        </w:rPr>
        <w:t>(</w:t>
      </w:r>
      <w:r w:rsidRPr="00647533">
        <w:rPr>
          <w:rStyle w:val="a7"/>
          <w:b/>
          <w:bCs/>
          <w:sz w:val="30"/>
        </w:rPr>
        <w:t>包含匿名内部类</w:t>
      </w:r>
      <w:r w:rsidRPr="00647533">
        <w:rPr>
          <w:rStyle w:val="a7"/>
          <w:b/>
          <w:bCs/>
          <w:sz w:val="30"/>
        </w:rPr>
        <w:t>)</w:t>
      </w:r>
    </w:p>
    <w:p w14:paraId="72288592" w14:textId="77777777" w:rsidR="00EC37D4" w:rsidRPr="004C213A" w:rsidRDefault="000F17BD" w:rsidP="00EC37D4">
      <w:pPr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ab/>
      </w:r>
      <w:r w:rsidR="00EC37D4" w:rsidRPr="004C213A">
        <w:rPr>
          <w:rStyle w:val="a7"/>
          <w:rFonts w:ascii="宋体" w:hAnsi="宋体" w:hint="eastAsia"/>
          <w:szCs w:val="24"/>
        </w:rPr>
        <w:t>如果一个类是定义在一个</w:t>
      </w:r>
      <w:r w:rsidR="00EC37D4" w:rsidRPr="004C213A">
        <w:rPr>
          <w:rStyle w:val="a7"/>
          <w:rFonts w:ascii="宋体" w:hAnsi="宋体" w:hint="eastAsia"/>
          <w:color w:val="FF0000"/>
          <w:szCs w:val="24"/>
        </w:rPr>
        <w:t>方法内部</w:t>
      </w:r>
      <w:r w:rsidR="00EC37D4" w:rsidRPr="004C213A">
        <w:rPr>
          <w:rStyle w:val="a7"/>
          <w:rFonts w:ascii="宋体" w:hAnsi="宋体" w:hint="eastAsia"/>
          <w:szCs w:val="24"/>
        </w:rPr>
        <w:t>的，那么这就是一个局部内部类。</w:t>
      </w:r>
    </w:p>
    <w:p w14:paraId="17991D30" w14:textId="77777777" w:rsidR="00EC37D4" w:rsidRPr="004C213A" w:rsidRDefault="00EC37D4" w:rsidP="00EC37D4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“局部”</w:t>
      </w:r>
      <w:r w:rsidRPr="004C213A">
        <w:rPr>
          <w:rStyle w:val="a7"/>
          <w:rFonts w:ascii="宋体" w:hAnsi="宋体"/>
          <w:szCs w:val="24"/>
        </w:rPr>
        <w:t>:只有当前所属的方法才能使用它，出了这个</w:t>
      </w:r>
      <w:r w:rsidRPr="004C213A">
        <w:rPr>
          <w:rStyle w:val="a7"/>
          <w:rFonts w:ascii="宋体" w:hAnsi="宋体"/>
          <w:color w:val="FF0000"/>
          <w:szCs w:val="24"/>
        </w:rPr>
        <w:t>方法外面就不能用了</w:t>
      </w:r>
      <w:r w:rsidRPr="004C213A">
        <w:rPr>
          <w:rStyle w:val="a7"/>
          <w:rFonts w:ascii="宋体" w:hAnsi="宋体"/>
          <w:szCs w:val="24"/>
        </w:rPr>
        <w:t>。</w:t>
      </w:r>
    </w:p>
    <w:p w14:paraId="68018AAF" w14:textId="77777777" w:rsidR="00EC37D4" w:rsidRPr="004C213A" w:rsidRDefault="00EC37D4" w:rsidP="00EC37D4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定义格式</w:t>
      </w:r>
      <w:r w:rsidRPr="004C213A">
        <w:rPr>
          <w:rStyle w:val="a7"/>
          <w:rFonts w:ascii="宋体" w:hAnsi="宋体"/>
          <w:szCs w:val="24"/>
        </w:rPr>
        <w:t>:</w:t>
      </w:r>
    </w:p>
    <w:p w14:paraId="1E324A05" w14:textId="77777777" w:rsidR="00EC37D4" w:rsidRPr="004C213A" w:rsidRDefault="00EC37D4" w:rsidP="00EC37D4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修饰符</w:t>
      </w:r>
      <w:r w:rsidRPr="004C213A">
        <w:rPr>
          <w:rStyle w:val="a7"/>
          <w:rFonts w:ascii="宋体" w:hAnsi="宋体"/>
          <w:szCs w:val="24"/>
        </w:rPr>
        <w:t>class 外部类名称{</w:t>
      </w:r>
    </w:p>
    <w:p w14:paraId="0A4E719E" w14:textId="095DDCE6" w:rsidR="00EC37D4" w:rsidRPr="004C213A" w:rsidRDefault="00EC37D4" w:rsidP="004C213A">
      <w:pPr>
        <w:ind w:left="42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修饰符</w:t>
      </w:r>
      <w:r w:rsidRPr="004C213A">
        <w:rPr>
          <w:rStyle w:val="a7"/>
          <w:rFonts w:ascii="宋体" w:hAnsi="宋体"/>
          <w:szCs w:val="24"/>
        </w:rPr>
        <w:t xml:space="preserve"> 返回</w:t>
      </w:r>
      <w:proofErr w:type="gramStart"/>
      <w:r w:rsidRPr="004C213A">
        <w:rPr>
          <w:rStyle w:val="a7"/>
          <w:rFonts w:ascii="宋体" w:hAnsi="宋体"/>
          <w:szCs w:val="24"/>
        </w:rPr>
        <w:t>值类型</w:t>
      </w:r>
      <w:proofErr w:type="gramEnd"/>
      <w:r w:rsidRPr="004C213A">
        <w:rPr>
          <w:rStyle w:val="a7"/>
          <w:rFonts w:ascii="宋体" w:hAnsi="宋体" w:hint="eastAsia"/>
          <w:szCs w:val="24"/>
        </w:rPr>
        <w:t xml:space="preserve"> </w:t>
      </w:r>
      <w:r w:rsidRPr="004C213A">
        <w:rPr>
          <w:rStyle w:val="a7"/>
          <w:rFonts w:ascii="宋体" w:hAnsi="宋体"/>
          <w:szCs w:val="24"/>
        </w:rPr>
        <w:t>外部类</w:t>
      </w:r>
      <w:r w:rsidRPr="004C213A">
        <w:rPr>
          <w:rStyle w:val="a7"/>
          <w:rFonts w:ascii="宋体" w:hAnsi="宋体"/>
          <w:color w:val="FF0000"/>
          <w:szCs w:val="24"/>
        </w:rPr>
        <w:t>方法名称</w:t>
      </w:r>
      <w:r w:rsidRPr="004C213A">
        <w:rPr>
          <w:rStyle w:val="a7"/>
          <w:rFonts w:ascii="宋体" w:hAnsi="宋体"/>
          <w:szCs w:val="24"/>
        </w:rPr>
        <w:t>(参数列表) {</w:t>
      </w:r>
    </w:p>
    <w:p w14:paraId="7E697F07" w14:textId="77777777" w:rsidR="00EC37D4" w:rsidRPr="004C213A" w:rsidRDefault="00EC37D4" w:rsidP="00EC37D4">
      <w:pPr>
        <w:ind w:left="84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class局部内部类名称{</w:t>
      </w:r>
    </w:p>
    <w:p w14:paraId="303B3E6F" w14:textId="77777777" w:rsidR="00EC37D4" w:rsidRPr="004C213A" w:rsidRDefault="00EC37D4" w:rsidP="00EC37D4">
      <w:pPr>
        <w:ind w:left="126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//</w:t>
      </w:r>
    </w:p>
    <w:p w14:paraId="6BD6EAC9" w14:textId="77777777" w:rsidR="00EC37D4" w:rsidRPr="004C213A" w:rsidRDefault="00EC37D4" w:rsidP="00EC37D4">
      <w:pPr>
        <w:ind w:left="84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}</w:t>
      </w:r>
    </w:p>
    <w:p w14:paraId="2EF9FF48" w14:textId="0582E37D" w:rsidR="00EC37D4" w:rsidRPr="004C213A" w:rsidRDefault="00EC37D4" w:rsidP="00EC37D4">
      <w:pPr>
        <w:ind w:left="420"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//</w:t>
      </w:r>
    </w:p>
    <w:p w14:paraId="672F0BC3" w14:textId="70F016A7" w:rsidR="000F17BD" w:rsidRPr="004C213A" w:rsidRDefault="00EC37D4" w:rsidP="00EC37D4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}</w:t>
      </w:r>
    </w:p>
    <w:p w14:paraId="54AA0883" w14:textId="77777777" w:rsidR="00EC37D4" w:rsidRPr="004C213A" w:rsidRDefault="00EC37D4" w:rsidP="00EC37D4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========================================</w:t>
      </w:r>
    </w:p>
    <w:p w14:paraId="66D1BDBD" w14:textId="77777777" w:rsidR="00EC37D4" w:rsidRPr="004C213A" w:rsidRDefault="00EC37D4" w:rsidP="00EC37D4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public &gt; protected &gt; (default) &gt; private</w:t>
      </w:r>
    </w:p>
    <w:p w14:paraId="1768E05E" w14:textId="77777777" w:rsidR="00EC37D4" w:rsidRPr="004C213A" w:rsidRDefault="00EC37D4" w:rsidP="00EC37D4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定义一个类的时候，权限修饰符规则</w:t>
      </w:r>
      <w:r w:rsidRPr="004C213A">
        <w:rPr>
          <w:rStyle w:val="a7"/>
          <w:rFonts w:ascii="宋体" w:hAnsi="宋体"/>
          <w:szCs w:val="24"/>
        </w:rPr>
        <w:t>:</w:t>
      </w:r>
    </w:p>
    <w:p w14:paraId="2D742E6C" w14:textId="77777777" w:rsidR="00EC37D4" w:rsidRPr="004C213A" w:rsidRDefault="00EC37D4" w:rsidP="00EC37D4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1.外部类: public / (default)</w:t>
      </w:r>
    </w:p>
    <w:p w14:paraId="5D25A885" w14:textId="77777777" w:rsidR="00EC37D4" w:rsidRPr="004C213A" w:rsidRDefault="00EC37D4" w:rsidP="00EC37D4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2.成员内部类: public / protected / (default) / private</w:t>
      </w:r>
    </w:p>
    <w:p w14:paraId="10C27559" w14:textId="28A17E02" w:rsidR="00EC37D4" w:rsidRPr="004C213A" w:rsidRDefault="00EC37D4" w:rsidP="00EC37D4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3.局部内部类:什么都不能写</w:t>
      </w:r>
    </w:p>
    <w:p w14:paraId="4E84B0AB" w14:textId="77777777" w:rsidR="004C213A" w:rsidRPr="004C213A" w:rsidRDefault="004C213A" w:rsidP="004C213A">
      <w:pPr>
        <w:ind w:firstLine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lastRenderedPageBreak/>
        <w:t>========================================</w:t>
      </w:r>
    </w:p>
    <w:p w14:paraId="31CC58AC" w14:textId="77777777" w:rsidR="004C213A" w:rsidRPr="004C213A" w:rsidRDefault="004C213A" w:rsidP="004C213A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局部内部类，如果希望访问所在方法的局部变量，那么这个局部变量必须是</w:t>
      </w:r>
      <w:r w:rsidRPr="004C213A">
        <w:rPr>
          <w:rStyle w:val="a7"/>
          <w:rFonts w:ascii="宋体" w:hAnsi="宋体"/>
          <w:szCs w:val="24"/>
        </w:rPr>
        <w:t>[</w:t>
      </w:r>
      <w:r w:rsidRPr="004C213A">
        <w:rPr>
          <w:rStyle w:val="a7"/>
          <w:rFonts w:ascii="宋体" w:hAnsi="宋体"/>
          <w:color w:val="FF0000"/>
          <w:szCs w:val="24"/>
        </w:rPr>
        <w:t>有效final的</w:t>
      </w:r>
      <w:r w:rsidRPr="004C213A">
        <w:rPr>
          <w:rStyle w:val="a7"/>
          <w:rFonts w:ascii="宋体" w:hAnsi="宋体"/>
          <w:szCs w:val="24"/>
        </w:rPr>
        <w:t>]。</w:t>
      </w:r>
    </w:p>
    <w:p w14:paraId="07729495" w14:textId="77777777" w:rsidR="004C213A" w:rsidRPr="004C213A" w:rsidRDefault="004C213A" w:rsidP="004C213A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备注</w:t>
      </w:r>
      <w:r w:rsidRPr="004C213A">
        <w:rPr>
          <w:rStyle w:val="a7"/>
          <w:rFonts w:ascii="宋体" w:hAnsi="宋体"/>
          <w:szCs w:val="24"/>
        </w:rPr>
        <w:t>:从Java 8+开始，只要局部变量事实不变，那么final关键字可以省略。</w:t>
      </w:r>
    </w:p>
    <w:p w14:paraId="51BAC04A" w14:textId="77777777" w:rsidR="004C213A" w:rsidRPr="004C213A" w:rsidRDefault="004C213A" w:rsidP="004C213A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 w:hint="eastAsia"/>
          <w:szCs w:val="24"/>
        </w:rPr>
        <w:t>原因</w:t>
      </w:r>
      <w:r w:rsidRPr="004C213A">
        <w:rPr>
          <w:rStyle w:val="a7"/>
          <w:rFonts w:ascii="宋体" w:hAnsi="宋体"/>
          <w:szCs w:val="24"/>
        </w:rPr>
        <w:t>:</w:t>
      </w:r>
    </w:p>
    <w:p w14:paraId="046FBE83" w14:textId="50AA63B6" w:rsidR="004C213A" w:rsidRPr="004C213A" w:rsidRDefault="004C213A" w:rsidP="004C213A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1.new出来的对象在堆内存当中。</w:t>
      </w:r>
    </w:p>
    <w:p w14:paraId="4DEC6315" w14:textId="209008B2" w:rsidR="004C213A" w:rsidRPr="004C213A" w:rsidRDefault="004C213A" w:rsidP="004C213A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2.局部变量是跟着方法走的，在</w:t>
      </w:r>
      <w:proofErr w:type="gramStart"/>
      <w:r w:rsidRPr="004C213A">
        <w:rPr>
          <w:rStyle w:val="a7"/>
          <w:rFonts w:ascii="宋体" w:hAnsi="宋体"/>
          <w:szCs w:val="24"/>
        </w:rPr>
        <w:t>栈</w:t>
      </w:r>
      <w:proofErr w:type="gramEnd"/>
      <w:r w:rsidRPr="004C213A">
        <w:rPr>
          <w:rStyle w:val="a7"/>
          <w:rFonts w:ascii="宋体" w:hAnsi="宋体"/>
          <w:szCs w:val="24"/>
        </w:rPr>
        <w:t>内存当中。</w:t>
      </w:r>
    </w:p>
    <w:p w14:paraId="00A1FF04" w14:textId="33C02F29" w:rsidR="004C213A" w:rsidRPr="004C213A" w:rsidRDefault="004C213A" w:rsidP="004C213A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3.方法运行结束之后，立刻出</w:t>
      </w:r>
      <w:proofErr w:type="gramStart"/>
      <w:r w:rsidRPr="004C213A">
        <w:rPr>
          <w:rStyle w:val="a7"/>
          <w:rFonts w:ascii="宋体" w:hAnsi="宋体"/>
          <w:szCs w:val="24"/>
        </w:rPr>
        <w:t>栈</w:t>
      </w:r>
      <w:proofErr w:type="gramEnd"/>
      <w:r w:rsidRPr="004C213A">
        <w:rPr>
          <w:rStyle w:val="a7"/>
          <w:rFonts w:ascii="宋体" w:hAnsi="宋体"/>
          <w:szCs w:val="24"/>
        </w:rPr>
        <w:t>，局部变量就会立刻消失。</w:t>
      </w:r>
    </w:p>
    <w:p w14:paraId="73734937" w14:textId="7A9C22B9" w:rsidR="004C213A" w:rsidRDefault="004C213A" w:rsidP="004C213A">
      <w:pPr>
        <w:ind w:left="420"/>
        <w:rPr>
          <w:rStyle w:val="a7"/>
          <w:rFonts w:ascii="宋体" w:hAnsi="宋体"/>
          <w:szCs w:val="24"/>
        </w:rPr>
      </w:pPr>
      <w:r w:rsidRPr="004C213A">
        <w:rPr>
          <w:rStyle w:val="a7"/>
          <w:rFonts w:ascii="宋体" w:hAnsi="宋体"/>
          <w:szCs w:val="24"/>
        </w:rPr>
        <w:t>4.但是new出来的对象会在堆当中持续存在，直到垃圾回收消失。</w:t>
      </w:r>
    </w:p>
    <w:p w14:paraId="553C0EEC" w14:textId="114A1499" w:rsidR="004C213A" w:rsidRDefault="00AE3A66" w:rsidP="004C213A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Fonts w:ascii="宋体" w:hAnsi="宋体" w:hint="eastAsia"/>
          <w:b/>
          <w:bCs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2D683A" wp14:editId="0168F4FA">
                <wp:simplePos x="0" y="0"/>
                <wp:positionH relativeFrom="margin">
                  <wp:posOffset>114300</wp:posOffset>
                </wp:positionH>
                <wp:positionV relativeFrom="paragraph">
                  <wp:posOffset>8890</wp:posOffset>
                </wp:positionV>
                <wp:extent cx="177800" cy="184150"/>
                <wp:effectExtent l="0" t="0" r="0" b="6350"/>
                <wp:wrapNone/>
                <wp:docPr id="7" name="星形: 五角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84150"/>
                        </a:xfrm>
                        <a:prstGeom prst="star5">
                          <a:avLst>
                            <a:gd name="adj" fmla="val 15979"/>
                            <a:gd name="hf" fmla="val 105146"/>
                            <a:gd name="vf" fmla="val 110557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21293" id="星形: 五角 7" o:spid="_x0000_s1026" style="position:absolute;left:0;text-align:left;margin-left:9pt;margin-top:.7pt;width:14pt;height:14.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177800,18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" path="m,70339r71341,5138l88900,r17559,75477l177800,70339r-60489,41509l143843,184150,88900,134327,33957,184150,60489,111848,,70339xe" fillcolor="red" stroked="f">
                <v:path arrowok="t" o:connecttype="custom" o:connectlocs="0,70339;71341,75477;88900,0;106459,75477;177800,70339;117311,111848;143843,184150;88900,134327;33957,184150;60489,111848;0,70339" o:connectangles="0,0,0,0,0,0,0,0,0,0,0"/>
                <w10:wrap anchorx="margin"/>
              </v:shape>
            </w:pict>
          </mc:Fallback>
        </mc:AlternateContent>
      </w:r>
      <w:r w:rsidR="004C213A">
        <w:rPr>
          <w:rStyle w:val="a7"/>
          <w:rFonts w:ascii="宋体" w:hAnsi="宋体"/>
          <w:szCs w:val="24"/>
        </w:rPr>
        <w:tab/>
      </w:r>
      <w:r w:rsidR="004C213A">
        <w:rPr>
          <w:rStyle w:val="a7"/>
          <w:rFonts w:ascii="宋体" w:hAnsi="宋体" w:hint="eastAsia"/>
          <w:szCs w:val="24"/>
        </w:rPr>
        <w:t>匿名内部类</w:t>
      </w:r>
      <w:r>
        <w:rPr>
          <w:rStyle w:val="a7"/>
          <w:rFonts w:ascii="宋体" w:hAnsi="宋体" w:hint="eastAsia"/>
          <w:szCs w:val="24"/>
        </w:rPr>
        <w:t>：</w:t>
      </w:r>
    </w:p>
    <w:p w14:paraId="24A380DA" w14:textId="5CF8F556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 w:hint="eastAsia"/>
          <w:szCs w:val="24"/>
        </w:rPr>
        <w:t>如果接口的实现类</w:t>
      </w:r>
      <w:r w:rsidRPr="00AE3A66">
        <w:rPr>
          <w:rStyle w:val="a7"/>
          <w:rFonts w:ascii="宋体" w:hAnsi="宋体"/>
          <w:szCs w:val="24"/>
        </w:rPr>
        <w:t>(或者</w:t>
      </w:r>
      <w:proofErr w:type="gramStart"/>
      <w:r w:rsidRPr="00AE3A66">
        <w:rPr>
          <w:rStyle w:val="a7"/>
          <w:rFonts w:ascii="宋体" w:hAnsi="宋体"/>
          <w:szCs w:val="24"/>
        </w:rPr>
        <w:t>是父类的</w:t>
      </w:r>
      <w:proofErr w:type="gramEnd"/>
      <w:r w:rsidRPr="00AE3A66">
        <w:rPr>
          <w:rStyle w:val="a7"/>
          <w:rFonts w:ascii="宋体" w:hAnsi="宋体"/>
          <w:szCs w:val="24"/>
        </w:rPr>
        <w:t>子类)只需要使用</w:t>
      </w:r>
      <w:r w:rsidRPr="00AE3A66">
        <w:rPr>
          <w:rStyle w:val="a7"/>
          <w:rFonts w:ascii="宋体" w:hAnsi="宋体"/>
          <w:color w:val="FF0000"/>
          <w:szCs w:val="24"/>
        </w:rPr>
        <w:t>唯一的一次</w:t>
      </w:r>
      <w:r w:rsidRPr="00AE3A66">
        <w:rPr>
          <w:rStyle w:val="a7"/>
          <w:rFonts w:ascii="宋体" w:hAnsi="宋体"/>
          <w:szCs w:val="24"/>
        </w:rPr>
        <w:t>，</w:t>
      </w:r>
    </w:p>
    <w:p w14:paraId="2F92E9D6" w14:textId="57438CBA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 w:hint="eastAsia"/>
          <w:szCs w:val="24"/>
        </w:rPr>
        <w:t>那么这种情况下就可以省略掉该类的定义，而改为使用</w:t>
      </w:r>
      <w:r w:rsidRPr="00AE3A66">
        <w:rPr>
          <w:rStyle w:val="a7"/>
          <w:rFonts w:ascii="宋体" w:hAnsi="宋体"/>
          <w:szCs w:val="24"/>
        </w:rPr>
        <w:t>[</w:t>
      </w:r>
      <w:r w:rsidRPr="00AE3A66">
        <w:rPr>
          <w:rStyle w:val="a7"/>
          <w:rFonts w:ascii="宋体" w:hAnsi="宋体"/>
          <w:color w:val="FF0000"/>
          <w:szCs w:val="24"/>
        </w:rPr>
        <w:t>匿名内部类</w:t>
      </w:r>
      <w:r w:rsidRPr="00AE3A66">
        <w:rPr>
          <w:rStyle w:val="a7"/>
          <w:rFonts w:ascii="宋体" w:hAnsi="宋体"/>
          <w:szCs w:val="24"/>
        </w:rPr>
        <w:t>]。</w:t>
      </w:r>
    </w:p>
    <w:p w14:paraId="32218AE3" w14:textId="336C27E7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 w:hint="eastAsia"/>
          <w:szCs w:val="24"/>
        </w:rPr>
        <w:t>匿名内部类的定义格式</w:t>
      </w:r>
      <w:r w:rsidRPr="00AE3A66">
        <w:rPr>
          <w:rStyle w:val="a7"/>
          <w:rFonts w:ascii="宋体" w:hAnsi="宋体"/>
          <w:szCs w:val="24"/>
        </w:rPr>
        <w:t>:</w:t>
      </w:r>
    </w:p>
    <w:p w14:paraId="0530A32D" w14:textId="2EB5513F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 w:hint="eastAsia"/>
          <w:szCs w:val="24"/>
        </w:rPr>
        <w:t>接口名称对象名</w:t>
      </w:r>
      <w:r w:rsidR="00B91AB4">
        <w:rPr>
          <w:rStyle w:val="a7"/>
          <w:rFonts w:ascii="宋体" w:hAnsi="宋体" w:hint="eastAsia"/>
          <w:szCs w:val="24"/>
        </w:rPr>
        <w:t xml:space="preserve"> </w:t>
      </w:r>
      <w:r w:rsidRPr="00AE3A66">
        <w:rPr>
          <w:rStyle w:val="a7"/>
          <w:rFonts w:ascii="宋体" w:hAnsi="宋体"/>
          <w:szCs w:val="24"/>
        </w:rPr>
        <w:t>= new</w:t>
      </w:r>
      <w:r w:rsidRPr="00AE3A66">
        <w:rPr>
          <w:rStyle w:val="a7"/>
          <w:rFonts w:ascii="宋体" w:hAnsi="宋体" w:hint="eastAsia"/>
          <w:szCs w:val="24"/>
        </w:rPr>
        <w:t>接口名称</w:t>
      </w:r>
      <w:r w:rsidRPr="00AE3A66">
        <w:rPr>
          <w:rStyle w:val="a7"/>
          <w:rFonts w:ascii="宋体" w:hAnsi="宋体"/>
          <w:szCs w:val="24"/>
        </w:rPr>
        <w:t>() {</w:t>
      </w:r>
    </w:p>
    <w:p w14:paraId="35F0A71A" w14:textId="0F632D16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/>
          <w:szCs w:val="24"/>
        </w:rPr>
        <w:t>// 覆盖重写所有抽象方法</w:t>
      </w:r>
    </w:p>
    <w:p w14:paraId="6204E5EB" w14:textId="55E8DDC6" w:rsid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/>
          <w:szCs w:val="24"/>
        </w:rPr>
        <w:t>};</w:t>
      </w:r>
    </w:p>
    <w:p w14:paraId="793A1B22" w14:textId="77777777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 w:hint="eastAsia"/>
          <w:szCs w:val="24"/>
        </w:rPr>
        <w:t>对格式“</w:t>
      </w:r>
      <w:r w:rsidRPr="00AE3A66">
        <w:rPr>
          <w:rStyle w:val="a7"/>
          <w:rFonts w:ascii="宋体" w:hAnsi="宋体"/>
          <w:szCs w:val="24"/>
        </w:rPr>
        <w:t>new接口名称() {... }”进行解析:</w:t>
      </w:r>
    </w:p>
    <w:p w14:paraId="452FE5E8" w14:textId="5DC572B7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/>
          <w:szCs w:val="24"/>
        </w:rPr>
        <w:t>1. new代表创建对象的动作</w:t>
      </w:r>
    </w:p>
    <w:p w14:paraId="5993C72D" w14:textId="17C722BD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/>
          <w:szCs w:val="24"/>
        </w:rPr>
        <w:t>2.</w:t>
      </w:r>
      <w:r w:rsidR="00CF06B8">
        <w:rPr>
          <w:rStyle w:val="a7"/>
          <w:rFonts w:ascii="宋体" w:hAnsi="宋体"/>
          <w:szCs w:val="24"/>
        </w:rPr>
        <w:t xml:space="preserve"> </w:t>
      </w:r>
      <w:r w:rsidRPr="00AE3A66">
        <w:rPr>
          <w:rStyle w:val="a7"/>
          <w:rFonts w:ascii="宋体" w:hAnsi="宋体"/>
          <w:szCs w:val="24"/>
        </w:rPr>
        <w:t>接口名称就是匿名内部类需要实现哪个接口</w:t>
      </w:r>
    </w:p>
    <w:p w14:paraId="154CF7A5" w14:textId="6ACFB799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/>
          <w:szCs w:val="24"/>
        </w:rPr>
        <w:t>3. {... }这才是匿名内部类的内容</w:t>
      </w:r>
    </w:p>
    <w:p w14:paraId="44C536CE" w14:textId="0CD136EE" w:rsidR="00AE3A66" w:rsidRP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 w:hint="eastAsia"/>
          <w:szCs w:val="24"/>
        </w:rPr>
        <w:t>另外还要</w:t>
      </w:r>
      <w:r w:rsidRPr="00CF06B8">
        <w:rPr>
          <w:rStyle w:val="a7"/>
          <w:rFonts w:ascii="宋体" w:hAnsi="宋体" w:hint="eastAsia"/>
          <w:color w:val="FF0000"/>
          <w:szCs w:val="24"/>
        </w:rPr>
        <w:t>注意</w:t>
      </w:r>
      <w:r w:rsidRPr="00AE3A66">
        <w:rPr>
          <w:rStyle w:val="a7"/>
          <w:rFonts w:ascii="宋体" w:hAnsi="宋体" w:hint="eastAsia"/>
          <w:szCs w:val="24"/>
        </w:rPr>
        <w:t>几点问题</w:t>
      </w:r>
      <w:r w:rsidRPr="00AE3A66">
        <w:rPr>
          <w:rStyle w:val="a7"/>
          <w:rFonts w:ascii="宋体" w:hAnsi="宋体"/>
          <w:szCs w:val="24"/>
        </w:rPr>
        <w:t>:</w:t>
      </w:r>
    </w:p>
    <w:p w14:paraId="4854B644" w14:textId="74E123F8" w:rsidR="00AE3A66" w:rsidRPr="00AE3A66" w:rsidRDefault="00AE3A66" w:rsidP="00583C63">
      <w:pPr>
        <w:pStyle w:val="a3"/>
        <w:numPr>
          <w:ilvl w:val="0"/>
          <w:numId w:val="6"/>
        </w:numPr>
        <w:tabs>
          <w:tab w:val="left" w:pos="521"/>
        </w:tabs>
        <w:ind w:firstLineChars="0"/>
        <w:rPr>
          <w:rStyle w:val="a7"/>
          <w:rFonts w:ascii="宋体" w:hAnsi="宋体"/>
          <w:szCs w:val="24"/>
        </w:rPr>
      </w:pPr>
      <w:r w:rsidRPr="00AE3A66">
        <w:rPr>
          <w:rStyle w:val="a7"/>
          <w:rFonts w:ascii="宋体" w:hAnsi="宋体"/>
          <w:szCs w:val="24"/>
        </w:rPr>
        <w:t>匿名内部类，在[</w:t>
      </w:r>
      <w:r w:rsidRPr="00CF06B8">
        <w:rPr>
          <w:rStyle w:val="a7"/>
          <w:rFonts w:ascii="宋体" w:hAnsi="宋体"/>
          <w:color w:val="FF0000"/>
          <w:szCs w:val="24"/>
        </w:rPr>
        <w:t>创建对象</w:t>
      </w:r>
      <w:r w:rsidRPr="00AE3A66">
        <w:rPr>
          <w:rStyle w:val="a7"/>
          <w:rFonts w:ascii="宋体" w:hAnsi="宋体"/>
          <w:szCs w:val="24"/>
        </w:rPr>
        <w:t>]的时候，只能使用唯一次。</w:t>
      </w:r>
    </w:p>
    <w:p w14:paraId="571CB2E4" w14:textId="6A534691" w:rsidR="00AE3A66" w:rsidRPr="00AE3A66" w:rsidRDefault="00AE3A66" w:rsidP="00AE3A66">
      <w:pPr>
        <w:tabs>
          <w:tab w:val="left" w:pos="521"/>
        </w:tabs>
        <w:ind w:left="840"/>
        <w:rPr>
          <w:rStyle w:val="a7"/>
          <w:rFonts w:ascii="宋体" w:hAnsi="宋体"/>
          <w:szCs w:val="24"/>
        </w:rPr>
      </w:pPr>
      <w:r w:rsidRPr="00AE3A66">
        <w:rPr>
          <w:rStyle w:val="a7"/>
          <w:rFonts w:ascii="宋体" w:hAnsi="宋体" w:hint="eastAsia"/>
          <w:szCs w:val="24"/>
        </w:rPr>
        <w:t>如果希望</w:t>
      </w:r>
      <w:r w:rsidRPr="00CF06B8">
        <w:rPr>
          <w:rStyle w:val="a7"/>
          <w:rFonts w:ascii="宋体" w:hAnsi="宋体" w:hint="eastAsia"/>
          <w:color w:val="FF0000"/>
          <w:szCs w:val="24"/>
        </w:rPr>
        <w:t>多次创建对象</w:t>
      </w:r>
      <w:r w:rsidRPr="00AE3A66">
        <w:rPr>
          <w:rStyle w:val="a7"/>
          <w:rFonts w:ascii="宋体" w:hAnsi="宋体" w:hint="eastAsia"/>
          <w:szCs w:val="24"/>
        </w:rPr>
        <w:t>，而且类的内容</w:t>
      </w:r>
      <w:r w:rsidR="00CF06B8">
        <w:rPr>
          <w:rStyle w:val="a7"/>
          <w:rFonts w:ascii="宋体" w:hAnsi="宋体" w:hint="eastAsia"/>
          <w:szCs w:val="24"/>
        </w:rPr>
        <w:t>一</w:t>
      </w:r>
      <w:r w:rsidRPr="00AE3A66">
        <w:rPr>
          <w:rStyle w:val="a7"/>
          <w:rFonts w:ascii="宋体" w:hAnsi="宋体"/>
          <w:szCs w:val="24"/>
        </w:rPr>
        <w:t>样的话， 那么就必须使用单独</w:t>
      </w:r>
      <w:r w:rsidRPr="00CF06B8">
        <w:rPr>
          <w:rStyle w:val="a7"/>
          <w:rFonts w:ascii="宋体" w:hAnsi="宋体"/>
          <w:color w:val="FF0000"/>
          <w:szCs w:val="24"/>
        </w:rPr>
        <w:t>定义的实现类</w:t>
      </w:r>
      <w:r w:rsidRPr="00AE3A66">
        <w:rPr>
          <w:rStyle w:val="a7"/>
          <w:rFonts w:ascii="宋体" w:hAnsi="宋体"/>
          <w:szCs w:val="24"/>
        </w:rPr>
        <w:t>了。</w:t>
      </w:r>
    </w:p>
    <w:p w14:paraId="0307C4A0" w14:textId="7B2F214D" w:rsidR="00AE3A66" w:rsidRPr="00CF06B8" w:rsidRDefault="00AE3A66" w:rsidP="00583C63">
      <w:pPr>
        <w:pStyle w:val="a3"/>
        <w:numPr>
          <w:ilvl w:val="0"/>
          <w:numId w:val="6"/>
        </w:numPr>
        <w:tabs>
          <w:tab w:val="left" w:pos="521"/>
        </w:tabs>
        <w:ind w:firstLineChars="0"/>
        <w:rPr>
          <w:rStyle w:val="a7"/>
          <w:rFonts w:ascii="宋体" w:hAnsi="宋体"/>
          <w:szCs w:val="24"/>
        </w:rPr>
      </w:pPr>
      <w:r w:rsidRPr="00CF06B8">
        <w:rPr>
          <w:rStyle w:val="a7"/>
          <w:rFonts w:ascii="宋体" w:hAnsi="宋体"/>
          <w:szCs w:val="24"/>
        </w:rPr>
        <w:t>匿名对象，在[</w:t>
      </w:r>
      <w:r w:rsidRPr="00CF06B8">
        <w:rPr>
          <w:rStyle w:val="a7"/>
          <w:rFonts w:ascii="宋体" w:hAnsi="宋体"/>
          <w:color w:val="FF0000"/>
          <w:szCs w:val="24"/>
        </w:rPr>
        <w:t>调用方法</w:t>
      </w:r>
      <w:r w:rsidRPr="00CF06B8">
        <w:rPr>
          <w:rStyle w:val="a7"/>
          <w:rFonts w:ascii="宋体" w:hAnsi="宋体"/>
          <w:szCs w:val="24"/>
        </w:rPr>
        <w:t>]的时候，只能调用唯一</w:t>
      </w:r>
      <w:proofErr w:type="gramStart"/>
      <w:r w:rsidRPr="00CF06B8">
        <w:rPr>
          <w:rStyle w:val="a7"/>
          <w:rFonts w:ascii="宋体" w:hAnsi="宋体"/>
          <w:szCs w:val="24"/>
        </w:rPr>
        <w:t>一</w:t>
      </w:r>
      <w:proofErr w:type="gramEnd"/>
      <w:r w:rsidRPr="00CF06B8">
        <w:rPr>
          <w:rStyle w:val="a7"/>
          <w:rFonts w:ascii="宋体" w:hAnsi="宋体"/>
          <w:szCs w:val="24"/>
        </w:rPr>
        <w:t>次。</w:t>
      </w:r>
    </w:p>
    <w:p w14:paraId="02BC0050" w14:textId="77777777" w:rsidR="00AE3A66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 w:hint="eastAsia"/>
          <w:szCs w:val="24"/>
        </w:rPr>
        <w:t>如果希望同一个对象，</w:t>
      </w:r>
      <w:r w:rsidRPr="00CF06B8">
        <w:rPr>
          <w:rStyle w:val="a7"/>
          <w:rFonts w:ascii="宋体" w:hAnsi="宋体" w:hint="eastAsia"/>
          <w:color w:val="FF0000"/>
          <w:szCs w:val="24"/>
        </w:rPr>
        <w:t>调用多次方法</w:t>
      </w:r>
      <w:r w:rsidRPr="00AE3A66">
        <w:rPr>
          <w:rStyle w:val="a7"/>
          <w:rFonts w:ascii="宋体" w:hAnsi="宋体" w:hint="eastAsia"/>
          <w:szCs w:val="24"/>
        </w:rPr>
        <w:t>，那么必须给</w:t>
      </w:r>
      <w:r w:rsidRPr="00CF06B8">
        <w:rPr>
          <w:rStyle w:val="a7"/>
          <w:rFonts w:ascii="宋体" w:hAnsi="宋体" w:hint="eastAsia"/>
          <w:color w:val="FF0000"/>
          <w:szCs w:val="24"/>
        </w:rPr>
        <w:t>对象起个名字</w:t>
      </w:r>
      <w:r w:rsidRPr="00AE3A66">
        <w:rPr>
          <w:rStyle w:val="a7"/>
          <w:rFonts w:ascii="宋体" w:hAnsi="宋体" w:hint="eastAsia"/>
          <w:szCs w:val="24"/>
        </w:rPr>
        <w:t>。</w:t>
      </w:r>
    </w:p>
    <w:p w14:paraId="41FD221A" w14:textId="44254E91" w:rsidR="00AE3A66" w:rsidRPr="00CF06B8" w:rsidRDefault="00AE3A66" w:rsidP="00583C63">
      <w:pPr>
        <w:pStyle w:val="a3"/>
        <w:numPr>
          <w:ilvl w:val="0"/>
          <w:numId w:val="6"/>
        </w:numPr>
        <w:tabs>
          <w:tab w:val="left" w:pos="521"/>
        </w:tabs>
        <w:ind w:firstLineChars="0"/>
        <w:rPr>
          <w:rStyle w:val="a7"/>
          <w:rFonts w:ascii="宋体" w:hAnsi="宋体"/>
          <w:szCs w:val="24"/>
        </w:rPr>
      </w:pPr>
      <w:r w:rsidRPr="00CF06B8">
        <w:rPr>
          <w:rStyle w:val="a7"/>
          <w:rFonts w:ascii="宋体" w:hAnsi="宋体"/>
          <w:szCs w:val="24"/>
        </w:rPr>
        <w:t>匿名内部类是省略了[</w:t>
      </w:r>
      <w:r w:rsidRPr="00CF06B8">
        <w:rPr>
          <w:rStyle w:val="a7"/>
          <w:rFonts w:ascii="宋体" w:hAnsi="宋体"/>
          <w:color w:val="FF0000"/>
          <w:szCs w:val="24"/>
        </w:rPr>
        <w:t>实现类/子类名称</w:t>
      </w:r>
      <w:r w:rsidRPr="00CF06B8">
        <w:rPr>
          <w:rStyle w:val="a7"/>
          <w:rFonts w:ascii="宋体" w:hAnsi="宋体"/>
          <w:szCs w:val="24"/>
        </w:rPr>
        <w:t>]，但是匿名对象是省略了[</w:t>
      </w:r>
      <w:r w:rsidRPr="00CF06B8">
        <w:rPr>
          <w:rStyle w:val="a7"/>
          <w:rFonts w:ascii="宋体" w:hAnsi="宋体"/>
          <w:color w:val="FF0000"/>
          <w:szCs w:val="24"/>
        </w:rPr>
        <w:t>对象名称</w:t>
      </w:r>
      <w:r w:rsidRPr="00CF06B8">
        <w:rPr>
          <w:rStyle w:val="a7"/>
          <w:rFonts w:ascii="宋体" w:hAnsi="宋体"/>
          <w:szCs w:val="24"/>
        </w:rPr>
        <w:t>]</w:t>
      </w:r>
    </w:p>
    <w:p w14:paraId="6190E698" w14:textId="41E14C0B" w:rsidR="00AE3A66" w:rsidRPr="004C213A" w:rsidRDefault="00AE3A66" w:rsidP="00AE3A66">
      <w:pPr>
        <w:tabs>
          <w:tab w:val="left" w:pos="521"/>
        </w:tabs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="00CF06B8">
        <w:rPr>
          <w:rStyle w:val="a7"/>
          <w:rFonts w:ascii="宋体" w:hAnsi="宋体"/>
          <w:szCs w:val="24"/>
        </w:rPr>
        <w:tab/>
      </w:r>
      <w:r w:rsidRPr="00AE3A66">
        <w:rPr>
          <w:rStyle w:val="a7"/>
          <w:rFonts w:ascii="宋体" w:hAnsi="宋体" w:hint="eastAsia"/>
          <w:szCs w:val="24"/>
        </w:rPr>
        <w:t>强调</w:t>
      </w:r>
      <w:r w:rsidRPr="00AE3A66">
        <w:rPr>
          <w:rStyle w:val="a7"/>
          <w:rFonts w:ascii="宋体" w:hAnsi="宋体"/>
          <w:szCs w:val="24"/>
        </w:rPr>
        <w:t>:匿名内部类和匿名对象不是</w:t>
      </w:r>
      <w:r>
        <w:rPr>
          <w:rStyle w:val="a7"/>
          <w:rFonts w:ascii="宋体" w:hAnsi="宋体" w:hint="eastAsia"/>
          <w:szCs w:val="24"/>
        </w:rPr>
        <w:t>一</w:t>
      </w:r>
      <w:r w:rsidRPr="00AE3A66">
        <w:rPr>
          <w:rStyle w:val="a7"/>
          <w:rFonts w:ascii="宋体" w:hAnsi="宋体"/>
          <w:szCs w:val="24"/>
        </w:rPr>
        <w:t>回事! ! !</w:t>
      </w:r>
    </w:p>
    <w:p w14:paraId="16D334A4" w14:textId="7F39F5E5" w:rsidR="001A6CC2" w:rsidRPr="00322798" w:rsidRDefault="00322798" w:rsidP="00322798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27F7C671" w14:textId="496A43D4" w:rsidR="00594323" w:rsidRDefault="000755E2" w:rsidP="000755E2">
      <w:pPr>
        <w:pStyle w:val="1"/>
        <w:rPr>
          <w:rStyle w:val="a7"/>
          <w:rFonts w:ascii="黑体" w:eastAsia="黑体" w:hAnsi="黑体"/>
        </w:rPr>
      </w:pPr>
      <w:r w:rsidRPr="000755E2">
        <w:rPr>
          <w:rStyle w:val="a7"/>
          <w:rFonts w:ascii="黑体" w:eastAsia="黑体" w:hAnsi="黑体" w:hint="eastAsia"/>
        </w:rPr>
        <w:lastRenderedPageBreak/>
        <w:t>多态</w:t>
      </w:r>
      <w:r>
        <w:rPr>
          <w:rStyle w:val="a7"/>
          <w:rFonts w:ascii="黑体" w:eastAsia="黑体" w:hAnsi="黑体" w:hint="eastAsia"/>
        </w:rPr>
        <w:t>（polymorphism）</w:t>
      </w:r>
    </w:p>
    <w:p w14:paraId="463E6688" w14:textId="4234AF83" w:rsidR="000755E2" w:rsidRDefault="000755E2" w:rsidP="000755E2">
      <w:pPr>
        <w:rPr>
          <w:rStyle w:val="a7"/>
          <w:rFonts w:ascii="黑体" w:eastAsia="黑体" w:hAnsi="黑体"/>
          <w:szCs w:val="24"/>
        </w:rPr>
      </w:pPr>
      <w:r>
        <w:rPr>
          <w:rFonts w:ascii="黑体" w:eastAsia="黑体" w:hAnsi="黑体" w:hint="eastAsia"/>
          <w:b/>
          <w:bCs/>
          <w:noProof/>
          <w:szCs w:val="24"/>
        </w:rPr>
        <w:drawing>
          <wp:inline distT="0" distB="0" distL="0" distR="0" wp14:anchorId="11266180" wp14:editId="74E2F743">
            <wp:extent cx="5403850" cy="3188571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nipaste_2020-04-08_22-35-5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976" cy="32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46A5" w14:textId="77777777" w:rsidR="00B26B48" w:rsidRPr="00DE5828" w:rsidRDefault="00B26B48" w:rsidP="00B26B48">
      <w:pPr>
        <w:rPr>
          <w:rStyle w:val="a7"/>
          <w:rFonts w:ascii="宋体" w:hAnsi="宋体"/>
          <w:szCs w:val="24"/>
        </w:rPr>
      </w:pPr>
      <w:proofErr w:type="gramStart"/>
      <w:r w:rsidRPr="00DE5828">
        <w:rPr>
          <w:rStyle w:val="a7"/>
          <w:rFonts w:ascii="宋体" w:hAnsi="宋体" w:hint="eastAsia"/>
          <w:szCs w:val="24"/>
        </w:rPr>
        <w:t>一</w:t>
      </w:r>
      <w:proofErr w:type="gramEnd"/>
      <w:r w:rsidRPr="00DE5828">
        <w:rPr>
          <w:rStyle w:val="a7"/>
          <w:rFonts w:ascii="宋体" w:hAnsi="宋体" w:hint="eastAsia"/>
          <w:szCs w:val="24"/>
        </w:rPr>
        <w:t>．代码当中体现多态性，其实就是一句话</w:t>
      </w:r>
      <w:r w:rsidRPr="00DE5828">
        <w:rPr>
          <w:rStyle w:val="a7"/>
          <w:rFonts w:ascii="宋体" w:hAnsi="宋体"/>
          <w:szCs w:val="24"/>
        </w:rPr>
        <w:t>:</w:t>
      </w:r>
      <w:proofErr w:type="gramStart"/>
      <w:r w:rsidRPr="00DE5828">
        <w:rPr>
          <w:rStyle w:val="a7"/>
          <w:rFonts w:ascii="宋体" w:hAnsi="宋体"/>
          <w:szCs w:val="24"/>
        </w:rPr>
        <w:t>父类引用</w:t>
      </w:r>
      <w:proofErr w:type="gramEnd"/>
      <w:r w:rsidRPr="00DE5828">
        <w:rPr>
          <w:rStyle w:val="a7"/>
          <w:rFonts w:ascii="宋体" w:hAnsi="宋体"/>
          <w:szCs w:val="24"/>
        </w:rPr>
        <w:t>指向子类对象。</w:t>
      </w:r>
    </w:p>
    <w:p w14:paraId="05110C20" w14:textId="77777777" w:rsidR="00B26B48" w:rsidRPr="00DE5828" w:rsidRDefault="00B26B48" w:rsidP="00B26B48">
      <w:pPr>
        <w:ind w:firstLine="420"/>
        <w:rPr>
          <w:rStyle w:val="a7"/>
          <w:rFonts w:ascii="宋体" w:hAnsi="宋体"/>
          <w:szCs w:val="24"/>
        </w:rPr>
      </w:pPr>
      <w:r w:rsidRPr="00DE5828">
        <w:rPr>
          <w:rStyle w:val="a7"/>
          <w:rFonts w:ascii="宋体" w:hAnsi="宋体" w:hint="eastAsia"/>
          <w:szCs w:val="24"/>
        </w:rPr>
        <w:t>格式</w:t>
      </w:r>
      <w:r w:rsidRPr="00DE5828">
        <w:rPr>
          <w:rStyle w:val="a7"/>
          <w:rFonts w:ascii="宋体" w:hAnsi="宋体"/>
          <w:szCs w:val="24"/>
        </w:rPr>
        <w:t>:</w:t>
      </w:r>
    </w:p>
    <w:p w14:paraId="7A0AD57A" w14:textId="0AA533C6" w:rsidR="00B26B48" w:rsidRPr="00DE5828" w:rsidRDefault="00B26B48" w:rsidP="00B26B48">
      <w:pPr>
        <w:ind w:firstLine="420"/>
        <w:rPr>
          <w:rStyle w:val="a7"/>
          <w:rFonts w:ascii="宋体" w:hAnsi="宋体"/>
          <w:szCs w:val="24"/>
        </w:rPr>
      </w:pPr>
      <w:proofErr w:type="gramStart"/>
      <w:r w:rsidRPr="00DE5828">
        <w:rPr>
          <w:rStyle w:val="a7"/>
          <w:rFonts w:ascii="宋体" w:hAnsi="宋体" w:hint="eastAsia"/>
          <w:szCs w:val="24"/>
        </w:rPr>
        <w:t>父类名称</w:t>
      </w:r>
      <w:proofErr w:type="gramEnd"/>
      <w:r w:rsidRPr="00DE5828">
        <w:rPr>
          <w:rStyle w:val="a7"/>
          <w:rFonts w:ascii="宋体" w:hAnsi="宋体" w:hint="eastAsia"/>
          <w:szCs w:val="24"/>
        </w:rPr>
        <w:t xml:space="preserve"> 对象名</w:t>
      </w:r>
      <w:r w:rsidRPr="00DE5828">
        <w:rPr>
          <w:rStyle w:val="a7"/>
          <w:rFonts w:ascii="宋体" w:hAnsi="宋体"/>
          <w:szCs w:val="24"/>
        </w:rPr>
        <w:t>= new子类名称();</w:t>
      </w:r>
    </w:p>
    <w:p w14:paraId="0CACAFD2" w14:textId="77777777" w:rsidR="00B26B48" w:rsidRPr="00DE5828" w:rsidRDefault="00B26B48" w:rsidP="00B26B48">
      <w:pPr>
        <w:ind w:firstLine="420"/>
        <w:rPr>
          <w:rStyle w:val="a7"/>
          <w:rFonts w:ascii="宋体" w:hAnsi="宋体"/>
          <w:szCs w:val="24"/>
        </w:rPr>
      </w:pPr>
      <w:r w:rsidRPr="00DE5828">
        <w:rPr>
          <w:rStyle w:val="a7"/>
          <w:rFonts w:ascii="宋体" w:hAnsi="宋体" w:hint="eastAsia"/>
          <w:szCs w:val="24"/>
        </w:rPr>
        <w:t>或者</w:t>
      </w:r>
      <w:r w:rsidRPr="00DE5828">
        <w:rPr>
          <w:rStyle w:val="a7"/>
          <w:rFonts w:ascii="宋体" w:hAnsi="宋体"/>
          <w:szCs w:val="24"/>
        </w:rPr>
        <w:t>:</w:t>
      </w:r>
    </w:p>
    <w:p w14:paraId="7A3E1D43" w14:textId="1DBF0D7A" w:rsidR="000755E2" w:rsidRPr="00DE5828" w:rsidRDefault="00B26B48" w:rsidP="00B26B48">
      <w:pPr>
        <w:ind w:firstLine="420"/>
        <w:rPr>
          <w:rStyle w:val="a7"/>
          <w:rFonts w:ascii="宋体" w:hAnsi="宋体"/>
          <w:szCs w:val="24"/>
        </w:rPr>
      </w:pPr>
      <w:r w:rsidRPr="00DE5828">
        <w:rPr>
          <w:rStyle w:val="a7"/>
          <w:rFonts w:ascii="宋体" w:hAnsi="宋体" w:hint="eastAsia"/>
          <w:szCs w:val="24"/>
        </w:rPr>
        <w:t>接口名称 对象名</w:t>
      </w:r>
      <w:r w:rsidRPr="00DE5828">
        <w:rPr>
          <w:rStyle w:val="a7"/>
          <w:rFonts w:ascii="宋体" w:hAnsi="宋体"/>
          <w:szCs w:val="24"/>
        </w:rPr>
        <w:t>= new实现类名称();</w:t>
      </w:r>
    </w:p>
    <w:p w14:paraId="7FD65D75" w14:textId="0EFC0CF9" w:rsidR="00161DF9" w:rsidRPr="00DE5828" w:rsidRDefault="00161DF9" w:rsidP="00161DF9">
      <w:pPr>
        <w:rPr>
          <w:rStyle w:val="a7"/>
          <w:rFonts w:ascii="宋体" w:hAnsi="宋体"/>
          <w:szCs w:val="24"/>
        </w:rPr>
      </w:pPr>
      <w:r w:rsidRPr="00DE5828">
        <w:rPr>
          <w:rStyle w:val="a7"/>
          <w:rFonts w:ascii="宋体" w:hAnsi="宋体"/>
          <w:szCs w:val="24"/>
        </w:rPr>
        <w:t>二</w:t>
      </w:r>
      <w:r w:rsidRPr="00DE5828">
        <w:rPr>
          <w:rStyle w:val="a7"/>
          <w:rFonts w:ascii="宋体" w:hAnsi="宋体" w:hint="eastAsia"/>
          <w:szCs w:val="24"/>
        </w:rPr>
        <w:t>．在多态的代码当中，成员方法的访问规则是</w:t>
      </w:r>
      <w:r w:rsidRPr="00DE5828">
        <w:rPr>
          <w:rStyle w:val="a7"/>
          <w:rFonts w:ascii="宋体" w:hAnsi="宋体"/>
          <w:szCs w:val="24"/>
        </w:rPr>
        <w:t>:</w:t>
      </w:r>
    </w:p>
    <w:p w14:paraId="5DCC3E13" w14:textId="77777777" w:rsidR="00161DF9" w:rsidRPr="00DE5828" w:rsidRDefault="00161DF9" w:rsidP="00161DF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DE5828">
        <w:rPr>
          <w:rStyle w:val="a7"/>
          <w:rFonts w:ascii="宋体" w:hAnsi="宋体" w:hint="eastAsia"/>
          <w:szCs w:val="24"/>
        </w:rPr>
        <w:t>看</w:t>
      </w:r>
      <w:r w:rsidRPr="00DE5828">
        <w:rPr>
          <w:rStyle w:val="a7"/>
          <w:rFonts w:ascii="宋体" w:hAnsi="宋体"/>
          <w:szCs w:val="24"/>
        </w:rPr>
        <w:t>new的是谁，就优先用谁，没有则向上找。</w:t>
      </w:r>
    </w:p>
    <w:p w14:paraId="7F764061" w14:textId="77777777" w:rsidR="00161DF9" w:rsidRPr="00DE5828" w:rsidRDefault="00161DF9" w:rsidP="00161DF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DE5828">
        <w:rPr>
          <w:rStyle w:val="a7"/>
          <w:rFonts w:ascii="宋体" w:hAnsi="宋体" w:hint="eastAsia"/>
          <w:szCs w:val="24"/>
        </w:rPr>
        <w:t>口诀</w:t>
      </w:r>
      <w:r w:rsidRPr="00DE5828">
        <w:rPr>
          <w:rStyle w:val="a7"/>
          <w:rFonts w:ascii="宋体" w:hAnsi="宋体"/>
          <w:szCs w:val="24"/>
        </w:rPr>
        <w:t>:</w:t>
      </w:r>
      <w:proofErr w:type="gramStart"/>
      <w:r w:rsidRPr="00DE5828">
        <w:rPr>
          <w:rStyle w:val="a7"/>
          <w:rFonts w:ascii="宋体" w:hAnsi="宋体"/>
          <w:szCs w:val="24"/>
        </w:rPr>
        <w:t>编译看</w:t>
      </w:r>
      <w:proofErr w:type="gramEnd"/>
      <w:r w:rsidRPr="00DE5828">
        <w:rPr>
          <w:rStyle w:val="a7"/>
          <w:rFonts w:ascii="宋体" w:hAnsi="宋体"/>
          <w:szCs w:val="24"/>
        </w:rPr>
        <w:t>左边，运行看右边。</w:t>
      </w:r>
    </w:p>
    <w:p w14:paraId="7690D580" w14:textId="77777777" w:rsidR="00161DF9" w:rsidRPr="00DE5828" w:rsidRDefault="00161DF9" w:rsidP="00161DF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DE5828">
        <w:rPr>
          <w:rStyle w:val="a7"/>
          <w:rFonts w:ascii="宋体" w:hAnsi="宋体" w:hint="eastAsia"/>
          <w:szCs w:val="24"/>
        </w:rPr>
        <w:t>对比一下</w:t>
      </w:r>
      <w:r w:rsidRPr="00DE5828">
        <w:rPr>
          <w:rStyle w:val="a7"/>
          <w:rFonts w:ascii="宋体" w:hAnsi="宋体"/>
          <w:szCs w:val="24"/>
        </w:rPr>
        <w:t>:</w:t>
      </w:r>
    </w:p>
    <w:p w14:paraId="2D5B90E7" w14:textId="3BDAD1C3" w:rsidR="00161DF9" w:rsidRPr="00DE5828" w:rsidRDefault="00161DF9" w:rsidP="00161DF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DE5828">
        <w:rPr>
          <w:rStyle w:val="a7"/>
          <w:rFonts w:ascii="宋体" w:hAnsi="宋体" w:hint="eastAsia"/>
          <w:szCs w:val="24"/>
        </w:rPr>
        <w:t>成员变量</w:t>
      </w:r>
      <w:r w:rsidR="00E77AEE">
        <w:rPr>
          <w:rStyle w:val="a7"/>
          <w:rFonts w:ascii="宋体" w:hAnsi="宋体" w:hint="eastAsia"/>
          <w:szCs w:val="24"/>
        </w:rPr>
        <w:t>：</w:t>
      </w:r>
      <w:proofErr w:type="gramStart"/>
      <w:r w:rsidRPr="00DE5828">
        <w:rPr>
          <w:rStyle w:val="a7"/>
          <w:rFonts w:ascii="宋体" w:hAnsi="宋体"/>
          <w:szCs w:val="24"/>
        </w:rPr>
        <w:t>编译看</w:t>
      </w:r>
      <w:proofErr w:type="gramEnd"/>
      <w:r w:rsidRPr="00DE5828">
        <w:rPr>
          <w:rStyle w:val="a7"/>
          <w:rFonts w:ascii="宋体" w:hAnsi="宋体"/>
          <w:szCs w:val="24"/>
        </w:rPr>
        <w:t>左边，运行还看左边。.</w:t>
      </w:r>
    </w:p>
    <w:p w14:paraId="10D666B6" w14:textId="21BDC203" w:rsidR="00987BE1" w:rsidRDefault="00161DF9" w:rsidP="00161DF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DE5828">
        <w:rPr>
          <w:rStyle w:val="a7"/>
          <w:rFonts w:ascii="宋体" w:hAnsi="宋体" w:hint="eastAsia"/>
          <w:szCs w:val="24"/>
        </w:rPr>
        <w:t>成员方法</w:t>
      </w:r>
      <w:r w:rsidR="00E77AEE">
        <w:rPr>
          <w:rStyle w:val="a7"/>
          <w:rFonts w:ascii="宋体" w:hAnsi="宋体" w:hint="eastAsia"/>
          <w:szCs w:val="24"/>
        </w:rPr>
        <w:t>：</w:t>
      </w:r>
      <w:proofErr w:type="gramStart"/>
      <w:r w:rsidRPr="00DE5828">
        <w:rPr>
          <w:rStyle w:val="a7"/>
          <w:rFonts w:ascii="宋体" w:hAnsi="宋体" w:hint="eastAsia"/>
          <w:szCs w:val="24"/>
        </w:rPr>
        <w:t>编译看</w:t>
      </w:r>
      <w:proofErr w:type="gramEnd"/>
      <w:r w:rsidRPr="00DE5828">
        <w:rPr>
          <w:rStyle w:val="a7"/>
          <w:rFonts w:ascii="宋体" w:hAnsi="宋体" w:hint="eastAsia"/>
          <w:szCs w:val="24"/>
        </w:rPr>
        <w:t>左边，运行看右边</w:t>
      </w:r>
      <w:r w:rsidR="00DE5828" w:rsidRPr="00DE5828">
        <w:rPr>
          <w:rStyle w:val="a7"/>
          <w:rFonts w:ascii="宋体" w:hAnsi="宋体" w:hint="eastAsia"/>
          <w:szCs w:val="24"/>
        </w:rPr>
        <w:t>。</w:t>
      </w:r>
      <w:r w:rsidR="00F80A63">
        <w:rPr>
          <w:rFonts w:ascii="宋体" w:hAnsi="宋体"/>
          <w:b/>
          <w:bCs/>
          <w:noProof/>
          <w:szCs w:val="24"/>
        </w:rPr>
        <w:drawing>
          <wp:inline distT="0" distB="0" distL="0" distR="0" wp14:anchorId="71ED4519" wp14:editId="732B10E0">
            <wp:extent cx="6229764" cy="2355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ipaste_2020-04-08_23-13-59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236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D192" w14:textId="77777777" w:rsidR="00987BE1" w:rsidRDefault="00987BE1" w:rsidP="00161DF9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>
        <w:rPr>
          <w:rFonts w:ascii="宋体" w:hAnsi="宋体"/>
          <w:b/>
          <w:bCs/>
          <w:noProof/>
          <w:szCs w:val="24"/>
        </w:rPr>
        <w:lastRenderedPageBreak/>
        <w:drawing>
          <wp:inline distT="0" distB="0" distL="0" distR="0" wp14:anchorId="726906C6" wp14:editId="09D7248B">
            <wp:extent cx="5851789" cy="24130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nipaste_2020-04-11_21-58-55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408" cy="241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5876" w14:textId="610C157F" w:rsidR="00BB7730" w:rsidRDefault="00987BE1" w:rsidP="00BB7730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三．</w:t>
      </w:r>
      <w:r w:rsidR="00BB7730">
        <w:rPr>
          <w:rStyle w:val="a7"/>
          <w:rFonts w:ascii="宋体" w:hAnsi="宋体" w:hint="eastAsia"/>
          <w:szCs w:val="24"/>
        </w:rPr>
        <w:t>向上向下转型</w:t>
      </w:r>
    </w:p>
    <w:p w14:paraId="4E40A16D" w14:textId="4DA7C2F5" w:rsidR="00BB7730" w:rsidRPr="00BB7730" w:rsidRDefault="00BB7730" w:rsidP="00BB7730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</w:t>
      </w:r>
      <w:r>
        <w:rPr>
          <w:rStyle w:val="a7"/>
          <w:rFonts w:ascii="宋体" w:hAnsi="宋体"/>
          <w:szCs w:val="24"/>
        </w:rPr>
        <w:t>.</w:t>
      </w:r>
      <w:r w:rsidRPr="00BB7730">
        <w:rPr>
          <w:rStyle w:val="a7"/>
          <w:rFonts w:ascii="宋体" w:hAnsi="宋体" w:hint="eastAsia"/>
          <w:szCs w:val="24"/>
        </w:rPr>
        <w:t>向上转型一</w:t>
      </w:r>
      <w:r w:rsidRPr="00BB7730">
        <w:rPr>
          <w:rStyle w:val="a7"/>
          <w:rFonts w:ascii="宋体" w:hAnsi="宋体"/>
          <w:szCs w:val="24"/>
        </w:rPr>
        <w:t>定是安全的，没有问题的，正确的。但是也有一个弊端:</w:t>
      </w:r>
    </w:p>
    <w:p w14:paraId="207DBEB9" w14:textId="77777777" w:rsidR="00BB7730" w:rsidRPr="00BB7730" w:rsidRDefault="00BB7730" w:rsidP="00BB7730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BB7730">
        <w:rPr>
          <w:rStyle w:val="a7"/>
          <w:rFonts w:ascii="宋体" w:hAnsi="宋体" w:hint="eastAsia"/>
          <w:szCs w:val="24"/>
        </w:rPr>
        <w:t>对象一旦向上转型为父类，那么就无法调用子类原本特有的内容。</w:t>
      </w:r>
    </w:p>
    <w:p w14:paraId="1A2B04E0" w14:textId="0C9B8496" w:rsidR="00BB7730" w:rsidRDefault="00BB7730" w:rsidP="00BB7730">
      <w:pPr>
        <w:widowControl/>
        <w:ind w:left="420"/>
        <w:jc w:val="left"/>
        <w:rPr>
          <w:rStyle w:val="a7"/>
          <w:rFonts w:ascii="宋体" w:hAnsi="宋体"/>
          <w:szCs w:val="24"/>
        </w:rPr>
      </w:pPr>
      <w:r w:rsidRPr="00BB7730">
        <w:rPr>
          <w:rStyle w:val="a7"/>
          <w:rFonts w:ascii="宋体" w:hAnsi="宋体" w:hint="eastAsia"/>
          <w:szCs w:val="24"/>
        </w:rPr>
        <w:t>解决方案</w:t>
      </w:r>
      <w:r w:rsidRPr="00BB7730">
        <w:rPr>
          <w:rStyle w:val="a7"/>
          <w:rFonts w:ascii="宋体" w:hAnsi="宋体"/>
          <w:szCs w:val="24"/>
        </w:rPr>
        <w:t>:用对象的向下转型[还原]</w:t>
      </w:r>
      <w:r>
        <w:rPr>
          <w:rStyle w:val="a7"/>
          <w:rFonts w:ascii="宋体" w:hAnsi="宋体" w:hint="eastAsia"/>
          <w:szCs w:val="24"/>
        </w:rPr>
        <w:t>。</w:t>
      </w:r>
    </w:p>
    <w:p w14:paraId="453A26D7" w14:textId="6B31B31A" w:rsidR="00BB7730" w:rsidRDefault="00BB7730" w:rsidP="00BB7730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（2）</w:t>
      </w:r>
      <w:r>
        <w:rPr>
          <w:rStyle w:val="a7"/>
          <w:rFonts w:ascii="宋体" w:hAnsi="宋体"/>
          <w:szCs w:val="24"/>
        </w:rPr>
        <w:t>.</w:t>
      </w:r>
      <w:r>
        <w:rPr>
          <w:rStyle w:val="a7"/>
          <w:rFonts w:ascii="宋体" w:hAnsi="宋体" w:hint="eastAsia"/>
          <w:szCs w:val="24"/>
        </w:rPr>
        <w:t>向下转型错误：</w:t>
      </w:r>
      <w:proofErr w:type="spellStart"/>
      <w:r w:rsidRPr="00BB7730">
        <w:rPr>
          <w:rStyle w:val="a7"/>
          <w:rFonts w:ascii="宋体" w:hAnsi="宋体"/>
          <w:szCs w:val="24"/>
        </w:rPr>
        <w:t>java.</w:t>
      </w:r>
      <w:r>
        <w:rPr>
          <w:rStyle w:val="a7"/>
          <w:rFonts w:ascii="宋体" w:hAnsi="宋体" w:hint="eastAsia"/>
          <w:szCs w:val="24"/>
        </w:rPr>
        <w:t>l</w:t>
      </w:r>
      <w:r w:rsidRPr="00BB7730">
        <w:rPr>
          <w:rStyle w:val="a7"/>
          <w:rFonts w:ascii="宋体" w:hAnsi="宋体"/>
          <w:szCs w:val="24"/>
        </w:rPr>
        <w:t>ang.ClassCastException</w:t>
      </w:r>
      <w:proofErr w:type="spellEnd"/>
      <w:r>
        <w:rPr>
          <w:rStyle w:val="a7"/>
          <w:rFonts w:ascii="宋体" w:hAnsi="宋体" w:hint="eastAsia"/>
          <w:szCs w:val="24"/>
        </w:rPr>
        <w:t>，</w:t>
      </w:r>
      <w:r w:rsidRPr="00BB7730">
        <w:rPr>
          <w:rStyle w:val="a7"/>
          <w:rFonts w:ascii="宋体" w:hAnsi="宋体"/>
          <w:szCs w:val="24"/>
        </w:rPr>
        <w:t>类转换异常</w:t>
      </w:r>
      <w:r>
        <w:rPr>
          <w:rStyle w:val="a7"/>
          <w:rFonts w:ascii="宋体" w:hAnsi="宋体" w:hint="eastAsia"/>
          <w:szCs w:val="24"/>
        </w:rPr>
        <w:t>。</w:t>
      </w:r>
    </w:p>
    <w:p w14:paraId="00D174EE" w14:textId="3C089044" w:rsidR="00BB7730" w:rsidRPr="00BB7730" w:rsidRDefault="00BB7730" w:rsidP="00BB7730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（3）.</w:t>
      </w:r>
      <w:r w:rsidRPr="00BB7730">
        <w:rPr>
          <w:rFonts w:hint="eastAsia"/>
        </w:rPr>
        <w:t xml:space="preserve"> </w:t>
      </w:r>
      <w:r w:rsidRPr="00BB7730">
        <w:rPr>
          <w:rStyle w:val="a7"/>
          <w:rFonts w:ascii="宋体" w:hAnsi="宋体" w:hint="eastAsia"/>
          <w:szCs w:val="24"/>
        </w:rPr>
        <w:t>如何才能知道</w:t>
      </w:r>
      <w:proofErr w:type="gramStart"/>
      <w:r w:rsidRPr="00BB7730">
        <w:rPr>
          <w:rStyle w:val="a7"/>
          <w:rFonts w:ascii="宋体" w:hAnsi="宋体" w:hint="eastAsia"/>
          <w:szCs w:val="24"/>
        </w:rPr>
        <w:t>一一个父类引用</w:t>
      </w:r>
      <w:proofErr w:type="gramEnd"/>
      <w:r w:rsidRPr="00BB7730">
        <w:rPr>
          <w:rStyle w:val="a7"/>
          <w:rFonts w:ascii="宋体" w:hAnsi="宋体" w:hint="eastAsia"/>
          <w:szCs w:val="24"/>
        </w:rPr>
        <w:t>的对象，本来是什么子类</w:t>
      </w:r>
      <w:r w:rsidRPr="00BB7730">
        <w:rPr>
          <w:rStyle w:val="a7"/>
          <w:rFonts w:ascii="宋体" w:hAnsi="宋体"/>
          <w:szCs w:val="24"/>
        </w:rPr>
        <w:t>?</w:t>
      </w:r>
    </w:p>
    <w:p w14:paraId="7E5D9233" w14:textId="08C4D5BA" w:rsidR="00BB7730" w:rsidRPr="00BB7730" w:rsidRDefault="00BB7730" w:rsidP="00BB7730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BB7730">
        <w:rPr>
          <w:rStyle w:val="a7"/>
          <w:rFonts w:ascii="宋体" w:hAnsi="宋体" w:hint="eastAsia"/>
          <w:szCs w:val="24"/>
        </w:rPr>
        <w:t>格式</w:t>
      </w:r>
      <w:r w:rsidRPr="00BB7730">
        <w:rPr>
          <w:rStyle w:val="a7"/>
          <w:rFonts w:ascii="宋体" w:hAnsi="宋体"/>
          <w:szCs w:val="24"/>
        </w:rPr>
        <w:t>:</w:t>
      </w:r>
      <w:r>
        <w:rPr>
          <w:rStyle w:val="a7"/>
          <w:rFonts w:ascii="宋体" w:hAnsi="宋体" w:hint="eastAsia"/>
          <w:szCs w:val="24"/>
        </w:rPr>
        <w:t xml:space="preserve"> </w:t>
      </w:r>
      <w:r>
        <w:rPr>
          <w:rStyle w:val="a7"/>
          <w:rFonts w:ascii="宋体" w:hAnsi="宋体"/>
          <w:szCs w:val="24"/>
        </w:rPr>
        <w:t xml:space="preserve">   </w:t>
      </w:r>
      <w:r>
        <w:rPr>
          <w:rStyle w:val="a7"/>
          <w:rFonts w:ascii="宋体" w:hAnsi="宋体"/>
          <w:szCs w:val="24"/>
        </w:rPr>
        <w:tab/>
      </w:r>
      <w:r w:rsidRPr="00BB7730">
        <w:rPr>
          <w:rStyle w:val="a7"/>
          <w:rFonts w:ascii="宋体" w:hAnsi="宋体" w:hint="eastAsia"/>
          <w:szCs w:val="24"/>
        </w:rPr>
        <w:t>对象</w:t>
      </w:r>
      <w:r>
        <w:rPr>
          <w:rStyle w:val="a7"/>
          <w:rFonts w:ascii="宋体" w:hAnsi="宋体"/>
          <w:szCs w:val="24"/>
        </w:rPr>
        <w:tab/>
      </w:r>
      <w:proofErr w:type="spellStart"/>
      <w:r w:rsidR="00A51269">
        <w:rPr>
          <w:rStyle w:val="a7"/>
          <w:rFonts w:ascii="宋体" w:hAnsi="宋体"/>
          <w:color w:val="FF0000"/>
          <w:szCs w:val="24"/>
        </w:rPr>
        <w:t>i</w:t>
      </w:r>
      <w:r w:rsidRPr="00BB7730">
        <w:rPr>
          <w:rStyle w:val="a7"/>
          <w:rFonts w:ascii="宋体" w:hAnsi="宋体"/>
          <w:color w:val="FF0000"/>
          <w:szCs w:val="24"/>
        </w:rPr>
        <w:t>nstanceof</w:t>
      </w:r>
      <w:proofErr w:type="spellEnd"/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BB7730">
        <w:rPr>
          <w:rStyle w:val="a7"/>
          <w:rFonts w:ascii="宋体" w:hAnsi="宋体"/>
          <w:szCs w:val="24"/>
        </w:rPr>
        <w:t>类名称</w:t>
      </w:r>
    </w:p>
    <w:p w14:paraId="25BAC459" w14:textId="6E28642A" w:rsidR="00BB7730" w:rsidRDefault="00BB7730" w:rsidP="00BB7730">
      <w:pPr>
        <w:widowControl/>
        <w:ind w:left="420"/>
        <w:jc w:val="left"/>
        <w:rPr>
          <w:rStyle w:val="a7"/>
          <w:rFonts w:ascii="宋体" w:hAnsi="宋体"/>
          <w:szCs w:val="24"/>
        </w:rPr>
      </w:pPr>
      <w:r w:rsidRPr="00BB7730">
        <w:rPr>
          <w:rStyle w:val="a7"/>
          <w:rFonts w:ascii="宋体" w:hAnsi="宋体" w:hint="eastAsia"/>
          <w:szCs w:val="24"/>
        </w:rPr>
        <w:t>这将会得到一个</w:t>
      </w:r>
      <w:proofErr w:type="spellStart"/>
      <w:r w:rsidRPr="00BB7730">
        <w:rPr>
          <w:rStyle w:val="a7"/>
          <w:rFonts w:ascii="宋体" w:hAnsi="宋体"/>
          <w:szCs w:val="24"/>
        </w:rPr>
        <w:t>boo</w:t>
      </w:r>
      <w:r>
        <w:rPr>
          <w:rStyle w:val="a7"/>
          <w:rFonts w:ascii="宋体" w:hAnsi="宋体"/>
          <w:szCs w:val="24"/>
        </w:rPr>
        <w:t>l</w:t>
      </w:r>
      <w:r w:rsidRPr="00BB7730">
        <w:rPr>
          <w:rStyle w:val="a7"/>
          <w:rFonts w:ascii="宋体" w:hAnsi="宋体"/>
          <w:szCs w:val="24"/>
        </w:rPr>
        <w:t>e</w:t>
      </w:r>
      <w:r>
        <w:rPr>
          <w:rStyle w:val="a7"/>
          <w:rFonts w:ascii="宋体" w:hAnsi="宋体"/>
          <w:szCs w:val="24"/>
        </w:rPr>
        <w:t>a</w:t>
      </w:r>
      <w:r w:rsidRPr="00BB7730">
        <w:rPr>
          <w:rStyle w:val="a7"/>
          <w:rFonts w:ascii="宋体" w:hAnsi="宋体"/>
          <w:szCs w:val="24"/>
        </w:rPr>
        <w:t>n</w:t>
      </w:r>
      <w:proofErr w:type="spellEnd"/>
      <w:r w:rsidRPr="00BB7730">
        <w:rPr>
          <w:rStyle w:val="a7"/>
          <w:rFonts w:ascii="宋体" w:hAnsi="宋体"/>
          <w:szCs w:val="24"/>
        </w:rPr>
        <w:t>值结果，也就是判断前面的对象能不能</w:t>
      </w:r>
      <w:proofErr w:type="gramStart"/>
      <w:r w:rsidRPr="00BB7730">
        <w:rPr>
          <w:rStyle w:val="a7"/>
          <w:rFonts w:ascii="宋体" w:hAnsi="宋体"/>
          <w:szCs w:val="24"/>
        </w:rPr>
        <w:t>当做</w:t>
      </w:r>
      <w:proofErr w:type="gramEnd"/>
      <w:r w:rsidRPr="00BB7730">
        <w:rPr>
          <w:rStyle w:val="a7"/>
          <w:rFonts w:ascii="宋体" w:hAnsi="宋体"/>
          <w:szCs w:val="24"/>
        </w:rPr>
        <w:t>后面类型的实例。</w:t>
      </w:r>
    </w:p>
    <w:p w14:paraId="04FE2064" w14:textId="686F3044" w:rsidR="00594323" w:rsidRDefault="00594323" w:rsidP="00BB7730">
      <w:pPr>
        <w:widowControl/>
        <w:ind w:left="420"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79D5C083" w14:textId="1F0A8793" w:rsidR="009C577D" w:rsidRDefault="00594323" w:rsidP="00594323">
      <w:pPr>
        <w:pStyle w:val="1"/>
        <w:rPr>
          <w:rStyle w:val="a7"/>
          <w:rFonts w:ascii="黑体" w:eastAsia="黑体" w:hAnsi="黑体"/>
        </w:rPr>
      </w:pPr>
      <w:r w:rsidRPr="00594323">
        <w:rPr>
          <w:rStyle w:val="a7"/>
          <w:rFonts w:ascii="黑体" w:eastAsia="黑体" w:hAnsi="黑体" w:hint="eastAsia"/>
        </w:rPr>
        <w:lastRenderedPageBreak/>
        <w:t>接口</w:t>
      </w:r>
      <w:r w:rsidR="000755E2">
        <w:rPr>
          <w:rStyle w:val="a7"/>
          <w:rFonts w:ascii="黑体" w:eastAsia="黑体" w:hAnsi="黑体" w:hint="eastAsia"/>
        </w:rPr>
        <w:t>（interface）</w:t>
      </w:r>
    </w:p>
    <w:p w14:paraId="107A16B3" w14:textId="580A5F45" w:rsidR="00594323" w:rsidRDefault="00594323" w:rsidP="00594323">
      <w:r>
        <w:rPr>
          <w:rFonts w:hint="eastAsia"/>
          <w:noProof/>
        </w:rPr>
        <w:drawing>
          <wp:inline distT="0" distB="0" distL="0" distR="0" wp14:anchorId="31E24A01" wp14:editId="24C9B2B8">
            <wp:extent cx="6227135" cy="21082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ipaste_2020-04-07_22-54-36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681" cy="211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1669" w14:textId="3AC299FB" w:rsidR="00647533" w:rsidRPr="008F421E" w:rsidRDefault="00594323" w:rsidP="008F421E">
      <w:pPr>
        <w:pStyle w:val="2"/>
        <w:rPr>
          <w:rStyle w:val="a7"/>
          <w:b/>
          <w:bCs/>
          <w:sz w:val="30"/>
        </w:rPr>
      </w:pPr>
      <w:proofErr w:type="gramStart"/>
      <w:r w:rsidRPr="008F421E">
        <w:rPr>
          <w:rStyle w:val="a7"/>
          <w:b/>
          <w:bCs/>
          <w:sz w:val="30"/>
        </w:rPr>
        <w:t>一</w:t>
      </w:r>
      <w:proofErr w:type="gramEnd"/>
      <w:r w:rsidRPr="008F421E">
        <w:rPr>
          <w:rStyle w:val="a7"/>
          <w:rFonts w:hint="eastAsia"/>
          <w:b/>
          <w:bCs/>
          <w:sz w:val="30"/>
        </w:rPr>
        <w:t>．</w:t>
      </w:r>
      <w:r w:rsidR="00647533" w:rsidRPr="008F421E">
        <w:rPr>
          <w:rStyle w:val="a7"/>
          <w:rFonts w:hint="eastAsia"/>
          <w:b/>
          <w:bCs/>
          <w:sz w:val="30"/>
        </w:rPr>
        <w:t>接口</w:t>
      </w:r>
      <w:r w:rsidR="008F421E" w:rsidRPr="008F421E">
        <w:rPr>
          <w:rStyle w:val="a7"/>
          <w:rFonts w:hint="eastAsia"/>
          <w:b/>
          <w:bCs/>
          <w:sz w:val="30"/>
        </w:rPr>
        <w:t>常量与方法</w:t>
      </w:r>
    </w:p>
    <w:p w14:paraId="1EF12A4F" w14:textId="571CAAB7" w:rsidR="00594323" w:rsidRPr="00594323" w:rsidRDefault="00594323" w:rsidP="00594323">
      <w:pPr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 w:hint="eastAsia"/>
          <w:szCs w:val="24"/>
        </w:rPr>
        <w:t>接口就是多个类的公共规范。</w:t>
      </w:r>
    </w:p>
    <w:p w14:paraId="24F0EC2C" w14:textId="068833FB" w:rsidR="00594323" w:rsidRP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 w:hint="eastAsia"/>
          <w:szCs w:val="24"/>
        </w:rPr>
        <w:t>接口是</w:t>
      </w:r>
      <w:r>
        <w:rPr>
          <w:rStyle w:val="a7"/>
          <w:rFonts w:ascii="宋体" w:hAnsi="宋体" w:hint="eastAsia"/>
          <w:szCs w:val="24"/>
        </w:rPr>
        <w:t>一</w:t>
      </w:r>
      <w:r w:rsidRPr="00594323">
        <w:rPr>
          <w:rStyle w:val="a7"/>
          <w:rFonts w:ascii="宋体" w:hAnsi="宋体"/>
          <w:szCs w:val="24"/>
        </w:rPr>
        <w:t>种引用数据类型，最重要的内容就是其中的:抽象方法。</w:t>
      </w:r>
    </w:p>
    <w:p w14:paraId="49A114CC" w14:textId="77777777" w:rsidR="00594323" w:rsidRP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 w:hint="eastAsia"/>
          <w:szCs w:val="24"/>
        </w:rPr>
        <w:t>如何定义一个接口的格式</w:t>
      </w:r>
      <w:r w:rsidRPr="00594323">
        <w:rPr>
          <w:rStyle w:val="a7"/>
          <w:rFonts w:ascii="宋体" w:hAnsi="宋体"/>
          <w:szCs w:val="24"/>
        </w:rPr>
        <w:t>:</w:t>
      </w:r>
    </w:p>
    <w:p w14:paraId="43A7B485" w14:textId="77777777" w:rsidR="00594323" w:rsidRP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 xml:space="preserve">public </w:t>
      </w:r>
      <w:r w:rsidRPr="00C27D1B">
        <w:rPr>
          <w:rStyle w:val="a7"/>
          <w:rFonts w:ascii="宋体" w:hAnsi="宋体"/>
          <w:color w:val="FF0000"/>
          <w:szCs w:val="24"/>
        </w:rPr>
        <w:t>interface</w:t>
      </w:r>
      <w:r w:rsidRPr="00594323">
        <w:rPr>
          <w:rStyle w:val="a7"/>
          <w:rFonts w:ascii="宋体" w:hAnsi="宋体"/>
          <w:szCs w:val="24"/>
        </w:rPr>
        <w:t xml:space="preserve"> 接口名称{</w:t>
      </w:r>
    </w:p>
    <w:p w14:paraId="13C52710" w14:textId="62757FE8" w:rsidR="00594323" w:rsidRDefault="00594323" w:rsidP="00594323">
      <w:pPr>
        <w:ind w:left="420"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>//接口内容</w:t>
      </w:r>
    </w:p>
    <w:p w14:paraId="50B8DF3E" w14:textId="5F591FF1" w:rsidR="00594323" w:rsidRP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}</w:t>
      </w:r>
    </w:p>
    <w:p w14:paraId="0D785500" w14:textId="60CFA47E" w:rsidR="00594323" w:rsidRPr="00594323" w:rsidRDefault="00594323" w:rsidP="00594323">
      <w:pPr>
        <w:ind w:left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 w:hint="eastAsia"/>
          <w:szCs w:val="24"/>
        </w:rPr>
        <w:t>备注</w:t>
      </w:r>
      <w:r w:rsidRPr="00594323">
        <w:rPr>
          <w:rStyle w:val="a7"/>
          <w:rFonts w:ascii="宋体" w:hAnsi="宋体"/>
          <w:szCs w:val="24"/>
        </w:rPr>
        <w:t>:换成了关键字interface之后，编译生成的字节码文件仍然是:. java -&gt; .class</w:t>
      </w:r>
    </w:p>
    <w:p w14:paraId="5C619FB7" w14:textId="18E652D6" w:rsidR="00594323" w:rsidRP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>接口中可以包含的内容有:</w:t>
      </w:r>
    </w:p>
    <w:p w14:paraId="28390A98" w14:textId="31E499B8" w:rsidR="00594323" w:rsidRPr="00DF28C4" w:rsidRDefault="00594323" w:rsidP="00583C63">
      <w:pPr>
        <w:pStyle w:val="a3"/>
        <w:numPr>
          <w:ilvl w:val="0"/>
          <w:numId w:val="4"/>
        </w:numPr>
        <w:ind w:firstLineChars="0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/>
          <w:szCs w:val="24"/>
        </w:rPr>
        <w:t>常量</w:t>
      </w:r>
    </w:p>
    <w:p w14:paraId="436A6520" w14:textId="77777777" w:rsidR="00DF28C4" w:rsidRPr="00DF28C4" w:rsidRDefault="00DF28C4" w:rsidP="00DF28C4">
      <w:pPr>
        <w:pStyle w:val="a3"/>
        <w:ind w:left="901" w:firstLineChars="0" w:firstLine="0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 w:hint="eastAsia"/>
          <w:szCs w:val="24"/>
        </w:rPr>
        <w:t>接口当中也可以定义“成员变量”，但是必须使用</w:t>
      </w:r>
      <w:r w:rsidRPr="00DF28C4">
        <w:rPr>
          <w:rStyle w:val="a7"/>
          <w:rFonts w:ascii="宋体" w:hAnsi="宋体"/>
          <w:szCs w:val="24"/>
        </w:rPr>
        <w:t>public static final三个关键字进行修饰。</w:t>
      </w:r>
    </w:p>
    <w:p w14:paraId="63B65EA1" w14:textId="77777777" w:rsidR="00DF28C4" w:rsidRPr="00DF28C4" w:rsidRDefault="00DF28C4" w:rsidP="00DF28C4">
      <w:pPr>
        <w:ind w:firstLineChars="374" w:firstLine="901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 w:hint="eastAsia"/>
          <w:szCs w:val="24"/>
        </w:rPr>
        <w:t>从效果上看，这其实就是接口的</w:t>
      </w:r>
      <w:r w:rsidRPr="00DF28C4">
        <w:rPr>
          <w:rStyle w:val="a7"/>
          <w:rFonts w:ascii="宋体" w:hAnsi="宋体"/>
          <w:szCs w:val="24"/>
        </w:rPr>
        <w:t>[常量]。</w:t>
      </w:r>
    </w:p>
    <w:p w14:paraId="665936CE" w14:textId="77777777" w:rsidR="00DF28C4" w:rsidRPr="00DF28C4" w:rsidRDefault="00DF28C4" w:rsidP="00DF28C4">
      <w:pPr>
        <w:ind w:firstLineChars="374" w:firstLine="901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 w:hint="eastAsia"/>
          <w:szCs w:val="24"/>
        </w:rPr>
        <w:t>格式</w:t>
      </w:r>
      <w:r w:rsidRPr="00DF28C4">
        <w:rPr>
          <w:rStyle w:val="a7"/>
          <w:rFonts w:ascii="宋体" w:hAnsi="宋体"/>
          <w:szCs w:val="24"/>
        </w:rPr>
        <w:t>:</w:t>
      </w:r>
    </w:p>
    <w:p w14:paraId="07986165" w14:textId="775691AC" w:rsidR="00DF28C4" w:rsidRPr="00DF28C4" w:rsidRDefault="00DF28C4" w:rsidP="00DF28C4">
      <w:pPr>
        <w:ind w:firstLineChars="374" w:firstLine="901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/>
          <w:szCs w:val="24"/>
        </w:rPr>
        <w:t>public static final 数据类型常量名称</w:t>
      </w:r>
      <w:r>
        <w:rPr>
          <w:rStyle w:val="a7"/>
          <w:rFonts w:ascii="宋体" w:hAnsi="宋体" w:hint="eastAsia"/>
          <w:szCs w:val="24"/>
        </w:rPr>
        <w:t xml:space="preserve"> </w:t>
      </w:r>
      <w:r w:rsidRPr="00DF28C4">
        <w:rPr>
          <w:rStyle w:val="a7"/>
          <w:rFonts w:ascii="宋体" w:hAnsi="宋体"/>
          <w:szCs w:val="24"/>
        </w:rPr>
        <w:t>=</w:t>
      </w:r>
      <w:r>
        <w:rPr>
          <w:rStyle w:val="a7"/>
          <w:rFonts w:ascii="宋体" w:hAnsi="宋体"/>
          <w:szCs w:val="24"/>
        </w:rPr>
        <w:t xml:space="preserve"> </w:t>
      </w:r>
      <w:r w:rsidRPr="00DF28C4">
        <w:rPr>
          <w:rStyle w:val="a7"/>
          <w:rFonts w:ascii="宋体" w:hAnsi="宋体"/>
          <w:szCs w:val="24"/>
        </w:rPr>
        <w:t>数据值;</w:t>
      </w:r>
    </w:p>
    <w:p w14:paraId="7BDD0A06" w14:textId="77777777" w:rsidR="00DF28C4" w:rsidRPr="00DF28C4" w:rsidRDefault="00DF28C4" w:rsidP="00DF28C4">
      <w:pPr>
        <w:ind w:firstLineChars="374" w:firstLine="901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 w:hint="eastAsia"/>
          <w:szCs w:val="24"/>
        </w:rPr>
        <w:t>备注</w:t>
      </w:r>
      <w:r w:rsidRPr="00DF28C4">
        <w:rPr>
          <w:rStyle w:val="a7"/>
          <w:rFonts w:ascii="宋体" w:hAnsi="宋体"/>
          <w:szCs w:val="24"/>
        </w:rPr>
        <w:t>:</w:t>
      </w:r>
    </w:p>
    <w:p w14:paraId="69D67A12" w14:textId="6B736986" w:rsidR="00DF28C4" w:rsidRPr="00DF28C4" w:rsidRDefault="00DF28C4" w:rsidP="00DF28C4">
      <w:pPr>
        <w:ind w:left="359" w:firstLineChars="374" w:firstLine="901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 w:hint="eastAsia"/>
          <w:szCs w:val="24"/>
        </w:rPr>
        <w:t>一</w:t>
      </w:r>
      <w:r w:rsidRPr="00DF28C4">
        <w:rPr>
          <w:rStyle w:val="a7"/>
          <w:rFonts w:ascii="宋体" w:hAnsi="宋体"/>
          <w:szCs w:val="24"/>
        </w:rPr>
        <w:t>旦使用final关键字进行修饰，说明不可改变。</w:t>
      </w:r>
    </w:p>
    <w:p w14:paraId="6415E1F9" w14:textId="77777777" w:rsidR="00DF28C4" w:rsidRPr="00DF28C4" w:rsidRDefault="00DF28C4" w:rsidP="00DF28C4">
      <w:pPr>
        <w:ind w:firstLineChars="374" w:firstLine="901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 w:hint="eastAsia"/>
          <w:szCs w:val="24"/>
        </w:rPr>
        <w:t>注意事项</w:t>
      </w:r>
      <w:r w:rsidRPr="00DF28C4">
        <w:rPr>
          <w:rStyle w:val="a7"/>
          <w:rFonts w:ascii="宋体" w:hAnsi="宋体"/>
          <w:szCs w:val="24"/>
        </w:rPr>
        <w:t>:</w:t>
      </w:r>
    </w:p>
    <w:p w14:paraId="368AFAB4" w14:textId="77777777" w:rsidR="00DF28C4" w:rsidRPr="00DF28C4" w:rsidRDefault="00DF28C4" w:rsidP="00DF28C4">
      <w:pPr>
        <w:pStyle w:val="a3"/>
        <w:ind w:left="1318" w:firstLineChars="0" w:firstLine="0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/>
          <w:szCs w:val="24"/>
        </w:rPr>
        <w:t>1.接口当中的常量，可以省略public static final, 注意:不写也照样是这样。</w:t>
      </w:r>
    </w:p>
    <w:p w14:paraId="0CC09ECA" w14:textId="1596279A" w:rsidR="00DF28C4" w:rsidRPr="00DF28C4" w:rsidRDefault="00DF28C4" w:rsidP="00DF28C4">
      <w:pPr>
        <w:pStyle w:val="a3"/>
        <w:ind w:left="840" w:firstLine="482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/>
          <w:szCs w:val="24"/>
        </w:rPr>
        <w:t>2</w:t>
      </w:r>
      <w:r>
        <w:rPr>
          <w:rStyle w:val="a7"/>
          <w:rFonts w:ascii="宋体" w:hAnsi="宋体" w:hint="eastAsia"/>
          <w:szCs w:val="24"/>
        </w:rPr>
        <w:t>.</w:t>
      </w:r>
      <w:r w:rsidRPr="00DF28C4">
        <w:rPr>
          <w:rStyle w:val="a7"/>
          <w:rFonts w:ascii="宋体" w:hAnsi="宋体"/>
          <w:szCs w:val="24"/>
        </w:rPr>
        <w:t>接口当中的常量，必须进行赋值;不能不赋值。</w:t>
      </w:r>
    </w:p>
    <w:p w14:paraId="61FC94C8" w14:textId="3C79FC03" w:rsidR="00DF28C4" w:rsidRPr="00DF28C4" w:rsidRDefault="00DF28C4" w:rsidP="00DF28C4">
      <w:pPr>
        <w:pStyle w:val="a3"/>
        <w:ind w:left="1260" w:firstLineChars="0" w:firstLine="62"/>
        <w:rPr>
          <w:rStyle w:val="a7"/>
          <w:rFonts w:ascii="宋体" w:hAnsi="宋体"/>
          <w:szCs w:val="24"/>
        </w:rPr>
      </w:pPr>
      <w:r w:rsidRPr="00DF28C4">
        <w:rPr>
          <w:rStyle w:val="a7"/>
          <w:rFonts w:ascii="宋体" w:hAnsi="宋体"/>
          <w:szCs w:val="24"/>
        </w:rPr>
        <w:t>3.接口中常量的名称，使用完全</w:t>
      </w:r>
      <w:r w:rsidRPr="00DF28C4">
        <w:rPr>
          <w:rStyle w:val="a7"/>
          <w:rFonts w:ascii="宋体" w:hAnsi="宋体"/>
          <w:color w:val="FF0000"/>
          <w:szCs w:val="24"/>
        </w:rPr>
        <w:t>大写的</w:t>
      </w:r>
      <w:r w:rsidRPr="00DF28C4">
        <w:rPr>
          <w:rStyle w:val="a7"/>
          <w:rFonts w:ascii="宋体" w:hAnsi="宋体"/>
          <w:szCs w:val="24"/>
        </w:rPr>
        <w:t>字母，用</w:t>
      </w:r>
      <w:r w:rsidRPr="00DF28C4">
        <w:rPr>
          <w:rStyle w:val="a7"/>
          <w:rFonts w:ascii="宋体" w:hAnsi="宋体"/>
          <w:color w:val="FF0000"/>
          <w:szCs w:val="24"/>
        </w:rPr>
        <w:t>下划线</w:t>
      </w:r>
      <w:r w:rsidRPr="00DF28C4">
        <w:rPr>
          <w:rStyle w:val="a7"/>
          <w:rFonts w:ascii="宋体" w:hAnsi="宋体"/>
          <w:szCs w:val="24"/>
        </w:rPr>
        <w:t xml:space="preserve">进行分隔。 </w:t>
      </w:r>
    </w:p>
    <w:p w14:paraId="2F583E44" w14:textId="26DDF0A3" w:rsid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>2.抽象方法</w:t>
      </w:r>
      <w:r>
        <w:rPr>
          <w:rStyle w:val="a7"/>
          <w:rFonts w:ascii="宋体" w:hAnsi="宋体" w:hint="eastAsia"/>
          <w:szCs w:val="24"/>
        </w:rPr>
        <w:t>：</w:t>
      </w:r>
    </w:p>
    <w:p w14:paraId="30430602" w14:textId="77777777" w:rsidR="00594323" w:rsidRP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Pr="00594323">
        <w:rPr>
          <w:rStyle w:val="a7"/>
          <w:rFonts w:ascii="宋体" w:hAnsi="宋体" w:hint="eastAsia"/>
          <w:szCs w:val="24"/>
        </w:rPr>
        <w:t>在任何版本的</w:t>
      </w:r>
      <w:r w:rsidRPr="00594323">
        <w:rPr>
          <w:rStyle w:val="a7"/>
          <w:rFonts w:ascii="宋体" w:hAnsi="宋体"/>
          <w:szCs w:val="24"/>
        </w:rPr>
        <w:t>Java中，接口都能定义抽象方法。</w:t>
      </w:r>
    </w:p>
    <w:p w14:paraId="164A5432" w14:textId="77777777" w:rsidR="00594323" w:rsidRPr="00594323" w:rsidRDefault="00594323" w:rsidP="00594323">
      <w:pPr>
        <w:ind w:left="420"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 w:hint="eastAsia"/>
          <w:szCs w:val="24"/>
        </w:rPr>
        <w:t>格式</w:t>
      </w:r>
      <w:r w:rsidRPr="00594323">
        <w:rPr>
          <w:rStyle w:val="a7"/>
          <w:rFonts w:ascii="宋体" w:hAnsi="宋体"/>
          <w:szCs w:val="24"/>
        </w:rPr>
        <w:t>:</w:t>
      </w:r>
    </w:p>
    <w:p w14:paraId="3C8CB0FF" w14:textId="3B0A174E" w:rsidR="00594323" w:rsidRPr="00594323" w:rsidRDefault="00594323" w:rsidP="00594323">
      <w:pPr>
        <w:ind w:left="420"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>public abstract 返回</w:t>
      </w:r>
      <w:proofErr w:type="gramStart"/>
      <w:r w:rsidRPr="00594323">
        <w:rPr>
          <w:rStyle w:val="a7"/>
          <w:rFonts w:ascii="宋体" w:hAnsi="宋体"/>
          <w:szCs w:val="24"/>
        </w:rPr>
        <w:t>值类型</w:t>
      </w:r>
      <w:proofErr w:type="gramEnd"/>
      <w:r w:rsidR="00D57E66">
        <w:rPr>
          <w:rStyle w:val="a7"/>
          <w:rFonts w:ascii="宋体" w:hAnsi="宋体" w:hint="eastAsia"/>
          <w:szCs w:val="24"/>
        </w:rPr>
        <w:t xml:space="preserve"> </w:t>
      </w:r>
      <w:r w:rsidRPr="00594323">
        <w:rPr>
          <w:rStyle w:val="a7"/>
          <w:rFonts w:ascii="宋体" w:hAnsi="宋体"/>
          <w:szCs w:val="24"/>
        </w:rPr>
        <w:t xml:space="preserve">方法名称(参数列表); </w:t>
      </w:r>
    </w:p>
    <w:p w14:paraId="7C6EEE44" w14:textId="77777777" w:rsidR="00594323" w:rsidRPr="00594323" w:rsidRDefault="00594323" w:rsidP="00594323">
      <w:pPr>
        <w:ind w:left="420"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 w:hint="eastAsia"/>
          <w:szCs w:val="24"/>
        </w:rPr>
        <w:t>注意事项</w:t>
      </w:r>
      <w:r w:rsidRPr="00594323">
        <w:rPr>
          <w:rStyle w:val="a7"/>
          <w:rFonts w:ascii="宋体" w:hAnsi="宋体"/>
          <w:szCs w:val="24"/>
        </w:rPr>
        <w:t>:</w:t>
      </w:r>
    </w:p>
    <w:p w14:paraId="46B7996B" w14:textId="77777777" w:rsidR="00594323" w:rsidRPr="00594323" w:rsidRDefault="00594323" w:rsidP="00594323">
      <w:pPr>
        <w:ind w:left="84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 xml:space="preserve">1.接口当中的抽象方法，修饰符必须是两个固定的关键字: public </w:t>
      </w:r>
      <w:r w:rsidRPr="00594323">
        <w:rPr>
          <w:rStyle w:val="a7"/>
          <w:rFonts w:ascii="宋体" w:hAnsi="宋体"/>
          <w:szCs w:val="24"/>
        </w:rPr>
        <w:lastRenderedPageBreak/>
        <w:t>abstract</w:t>
      </w:r>
    </w:p>
    <w:p w14:paraId="0C857B4F" w14:textId="0DFC65E6" w:rsidR="00594323" w:rsidRPr="00594323" w:rsidRDefault="00594323" w:rsidP="00594323">
      <w:pPr>
        <w:ind w:left="420" w:firstLine="420"/>
        <w:rPr>
          <w:rStyle w:val="a7"/>
          <w:rFonts w:ascii="宋体" w:hAnsi="宋体"/>
          <w:szCs w:val="24"/>
        </w:rPr>
      </w:pPr>
      <w:r w:rsidRPr="00E06FB3">
        <w:rPr>
          <w:rStyle w:val="a7"/>
          <w:rFonts w:ascii="宋体" w:hAnsi="宋体"/>
          <w:color w:val="FF0000"/>
          <w:szCs w:val="24"/>
        </w:rPr>
        <w:t>2</w:t>
      </w:r>
      <w:r w:rsidRPr="00E06FB3">
        <w:rPr>
          <w:rStyle w:val="a7"/>
          <w:rFonts w:ascii="宋体" w:hAnsi="宋体" w:hint="eastAsia"/>
          <w:color w:val="FF0000"/>
          <w:szCs w:val="24"/>
        </w:rPr>
        <w:t>．</w:t>
      </w:r>
      <w:r w:rsidRPr="00E06FB3">
        <w:rPr>
          <w:rStyle w:val="a7"/>
          <w:rFonts w:ascii="宋体" w:hAnsi="宋体"/>
          <w:color w:val="FF0000"/>
          <w:szCs w:val="24"/>
        </w:rPr>
        <w:t>这两个关键字修饰符，可以选择性地省略</w:t>
      </w:r>
      <w:r w:rsidRPr="00594323">
        <w:rPr>
          <w:rStyle w:val="a7"/>
          <w:rFonts w:ascii="宋体" w:hAnsi="宋体"/>
          <w:szCs w:val="24"/>
        </w:rPr>
        <w:t>。(今天刚学， 所以不推荐。)</w:t>
      </w:r>
    </w:p>
    <w:p w14:paraId="3242C4C8" w14:textId="04E96494" w:rsidR="00594323" w:rsidRPr="00594323" w:rsidRDefault="00594323" w:rsidP="00594323">
      <w:pPr>
        <w:ind w:left="420"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>3.方法的三要素，可以随意定义。</w:t>
      </w:r>
    </w:p>
    <w:p w14:paraId="6D39CDA5" w14:textId="5E67E3E6" w:rsid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>3.默认方法</w:t>
      </w:r>
      <w:r w:rsidR="00E801E9">
        <w:rPr>
          <w:rStyle w:val="a7"/>
          <w:rFonts w:ascii="宋体" w:hAnsi="宋体" w:hint="eastAsia"/>
          <w:szCs w:val="24"/>
        </w:rPr>
        <w:t>：</w:t>
      </w:r>
    </w:p>
    <w:p w14:paraId="3E4706C5" w14:textId="77777777" w:rsidR="00E801E9" w:rsidRPr="00E801E9" w:rsidRDefault="00E801E9" w:rsidP="00D57E66">
      <w:pPr>
        <w:ind w:left="420"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 w:hint="eastAsia"/>
          <w:szCs w:val="24"/>
        </w:rPr>
        <w:t>格式</w:t>
      </w:r>
      <w:r w:rsidRPr="00E801E9">
        <w:rPr>
          <w:rStyle w:val="a7"/>
          <w:rFonts w:ascii="宋体" w:hAnsi="宋体"/>
          <w:szCs w:val="24"/>
        </w:rPr>
        <w:t>:</w:t>
      </w:r>
    </w:p>
    <w:p w14:paraId="45DB9559" w14:textId="3B5806CF" w:rsidR="00E801E9" w:rsidRPr="00E801E9" w:rsidRDefault="00E801E9" w:rsidP="00D57E66">
      <w:pPr>
        <w:ind w:left="420"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/>
          <w:szCs w:val="24"/>
        </w:rPr>
        <w:t>public default 返回</w:t>
      </w:r>
      <w:proofErr w:type="gramStart"/>
      <w:r w:rsidRPr="00E801E9">
        <w:rPr>
          <w:rStyle w:val="a7"/>
          <w:rFonts w:ascii="宋体" w:hAnsi="宋体"/>
          <w:szCs w:val="24"/>
        </w:rPr>
        <w:t>值类型</w:t>
      </w:r>
      <w:proofErr w:type="gramEnd"/>
      <w:r w:rsidR="00D57E66">
        <w:rPr>
          <w:rStyle w:val="a7"/>
          <w:rFonts w:ascii="宋体" w:hAnsi="宋体" w:hint="eastAsia"/>
          <w:szCs w:val="24"/>
        </w:rPr>
        <w:t xml:space="preserve"> </w:t>
      </w:r>
      <w:r w:rsidRPr="00E801E9">
        <w:rPr>
          <w:rStyle w:val="a7"/>
          <w:rFonts w:ascii="宋体" w:hAnsi="宋体"/>
          <w:szCs w:val="24"/>
        </w:rPr>
        <w:t>方法名称(参数列表) {</w:t>
      </w:r>
    </w:p>
    <w:p w14:paraId="13FD52BF" w14:textId="77777777" w:rsidR="00E801E9" w:rsidRPr="00E801E9" w:rsidRDefault="00E801E9" w:rsidP="00D57E66">
      <w:pPr>
        <w:ind w:left="840"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 w:hint="eastAsia"/>
          <w:szCs w:val="24"/>
        </w:rPr>
        <w:t>方法体</w:t>
      </w:r>
    </w:p>
    <w:p w14:paraId="785C33F0" w14:textId="77777777" w:rsidR="00E801E9" w:rsidRPr="00E801E9" w:rsidRDefault="00E801E9" w:rsidP="00D57E66">
      <w:pPr>
        <w:ind w:left="420"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/>
          <w:szCs w:val="24"/>
        </w:rPr>
        <w:t>}</w:t>
      </w:r>
    </w:p>
    <w:p w14:paraId="529EE41E" w14:textId="5924D4B7" w:rsidR="00E801E9" w:rsidRDefault="00E801E9" w:rsidP="00D57E66">
      <w:pPr>
        <w:ind w:left="420"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 w:hint="eastAsia"/>
          <w:szCs w:val="24"/>
        </w:rPr>
        <w:t>备注</w:t>
      </w:r>
      <w:r w:rsidRPr="00E801E9">
        <w:rPr>
          <w:rStyle w:val="a7"/>
          <w:rFonts w:ascii="宋体" w:hAnsi="宋体"/>
          <w:szCs w:val="24"/>
        </w:rPr>
        <w:t>:接口当中的默认方法，可以解决接口升级的问题。</w:t>
      </w:r>
    </w:p>
    <w:p w14:paraId="089AF1C2" w14:textId="3F111F5A" w:rsidR="00D57E66" w:rsidRPr="00D57E66" w:rsidRDefault="00D57E66" w:rsidP="00D57E66">
      <w:pPr>
        <w:ind w:left="420" w:firstLine="420"/>
        <w:rPr>
          <w:rStyle w:val="a7"/>
          <w:rFonts w:ascii="宋体" w:hAnsi="宋体"/>
          <w:szCs w:val="24"/>
        </w:rPr>
      </w:pPr>
      <w:r w:rsidRPr="00D57E66">
        <w:rPr>
          <w:rStyle w:val="a7"/>
          <w:rFonts w:ascii="宋体" w:hAnsi="宋体"/>
          <w:szCs w:val="24"/>
        </w:rPr>
        <w:t>1.接口的默认</w:t>
      </w:r>
      <w:r>
        <w:rPr>
          <w:rStyle w:val="a7"/>
          <w:rFonts w:ascii="宋体" w:hAnsi="宋体" w:hint="eastAsia"/>
          <w:szCs w:val="24"/>
        </w:rPr>
        <w:t>方</w:t>
      </w:r>
      <w:r w:rsidRPr="00D57E66">
        <w:rPr>
          <w:rStyle w:val="a7"/>
          <w:rFonts w:ascii="宋体" w:hAnsi="宋体"/>
          <w:szCs w:val="24"/>
        </w:rPr>
        <w:t>法，</w:t>
      </w:r>
      <w:r w:rsidRPr="00D57E66">
        <w:rPr>
          <w:rStyle w:val="a7"/>
          <w:rFonts w:ascii="宋体" w:hAnsi="宋体" w:hint="eastAsia"/>
          <w:szCs w:val="24"/>
        </w:rPr>
        <w:t>可</w:t>
      </w:r>
      <w:r w:rsidRPr="00D57E66">
        <w:rPr>
          <w:rStyle w:val="a7"/>
          <w:rFonts w:ascii="宋体" w:hAnsi="宋体"/>
          <w:szCs w:val="24"/>
        </w:rPr>
        <w:t>以通过接口实现类对象，直接调用</w:t>
      </w:r>
      <w:r>
        <w:rPr>
          <w:rStyle w:val="a7"/>
          <w:rFonts w:ascii="宋体" w:hAnsi="宋体" w:hint="eastAsia"/>
          <w:szCs w:val="24"/>
        </w:rPr>
        <w:t>。</w:t>
      </w:r>
    </w:p>
    <w:p w14:paraId="7501581A" w14:textId="3E46CF7C" w:rsidR="00D57E66" w:rsidRPr="00594323" w:rsidRDefault="00D57E66" w:rsidP="00D57E66">
      <w:pPr>
        <w:ind w:left="420" w:firstLine="420"/>
        <w:rPr>
          <w:rStyle w:val="a7"/>
          <w:rFonts w:ascii="宋体" w:hAnsi="宋体"/>
          <w:szCs w:val="24"/>
        </w:rPr>
      </w:pPr>
      <w:r w:rsidRPr="00D57E66">
        <w:rPr>
          <w:rStyle w:val="a7"/>
          <w:rFonts w:ascii="宋体" w:hAnsi="宋体"/>
          <w:szCs w:val="24"/>
        </w:rPr>
        <w:t>2.接口的默认方法，也可以被接口实现类进行覆盖重写。</w:t>
      </w:r>
    </w:p>
    <w:p w14:paraId="5D9335EA" w14:textId="2338AC0F" w:rsid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>4.静态方法</w:t>
      </w:r>
      <w:r w:rsidR="00D57E66">
        <w:rPr>
          <w:rStyle w:val="a7"/>
          <w:rFonts w:ascii="宋体" w:hAnsi="宋体" w:hint="eastAsia"/>
          <w:szCs w:val="24"/>
        </w:rPr>
        <w:t>：</w:t>
      </w:r>
    </w:p>
    <w:p w14:paraId="5DDE2F02" w14:textId="77777777" w:rsidR="00D57E66" w:rsidRPr="00D57E66" w:rsidRDefault="00D57E66" w:rsidP="00D57E66">
      <w:pPr>
        <w:ind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Pr="00D57E66">
        <w:rPr>
          <w:rStyle w:val="a7"/>
          <w:rFonts w:ascii="宋体" w:hAnsi="宋体" w:hint="eastAsia"/>
          <w:szCs w:val="24"/>
        </w:rPr>
        <w:t>格式</w:t>
      </w:r>
      <w:r w:rsidRPr="00D57E66">
        <w:rPr>
          <w:rStyle w:val="a7"/>
          <w:rFonts w:ascii="宋体" w:hAnsi="宋体"/>
          <w:szCs w:val="24"/>
        </w:rPr>
        <w:t>:</w:t>
      </w:r>
    </w:p>
    <w:p w14:paraId="2FBE385E" w14:textId="0609A6FE" w:rsidR="00D57E66" w:rsidRPr="00D57E66" w:rsidRDefault="00D57E66" w:rsidP="00D57E66">
      <w:pPr>
        <w:ind w:left="420" w:firstLine="420"/>
        <w:rPr>
          <w:rStyle w:val="a7"/>
          <w:rFonts w:ascii="宋体" w:hAnsi="宋体"/>
          <w:szCs w:val="24"/>
        </w:rPr>
      </w:pPr>
      <w:r w:rsidRPr="00D57E66">
        <w:rPr>
          <w:rStyle w:val="a7"/>
          <w:rFonts w:ascii="宋体" w:hAnsi="宋体"/>
          <w:szCs w:val="24"/>
        </w:rPr>
        <w:t>public static 返回</w:t>
      </w:r>
      <w:proofErr w:type="gramStart"/>
      <w:r w:rsidRPr="00D57E66">
        <w:rPr>
          <w:rStyle w:val="a7"/>
          <w:rFonts w:ascii="宋体" w:hAnsi="宋体"/>
          <w:szCs w:val="24"/>
        </w:rPr>
        <w:t>值类型</w:t>
      </w:r>
      <w:proofErr w:type="gramEnd"/>
      <w:r>
        <w:rPr>
          <w:rStyle w:val="a7"/>
          <w:rFonts w:ascii="宋体" w:hAnsi="宋体" w:hint="eastAsia"/>
          <w:szCs w:val="24"/>
        </w:rPr>
        <w:t xml:space="preserve"> </w:t>
      </w:r>
      <w:r w:rsidRPr="00D57E66">
        <w:rPr>
          <w:rStyle w:val="a7"/>
          <w:rFonts w:ascii="宋体" w:hAnsi="宋体"/>
          <w:szCs w:val="24"/>
        </w:rPr>
        <w:t>方法名称(参数列表) {</w:t>
      </w:r>
    </w:p>
    <w:p w14:paraId="2F85436B" w14:textId="6B9BA030" w:rsidR="00D57E66" w:rsidRDefault="00D57E66" w:rsidP="00D57E66">
      <w:pPr>
        <w:ind w:left="840" w:firstLine="420"/>
        <w:rPr>
          <w:rStyle w:val="a7"/>
          <w:rFonts w:ascii="宋体" w:hAnsi="宋体"/>
          <w:szCs w:val="24"/>
        </w:rPr>
      </w:pPr>
      <w:r w:rsidRPr="00D57E66">
        <w:rPr>
          <w:rStyle w:val="a7"/>
          <w:rFonts w:ascii="宋体" w:hAnsi="宋体" w:hint="eastAsia"/>
          <w:szCs w:val="24"/>
        </w:rPr>
        <w:t>方法体</w:t>
      </w:r>
    </w:p>
    <w:p w14:paraId="4C5D2F2C" w14:textId="4A9E0CDD" w:rsidR="00D57E66" w:rsidRPr="00D57E66" w:rsidRDefault="00D57E66" w:rsidP="00D57E66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}</w:t>
      </w:r>
    </w:p>
    <w:p w14:paraId="502D857A" w14:textId="0D2CD897" w:rsidR="00D57E66" w:rsidRDefault="00D57E66" w:rsidP="00D57E66">
      <w:pPr>
        <w:ind w:left="420" w:firstLine="420"/>
        <w:rPr>
          <w:rStyle w:val="a7"/>
          <w:rFonts w:ascii="宋体" w:hAnsi="宋体"/>
          <w:szCs w:val="24"/>
        </w:rPr>
      </w:pPr>
      <w:r w:rsidRPr="00D57E66">
        <w:rPr>
          <w:rStyle w:val="a7"/>
          <w:rFonts w:ascii="宋体" w:hAnsi="宋体" w:hint="eastAsia"/>
          <w:szCs w:val="24"/>
        </w:rPr>
        <w:t>提示</w:t>
      </w:r>
      <w:r w:rsidRPr="00D57E66">
        <w:rPr>
          <w:rStyle w:val="a7"/>
          <w:rFonts w:ascii="宋体" w:hAnsi="宋体"/>
          <w:szCs w:val="24"/>
        </w:rPr>
        <w:t>:就是将abstract或者default换成static即可，带上方法体。</w:t>
      </w:r>
    </w:p>
    <w:p w14:paraId="38C95CDB" w14:textId="77777777" w:rsidR="00D57E66" w:rsidRPr="00D57E66" w:rsidRDefault="00D57E66" w:rsidP="00D57E66">
      <w:pPr>
        <w:ind w:left="420" w:firstLine="420"/>
        <w:rPr>
          <w:rStyle w:val="a7"/>
          <w:rFonts w:ascii="宋体" w:hAnsi="宋体"/>
          <w:szCs w:val="24"/>
        </w:rPr>
      </w:pPr>
      <w:r w:rsidRPr="00D57E66">
        <w:rPr>
          <w:rStyle w:val="a7"/>
          <w:rFonts w:ascii="宋体" w:hAnsi="宋体" w:hint="eastAsia"/>
          <w:szCs w:val="24"/>
        </w:rPr>
        <w:t>注意事项</w:t>
      </w:r>
      <w:r w:rsidRPr="00D57E66">
        <w:rPr>
          <w:rStyle w:val="a7"/>
          <w:rFonts w:ascii="宋体" w:hAnsi="宋体"/>
          <w:szCs w:val="24"/>
        </w:rPr>
        <w:t>:不能通过接口实现类的对象来调用接口当中的静态方法。</w:t>
      </w:r>
    </w:p>
    <w:p w14:paraId="1FFC1D2B" w14:textId="77777777" w:rsidR="00D57E66" w:rsidRPr="00D57E66" w:rsidRDefault="00D57E66" w:rsidP="00D57E66">
      <w:pPr>
        <w:ind w:left="420" w:firstLine="420"/>
        <w:rPr>
          <w:rStyle w:val="a7"/>
          <w:rFonts w:ascii="宋体" w:hAnsi="宋体"/>
          <w:szCs w:val="24"/>
        </w:rPr>
      </w:pPr>
      <w:r w:rsidRPr="00D57E66">
        <w:rPr>
          <w:rStyle w:val="a7"/>
          <w:rFonts w:ascii="宋体" w:hAnsi="宋体" w:hint="eastAsia"/>
          <w:szCs w:val="24"/>
        </w:rPr>
        <w:t>正确用法</w:t>
      </w:r>
      <w:r w:rsidRPr="00D57E66">
        <w:rPr>
          <w:rStyle w:val="a7"/>
          <w:rFonts w:ascii="宋体" w:hAnsi="宋体"/>
          <w:szCs w:val="24"/>
        </w:rPr>
        <w:t>:通过接口名称，直接调用其中的静态方法。</w:t>
      </w:r>
    </w:p>
    <w:p w14:paraId="25F7CBC5" w14:textId="77777777" w:rsidR="00D57E66" w:rsidRPr="00D57E66" w:rsidRDefault="00D57E66" w:rsidP="00D57E66">
      <w:pPr>
        <w:ind w:left="420" w:firstLine="420"/>
        <w:rPr>
          <w:rStyle w:val="a7"/>
          <w:rFonts w:ascii="宋体" w:hAnsi="宋体"/>
          <w:szCs w:val="24"/>
        </w:rPr>
      </w:pPr>
      <w:r w:rsidRPr="00D57E66">
        <w:rPr>
          <w:rStyle w:val="a7"/>
          <w:rFonts w:ascii="宋体" w:hAnsi="宋体" w:hint="eastAsia"/>
          <w:szCs w:val="24"/>
        </w:rPr>
        <w:t>格式</w:t>
      </w:r>
      <w:r w:rsidRPr="00D57E66">
        <w:rPr>
          <w:rStyle w:val="a7"/>
          <w:rFonts w:ascii="宋体" w:hAnsi="宋体"/>
          <w:szCs w:val="24"/>
        </w:rPr>
        <w:t>:</w:t>
      </w:r>
    </w:p>
    <w:p w14:paraId="0C7DD6C0" w14:textId="2E51138B" w:rsidR="00D57E66" w:rsidRPr="00E1457A" w:rsidRDefault="00D57E66" w:rsidP="00D57E66">
      <w:pPr>
        <w:ind w:left="420" w:firstLine="420"/>
        <w:rPr>
          <w:rStyle w:val="a7"/>
          <w:rFonts w:ascii="宋体" w:hAnsi="宋体"/>
          <w:color w:val="FF0000"/>
          <w:szCs w:val="24"/>
        </w:rPr>
      </w:pPr>
      <w:r w:rsidRPr="00E1457A">
        <w:rPr>
          <w:rStyle w:val="a7"/>
          <w:rFonts w:ascii="宋体" w:hAnsi="宋体" w:hint="eastAsia"/>
          <w:color w:val="FF0000"/>
          <w:szCs w:val="24"/>
        </w:rPr>
        <w:t>接口名称</w:t>
      </w:r>
      <w:r w:rsidRPr="00E1457A">
        <w:rPr>
          <w:rStyle w:val="a7"/>
          <w:rFonts w:ascii="宋体" w:hAnsi="宋体"/>
          <w:color w:val="FF0000"/>
          <w:szCs w:val="24"/>
        </w:rPr>
        <w:t>.静态方法名(参数);</w:t>
      </w:r>
    </w:p>
    <w:p w14:paraId="20F5CAC3" w14:textId="4EDBAC8E" w:rsidR="00594323" w:rsidRDefault="00594323" w:rsidP="00594323">
      <w:pPr>
        <w:ind w:firstLine="420"/>
        <w:rPr>
          <w:rStyle w:val="a7"/>
          <w:rFonts w:ascii="宋体" w:hAnsi="宋体"/>
          <w:szCs w:val="24"/>
        </w:rPr>
      </w:pPr>
      <w:r w:rsidRPr="00594323">
        <w:rPr>
          <w:rStyle w:val="a7"/>
          <w:rFonts w:ascii="宋体" w:hAnsi="宋体"/>
          <w:szCs w:val="24"/>
        </w:rPr>
        <w:t>5.私有方法</w:t>
      </w:r>
    </w:p>
    <w:p w14:paraId="75E91146" w14:textId="77777777" w:rsidR="00C27D1B" w:rsidRPr="00DF28C4" w:rsidRDefault="00C27D1B" w:rsidP="00C27D1B">
      <w:pPr>
        <w:ind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Pr="00C27D1B">
        <w:rPr>
          <w:rStyle w:val="a7"/>
          <w:rFonts w:ascii="宋体" w:hAnsi="宋体"/>
          <w:szCs w:val="24"/>
        </w:rPr>
        <w:t>1.普通私有方法，</w:t>
      </w:r>
      <w:r w:rsidRPr="00DF28C4">
        <w:rPr>
          <w:rStyle w:val="a7"/>
          <w:rFonts w:ascii="宋体" w:hAnsi="宋体"/>
          <w:szCs w:val="24"/>
        </w:rPr>
        <w:t>解决多个</w:t>
      </w:r>
      <w:r w:rsidRPr="00DF28C4">
        <w:rPr>
          <w:rStyle w:val="a7"/>
          <w:rFonts w:ascii="宋体" w:hAnsi="宋体"/>
          <w:color w:val="FF0000"/>
          <w:szCs w:val="24"/>
        </w:rPr>
        <w:t>默认方法</w:t>
      </w:r>
      <w:r w:rsidRPr="00DF28C4">
        <w:rPr>
          <w:rStyle w:val="a7"/>
          <w:rFonts w:ascii="宋体" w:hAnsi="宋体"/>
          <w:szCs w:val="24"/>
        </w:rPr>
        <w:t>之间重复代码问题</w:t>
      </w:r>
    </w:p>
    <w:p w14:paraId="09489A87" w14:textId="77777777" w:rsidR="00C27D1B" w:rsidRPr="00C27D1B" w:rsidRDefault="00C27D1B" w:rsidP="00C27D1B">
      <w:pPr>
        <w:ind w:left="420" w:firstLine="420"/>
        <w:rPr>
          <w:rStyle w:val="a7"/>
          <w:rFonts w:ascii="宋体" w:hAnsi="宋体"/>
          <w:szCs w:val="24"/>
        </w:rPr>
      </w:pPr>
      <w:r w:rsidRPr="00C27D1B">
        <w:rPr>
          <w:rStyle w:val="a7"/>
          <w:rFonts w:ascii="宋体" w:hAnsi="宋体" w:hint="eastAsia"/>
          <w:szCs w:val="24"/>
        </w:rPr>
        <w:t>格式</w:t>
      </w:r>
      <w:r w:rsidRPr="00C27D1B">
        <w:rPr>
          <w:rStyle w:val="a7"/>
          <w:rFonts w:ascii="宋体" w:hAnsi="宋体"/>
          <w:szCs w:val="24"/>
        </w:rPr>
        <w:t>:</w:t>
      </w:r>
    </w:p>
    <w:p w14:paraId="415CD654" w14:textId="474425EE" w:rsidR="00C27D1B" w:rsidRPr="00C27D1B" w:rsidRDefault="00C27D1B" w:rsidP="00C27D1B">
      <w:pPr>
        <w:ind w:left="420" w:firstLine="420"/>
        <w:rPr>
          <w:rStyle w:val="a7"/>
          <w:rFonts w:ascii="宋体" w:hAnsi="宋体"/>
          <w:szCs w:val="24"/>
        </w:rPr>
      </w:pPr>
      <w:r w:rsidRPr="00C27D1B">
        <w:rPr>
          <w:rStyle w:val="a7"/>
          <w:rFonts w:ascii="宋体" w:hAnsi="宋体"/>
          <w:szCs w:val="24"/>
        </w:rPr>
        <w:t>private返回</w:t>
      </w:r>
      <w:proofErr w:type="gramStart"/>
      <w:r w:rsidRPr="00C27D1B">
        <w:rPr>
          <w:rStyle w:val="a7"/>
          <w:rFonts w:ascii="宋体" w:hAnsi="宋体"/>
          <w:szCs w:val="24"/>
        </w:rPr>
        <w:t>值类型</w:t>
      </w:r>
      <w:proofErr w:type="gramEnd"/>
      <w:r>
        <w:rPr>
          <w:rStyle w:val="a7"/>
          <w:rFonts w:ascii="宋体" w:hAnsi="宋体" w:hint="eastAsia"/>
          <w:szCs w:val="24"/>
        </w:rPr>
        <w:t xml:space="preserve"> </w:t>
      </w:r>
      <w:r w:rsidRPr="00C27D1B">
        <w:rPr>
          <w:rStyle w:val="a7"/>
          <w:rFonts w:ascii="宋体" w:hAnsi="宋体"/>
          <w:szCs w:val="24"/>
        </w:rPr>
        <w:t>方法名称(参数列表) {</w:t>
      </w:r>
    </w:p>
    <w:p w14:paraId="21973194" w14:textId="77777777" w:rsidR="00C27D1B" w:rsidRPr="00C27D1B" w:rsidRDefault="00C27D1B" w:rsidP="00C27D1B">
      <w:pPr>
        <w:ind w:left="840" w:firstLine="420"/>
        <w:rPr>
          <w:rStyle w:val="a7"/>
          <w:rFonts w:ascii="宋体" w:hAnsi="宋体"/>
          <w:szCs w:val="24"/>
        </w:rPr>
      </w:pPr>
      <w:r w:rsidRPr="00C27D1B">
        <w:rPr>
          <w:rStyle w:val="a7"/>
          <w:rFonts w:ascii="宋体" w:hAnsi="宋体" w:hint="eastAsia"/>
          <w:szCs w:val="24"/>
        </w:rPr>
        <w:t>方法体</w:t>
      </w:r>
    </w:p>
    <w:p w14:paraId="4055C52B" w14:textId="77777777" w:rsidR="00C27D1B" w:rsidRPr="00C27D1B" w:rsidRDefault="00C27D1B" w:rsidP="00C27D1B">
      <w:pPr>
        <w:ind w:left="840"/>
        <w:rPr>
          <w:rStyle w:val="a7"/>
          <w:rFonts w:ascii="宋体" w:hAnsi="宋体"/>
          <w:szCs w:val="24"/>
        </w:rPr>
      </w:pPr>
      <w:r w:rsidRPr="00C27D1B">
        <w:rPr>
          <w:rStyle w:val="a7"/>
          <w:rFonts w:ascii="宋体" w:hAnsi="宋体"/>
          <w:szCs w:val="24"/>
        </w:rPr>
        <w:t>}</w:t>
      </w:r>
    </w:p>
    <w:p w14:paraId="3579EA9F" w14:textId="05FC9DF3" w:rsidR="00C27D1B" w:rsidRPr="00C27D1B" w:rsidRDefault="00C27D1B" w:rsidP="00C27D1B">
      <w:pPr>
        <w:ind w:left="420" w:firstLine="420"/>
        <w:rPr>
          <w:rStyle w:val="a7"/>
          <w:rFonts w:ascii="宋体" w:hAnsi="宋体"/>
          <w:szCs w:val="24"/>
        </w:rPr>
      </w:pPr>
      <w:r w:rsidRPr="00C27D1B">
        <w:rPr>
          <w:rStyle w:val="a7"/>
          <w:rFonts w:ascii="宋体" w:hAnsi="宋体"/>
          <w:szCs w:val="24"/>
        </w:rPr>
        <w:t>2.静态私有方法，解决多个</w:t>
      </w:r>
      <w:r w:rsidRPr="00DF28C4">
        <w:rPr>
          <w:rStyle w:val="a7"/>
          <w:rFonts w:ascii="宋体" w:hAnsi="宋体"/>
          <w:color w:val="FF0000"/>
          <w:szCs w:val="24"/>
        </w:rPr>
        <w:t>静态方法</w:t>
      </w:r>
      <w:r w:rsidRPr="00C27D1B">
        <w:rPr>
          <w:rStyle w:val="a7"/>
          <w:rFonts w:ascii="宋体" w:hAnsi="宋体"/>
          <w:szCs w:val="24"/>
        </w:rPr>
        <w:t>之</w:t>
      </w:r>
      <w:r>
        <w:rPr>
          <w:rStyle w:val="a7"/>
          <w:rFonts w:ascii="宋体" w:hAnsi="宋体" w:hint="eastAsia"/>
          <w:szCs w:val="24"/>
        </w:rPr>
        <w:t>间</w:t>
      </w:r>
      <w:r w:rsidRPr="00C27D1B">
        <w:rPr>
          <w:rStyle w:val="a7"/>
          <w:rFonts w:ascii="宋体" w:hAnsi="宋体"/>
          <w:szCs w:val="24"/>
        </w:rPr>
        <w:t>重复代码问题</w:t>
      </w:r>
    </w:p>
    <w:p w14:paraId="212AB419" w14:textId="77777777" w:rsidR="00C27D1B" w:rsidRPr="00C27D1B" w:rsidRDefault="00C27D1B" w:rsidP="00C27D1B">
      <w:pPr>
        <w:ind w:left="420" w:firstLine="420"/>
        <w:rPr>
          <w:rStyle w:val="a7"/>
          <w:rFonts w:ascii="宋体" w:hAnsi="宋体"/>
          <w:szCs w:val="24"/>
        </w:rPr>
      </w:pPr>
      <w:r w:rsidRPr="00C27D1B">
        <w:rPr>
          <w:rStyle w:val="a7"/>
          <w:rFonts w:ascii="宋体" w:hAnsi="宋体" w:hint="eastAsia"/>
          <w:szCs w:val="24"/>
        </w:rPr>
        <w:t>格式</w:t>
      </w:r>
    </w:p>
    <w:p w14:paraId="7E4BF0DB" w14:textId="1C6FED36" w:rsidR="00C27D1B" w:rsidRPr="00C27D1B" w:rsidRDefault="00C27D1B" w:rsidP="00C27D1B">
      <w:pPr>
        <w:ind w:left="420" w:firstLine="420"/>
        <w:rPr>
          <w:rStyle w:val="a7"/>
          <w:rFonts w:ascii="宋体" w:hAnsi="宋体"/>
          <w:szCs w:val="24"/>
        </w:rPr>
      </w:pPr>
      <w:r w:rsidRPr="00C27D1B">
        <w:rPr>
          <w:rStyle w:val="a7"/>
          <w:rFonts w:ascii="宋体" w:hAnsi="宋体"/>
          <w:szCs w:val="24"/>
        </w:rPr>
        <w:t>private static 返回</w:t>
      </w:r>
      <w:proofErr w:type="gramStart"/>
      <w:r w:rsidRPr="00C27D1B">
        <w:rPr>
          <w:rStyle w:val="a7"/>
          <w:rFonts w:ascii="宋体" w:hAnsi="宋体"/>
          <w:szCs w:val="24"/>
        </w:rPr>
        <w:t>值类型</w:t>
      </w:r>
      <w:proofErr w:type="gramEnd"/>
      <w:r>
        <w:rPr>
          <w:rStyle w:val="a7"/>
          <w:rFonts w:ascii="宋体" w:hAnsi="宋体" w:hint="eastAsia"/>
          <w:szCs w:val="24"/>
        </w:rPr>
        <w:t xml:space="preserve"> </w:t>
      </w:r>
      <w:r w:rsidRPr="00C27D1B">
        <w:rPr>
          <w:rStyle w:val="a7"/>
          <w:rFonts w:ascii="宋体" w:hAnsi="宋体"/>
          <w:szCs w:val="24"/>
        </w:rPr>
        <w:t>方法名称(参数列表) {</w:t>
      </w:r>
    </w:p>
    <w:p w14:paraId="4263F03A" w14:textId="77777777" w:rsidR="00C27D1B" w:rsidRPr="00C27D1B" w:rsidRDefault="00C27D1B" w:rsidP="00C27D1B">
      <w:pPr>
        <w:ind w:left="840" w:firstLine="420"/>
        <w:rPr>
          <w:rStyle w:val="a7"/>
          <w:rFonts w:ascii="宋体" w:hAnsi="宋体"/>
          <w:szCs w:val="24"/>
        </w:rPr>
      </w:pPr>
      <w:r w:rsidRPr="00C27D1B">
        <w:rPr>
          <w:rStyle w:val="a7"/>
          <w:rFonts w:ascii="宋体" w:hAnsi="宋体" w:hint="eastAsia"/>
          <w:szCs w:val="24"/>
        </w:rPr>
        <w:t>方法体</w:t>
      </w:r>
    </w:p>
    <w:p w14:paraId="5C779B2E" w14:textId="0F03C5DA" w:rsidR="00C27D1B" w:rsidRDefault="00C27D1B" w:rsidP="00C27D1B">
      <w:pPr>
        <w:ind w:left="420" w:firstLine="420"/>
        <w:rPr>
          <w:rStyle w:val="a7"/>
          <w:rFonts w:ascii="宋体" w:hAnsi="宋体"/>
          <w:szCs w:val="24"/>
        </w:rPr>
      </w:pPr>
      <w:r w:rsidRPr="00C27D1B">
        <w:rPr>
          <w:rStyle w:val="a7"/>
          <w:rFonts w:ascii="宋体" w:hAnsi="宋体"/>
          <w:szCs w:val="24"/>
        </w:rPr>
        <w:t>}</w:t>
      </w:r>
    </w:p>
    <w:p w14:paraId="40F64117" w14:textId="77777777" w:rsidR="00E801E9" w:rsidRPr="00647533" w:rsidRDefault="00E801E9" w:rsidP="00647533">
      <w:pPr>
        <w:pStyle w:val="2"/>
        <w:rPr>
          <w:rStyle w:val="a7"/>
          <w:b/>
          <w:bCs/>
          <w:sz w:val="30"/>
        </w:rPr>
      </w:pPr>
      <w:r w:rsidRPr="00647533">
        <w:rPr>
          <w:rStyle w:val="a7"/>
          <w:rFonts w:hint="eastAsia"/>
          <w:b/>
          <w:bCs/>
          <w:sz w:val="30"/>
        </w:rPr>
        <w:t>二．接口使用步骤</w:t>
      </w:r>
      <w:r w:rsidRPr="00647533">
        <w:rPr>
          <w:rStyle w:val="a7"/>
          <w:b/>
          <w:bCs/>
          <w:sz w:val="30"/>
        </w:rPr>
        <w:t>:</w:t>
      </w:r>
    </w:p>
    <w:p w14:paraId="422BD3B1" w14:textId="77777777" w:rsidR="00E801E9" w:rsidRPr="00E801E9" w:rsidRDefault="00E801E9" w:rsidP="00E801E9">
      <w:pPr>
        <w:ind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/>
          <w:szCs w:val="24"/>
        </w:rPr>
        <w:t>1.接口不能直接使用，必须有一个</w:t>
      </w:r>
      <w:proofErr w:type="gramStart"/>
      <w:r w:rsidRPr="00E801E9">
        <w:rPr>
          <w:rStyle w:val="a7"/>
          <w:rFonts w:ascii="宋体" w:hAnsi="宋体"/>
          <w:szCs w:val="24"/>
        </w:rPr>
        <w:t>“</w:t>
      </w:r>
      <w:proofErr w:type="gramEnd"/>
      <w:r w:rsidRPr="00E801E9">
        <w:rPr>
          <w:rStyle w:val="a7"/>
          <w:rFonts w:ascii="宋体" w:hAnsi="宋体"/>
          <w:color w:val="FF0000"/>
          <w:szCs w:val="24"/>
        </w:rPr>
        <w:t>实现类</w:t>
      </w:r>
      <w:r w:rsidRPr="00E801E9">
        <w:rPr>
          <w:rStyle w:val="a7"/>
          <w:rFonts w:ascii="宋体" w:hAnsi="宋体"/>
          <w:szCs w:val="24"/>
        </w:rPr>
        <w:t>"来“</w:t>
      </w:r>
      <w:r w:rsidRPr="00E801E9">
        <w:rPr>
          <w:rStyle w:val="a7"/>
          <w:rFonts w:ascii="宋体" w:hAnsi="宋体"/>
          <w:color w:val="FF0000"/>
          <w:szCs w:val="24"/>
        </w:rPr>
        <w:t>实现</w:t>
      </w:r>
      <w:r w:rsidRPr="00E801E9">
        <w:rPr>
          <w:rStyle w:val="a7"/>
          <w:rFonts w:ascii="宋体" w:hAnsi="宋体"/>
          <w:szCs w:val="24"/>
        </w:rPr>
        <w:t>"该接口。</w:t>
      </w:r>
    </w:p>
    <w:p w14:paraId="2664F9F4" w14:textId="77777777" w:rsidR="00E801E9" w:rsidRPr="00E801E9" w:rsidRDefault="00E801E9" w:rsidP="00E801E9">
      <w:pPr>
        <w:ind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 w:hint="eastAsia"/>
          <w:szCs w:val="24"/>
        </w:rPr>
        <w:t>格式</w:t>
      </w:r>
      <w:r w:rsidRPr="00E801E9">
        <w:rPr>
          <w:rStyle w:val="a7"/>
          <w:rFonts w:ascii="宋体" w:hAnsi="宋体"/>
          <w:szCs w:val="24"/>
        </w:rPr>
        <w:t>:</w:t>
      </w:r>
    </w:p>
    <w:p w14:paraId="0AD5D884" w14:textId="77777777" w:rsidR="00E801E9" w:rsidRPr="00E801E9" w:rsidRDefault="00E801E9" w:rsidP="00E801E9">
      <w:pPr>
        <w:ind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/>
          <w:szCs w:val="24"/>
        </w:rPr>
        <w:t>public class 实现类名称</w:t>
      </w:r>
      <w:r w:rsidRPr="00E801E9">
        <w:rPr>
          <w:rStyle w:val="a7"/>
          <w:rFonts w:ascii="宋体" w:hAnsi="宋体"/>
          <w:color w:val="FF0000"/>
          <w:sz w:val="28"/>
          <w:szCs w:val="28"/>
        </w:rPr>
        <w:t>implements</w:t>
      </w:r>
      <w:r w:rsidRPr="00E801E9">
        <w:rPr>
          <w:rStyle w:val="a7"/>
          <w:rFonts w:ascii="宋体" w:hAnsi="宋体"/>
          <w:szCs w:val="24"/>
        </w:rPr>
        <w:t xml:space="preserve"> 接口名称{</w:t>
      </w:r>
    </w:p>
    <w:p w14:paraId="48DFEF62" w14:textId="77777777" w:rsidR="00E801E9" w:rsidRPr="00E801E9" w:rsidRDefault="00E801E9" w:rsidP="00E801E9">
      <w:pPr>
        <w:ind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/>
          <w:szCs w:val="24"/>
        </w:rPr>
        <w:t>}</w:t>
      </w:r>
    </w:p>
    <w:p w14:paraId="51EF5B9E" w14:textId="77777777" w:rsidR="00E801E9" w:rsidRPr="00E801E9" w:rsidRDefault="00E801E9" w:rsidP="00E801E9">
      <w:pPr>
        <w:ind w:left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/>
          <w:szCs w:val="24"/>
        </w:rPr>
        <w:t>2.接口的实现类必须覆盖重写(实现)接口中所有的抽象方法。</w:t>
      </w:r>
    </w:p>
    <w:p w14:paraId="669A8E25" w14:textId="77777777" w:rsidR="00E801E9" w:rsidRPr="00E801E9" w:rsidRDefault="00E801E9" w:rsidP="00E801E9">
      <w:pPr>
        <w:ind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 w:hint="eastAsia"/>
          <w:szCs w:val="24"/>
        </w:rPr>
        <w:t>实现</w:t>
      </w:r>
      <w:r w:rsidRPr="00E801E9">
        <w:rPr>
          <w:rStyle w:val="a7"/>
          <w:rFonts w:ascii="宋体" w:hAnsi="宋体"/>
          <w:szCs w:val="24"/>
        </w:rPr>
        <w:t>:去掉abstract关键字，加上方法体大括号。</w:t>
      </w:r>
    </w:p>
    <w:p w14:paraId="524C01CC" w14:textId="77777777" w:rsidR="00E801E9" w:rsidRPr="00E801E9" w:rsidRDefault="00E801E9" w:rsidP="00E801E9">
      <w:pPr>
        <w:ind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/>
          <w:szCs w:val="24"/>
        </w:rPr>
        <w:t>3.创建实现类的对象，进行使用。</w:t>
      </w:r>
    </w:p>
    <w:p w14:paraId="48EDDF94" w14:textId="77777777" w:rsidR="00E801E9" w:rsidRPr="00E801E9" w:rsidRDefault="00E801E9" w:rsidP="00E801E9">
      <w:pPr>
        <w:ind w:firstLine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 w:hint="eastAsia"/>
          <w:szCs w:val="24"/>
        </w:rPr>
        <w:t>注意事项</w:t>
      </w:r>
      <w:r w:rsidRPr="00E801E9">
        <w:rPr>
          <w:rStyle w:val="a7"/>
          <w:rFonts w:ascii="宋体" w:hAnsi="宋体"/>
          <w:szCs w:val="24"/>
        </w:rPr>
        <w:t>:</w:t>
      </w:r>
    </w:p>
    <w:p w14:paraId="092B19C0" w14:textId="5AC98B21" w:rsidR="00E801E9" w:rsidRDefault="00E801E9" w:rsidP="00E801E9">
      <w:pPr>
        <w:ind w:left="420"/>
        <w:rPr>
          <w:rStyle w:val="a7"/>
          <w:rFonts w:ascii="宋体" w:hAnsi="宋体"/>
          <w:szCs w:val="24"/>
        </w:rPr>
      </w:pPr>
      <w:r w:rsidRPr="00E801E9">
        <w:rPr>
          <w:rStyle w:val="a7"/>
          <w:rFonts w:ascii="宋体" w:hAnsi="宋体" w:hint="eastAsia"/>
          <w:szCs w:val="24"/>
        </w:rPr>
        <w:t>如果实现类并没有覆盖重写接口中所有的抽象方法，那么这个实现类自己就</w:t>
      </w:r>
      <w:r w:rsidRPr="00E801E9">
        <w:rPr>
          <w:rStyle w:val="a7"/>
          <w:rFonts w:ascii="宋体" w:hAnsi="宋体" w:hint="eastAsia"/>
          <w:szCs w:val="24"/>
        </w:rPr>
        <w:lastRenderedPageBreak/>
        <w:t>必须是抽象类。</w:t>
      </w:r>
    </w:p>
    <w:p w14:paraId="38EA08AB" w14:textId="77777777" w:rsidR="008F5403" w:rsidRPr="008F421E" w:rsidRDefault="00DF28C4" w:rsidP="008F421E">
      <w:pPr>
        <w:pStyle w:val="2"/>
        <w:rPr>
          <w:rStyle w:val="a7"/>
          <w:b/>
          <w:bCs/>
          <w:sz w:val="30"/>
        </w:rPr>
      </w:pPr>
      <w:r w:rsidRPr="008F421E">
        <w:rPr>
          <w:rStyle w:val="a7"/>
          <w:rFonts w:hint="eastAsia"/>
          <w:b/>
          <w:bCs/>
          <w:sz w:val="30"/>
        </w:rPr>
        <w:t>三．</w:t>
      </w:r>
      <w:r w:rsidR="008F5403" w:rsidRPr="008F421E">
        <w:rPr>
          <w:rStyle w:val="a7"/>
          <w:rFonts w:hint="eastAsia"/>
          <w:b/>
          <w:bCs/>
          <w:sz w:val="30"/>
        </w:rPr>
        <w:t>使用接口的时候，需要注意</w:t>
      </w:r>
      <w:r w:rsidR="008F5403" w:rsidRPr="008F421E">
        <w:rPr>
          <w:rStyle w:val="a7"/>
          <w:b/>
          <w:bCs/>
          <w:sz w:val="30"/>
        </w:rPr>
        <w:t>:</w:t>
      </w:r>
    </w:p>
    <w:p w14:paraId="055B6A35" w14:textId="77777777" w:rsidR="008F5403" w:rsidRPr="008F5403" w:rsidRDefault="008F5403" w:rsidP="008F5403">
      <w:pPr>
        <w:ind w:firstLine="420"/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/>
          <w:szCs w:val="24"/>
        </w:rPr>
        <w:t>1.接口是</w:t>
      </w:r>
      <w:r w:rsidRPr="008F5403">
        <w:rPr>
          <w:rStyle w:val="a7"/>
          <w:rFonts w:ascii="宋体" w:hAnsi="宋体"/>
          <w:color w:val="FF0000"/>
          <w:szCs w:val="24"/>
        </w:rPr>
        <w:t>没有静态代码</w:t>
      </w:r>
      <w:proofErr w:type="gramStart"/>
      <w:r w:rsidRPr="008F5403">
        <w:rPr>
          <w:rStyle w:val="a7"/>
          <w:rFonts w:ascii="宋体" w:hAnsi="宋体"/>
          <w:color w:val="FF0000"/>
          <w:szCs w:val="24"/>
        </w:rPr>
        <w:t>块或者</w:t>
      </w:r>
      <w:proofErr w:type="gramEnd"/>
      <w:r w:rsidRPr="00155010">
        <w:rPr>
          <w:rStyle w:val="a7"/>
          <w:rFonts w:ascii="宋体" w:hAnsi="宋体"/>
          <w:color w:val="00B0F0"/>
          <w:szCs w:val="24"/>
        </w:rPr>
        <w:t>构造</w:t>
      </w:r>
      <w:r w:rsidRPr="008F5403">
        <w:rPr>
          <w:rStyle w:val="a7"/>
          <w:rFonts w:ascii="宋体" w:hAnsi="宋体"/>
          <w:color w:val="FF0000"/>
          <w:szCs w:val="24"/>
        </w:rPr>
        <w:t>方法</w:t>
      </w:r>
      <w:r w:rsidRPr="008F5403">
        <w:rPr>
          <w:rStyle w:val="a7"/>
          <w:rFonts w:ascii="宋体" w:hAnsi="宋体"/>
          <w:szCs w:val="24"/>
        </w:rPr>
        <w:t>的。</w:t>
      </w:r>
    </w:p>
    <w:p w14:paraId="1F061DD1" w14:textId="7E4A2769" w:rsidR="008F5403" w:rsidRPr="008F5403" w:rsidRDefault="008F5403" w:rsidP="008F5403">
      <w:pPr>
        <w:ind w:firstLine="420"/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/>
          <w:szCs w:val="24"/>
        </w:rPr>
        <w:t xml:space="preserve">2. </w:t>
      </w:r>
      <w:r>
        <w:rPr>
          <w:rStyle w:val="a7"/>
          <w:rFonts w:ascii="宋体" w:hAnsi="宋体" w:hint="eastAsia"/>
          <w:szCs w:val="24"/>
        </w:rPr>
        <w:t>一</w:t>
      </w:r>
      <w:r w:rsidRPr="008F5403">
        <w:rPr>
          <w:rStyle w:val="a7"/>
          <w:rFonts w:ascii="宋体" w:hAnsi="宋体"/>
          <w:szCs w:val="24"/>
        </w:rPr>
        <w:t>个类的</w:t>
      </w:r>
      <w:proofErr w:type="gramStart"/>
      <w:r w:rsidRPr="008F5403">
        <w:rPr>
          <w:rStyle w:val="a7"/>
          <w:rFonts w:ascii="宋体" w:hAnsi="宋体"/>
          <w:szCs w:val="24"/>
        </w:rPr>
        <w:t>直接父类是</w:t>
      </w:r>
      <w:proofErr w:type="gramEnd"/>
      <w:r w:rsidRPr="008F5403">
        <w:rPr>
          <w:rStyle w:val="a7"/>
          <w:rFonts w:ascii="宋体" w:hAnsi="宋体"/>
          <w:szCs w:val="24"/>
        </w:rPr>
        <w:t>唯一的，但是一个类可以同时实现</w:t>
      </w:r>
      <w:r w:rsidRPr="008F5403">
        <w:rPr>
          <w:rStyle w:val="a7"/>
          <w:rFonts w:ascii="宋体" w:hAnsi="宋体"/>
          <w:color w:val="FF0000"/>
          <w:szCs w:val="24"/>
        </w:rPr>
        <w:t>多个接口</w:t>
      </w:r>
      <w:r w:rsidRPr="008F5403">
        <w:rPr>
          <w:rStyle w:val="a7"/>
          <w:rFonts w:ascii="宋体" w:hAnsi="宋体"/>
          <w:szCs w:val="24"/>
        </w:rPr>
        <w:t>。</w:t>
      </w:r>
    </w:p>
    <w:p w14:paraId="48B294FF" w14:textId="77777777" w:rsidR="008F5403" w:rsidRPr="008F5403" w:rsidRDefault="008F5403" w:rsidP="008F5403">
      <w:pPr>
        <w:ind w:firstLine="420"/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 w:hint="eastAsia"/>
          <w:szCs w:val="24"/>
        </w:rPr>
        <w:t>格式</w:t>
      </w:r>
      <w:r w:rsidRPr="008F5403">
        <w:rPr>
          <w:rStyle w:val="a7"/>
          <w:rFonts w:ascii="宋体" w:hAnsi="宋体"/>
          <w:szCs w:val="24"/>
        </w:rPr>
        <w:t>:</w:t>
      </w:r>
    </w:p>
    <w:p w14:paraId="060ACBB7" w14:textId="293B396A" w:rsidR="008F5403" w:rsidRPr="008F5403" w:rsidRDefault="008F5403" w:rsidP="008F5403">
      <w:pPr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/>
          <w:szCs w:val="24"/>
        </w:rPr>
        <w:t xml:space="preserve">public class </w:t>
      </w:r>
      <w:proofErr w:type="spellStart"/>
      <w:r w:rsidRPr="008F5403">
        <w:rPr>
          <w:rStyle w:val="a7"/>
          <w:rFonts w:ascii="宋体" w:hAnsi="宋体"/>
          <w:szCs w:val="24"/>
        </w:rPr>
        <w:t>MyInterfaceImpl</w:t>
      </w:r>
      <w:proofErr w:type="spellEnd"/>
      <w:r w:rsidRPr="008F5403">
        <w:rPr>
          <w:rStyle w:val="a7"/>
          <w:rFonts w:ascii="宋体" w:hAnsi="宋体"/>
          <w:szCs w:val="24"/>
        </w:rPr>
        <w:t xml:space="preserve"> implements </w:t>
      </w:r>
      <w:proofErr w:type="spellStart"/>
      <w:r w:rsidRPr="008F5403">
        <w:rPr>
          <w:rStyle w:val="a7"/>
          <w:rFonts w:ascii="宋体" w:hAnsi="宋体"/>
          <w:szCs w:val="24"/>
        </w:rPr>
        <w:t>MyInterfaceA</w:t>
      </w:r>
      <w:proofErr w:type="spellEnd"/>
      <w:r w:rsidRPr="008F5403">
        <w:rPr>
          <w:rStyle w:val="a7"/>
          <w:rFonts w:ascii="宋体" w:hAnsi="宋体"/>
          <w:szCs w:val="24"/>
        </w:rPr>
        <w:t xml:space="preserve">, </w:t>
      </w:r>
      <w:proofErr w:type="spellStart"/>
      <w:r w:rsidRPr="008F5403">
        <w:rPr>
          <w:rStyle w:val="a7"/>
          <w:rFonts w:ascii="宋体" w:hAnsi="宋体"/>
          <w:szCs w:val="24"/>
        </w:rPr>
        <w:t>MyInterfaceB</w:t>
      </w:r>
      <w:proofErr w:type="spellEnd"/>
      <w:r w:rsidRPr="008F5403">
        <w:rPr>
          <w:rStyle w:val="a7"/>
          <w:rFonts w:ascii="宋体" w:hAnsi="宋体"/>
          <w:szCs w:val="24"/>
        </w:rPr>
        <w:t xml:space="preserve"> {</w:t>
      </w:r>
    </w:p>
    <w:p w14:paraId="6735CD1F" w14:textId="77777777" w:rsidR="008F5403" w:rsidRPr="008F5403" w:rsidRDefault="008F5403" w:rsidP="008F5403">
      <w:pPr>
        <w:ind w:firstLine="420"/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/>
          <w:szCs w:val="24"/>
        </w:rPr>
        <w:t>//覆盖重写所有抽象方法</w:t>
      </w:r>
    </w:p>
    <w:p w14:paraId="160B0D75" w14:textId="77777777" w:rsidR="008F5403" w:rsidRPr="008F5403" w:rsidRDefault="008F5403" w:rsidP="008F5403">
      <w:pPr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/>
          <w:szCs w:val="24"/>
        </w:rPr>
        <w:t>}</w:t>
      </w:r>
    </w:p>
    <w:p w14:paraId="41100A42" w14:textId="1183960F" w:rsidR="008F5403" w:rsidRPr="008F5403" w:rsidRDefault="008F5403" w:rsidP="008F5403">
      <w:pPr>
        <w:ind w:left="420"/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/>
          <w:szCs w:val="24"/>
        </w:rPr>
        <w:t>3.如果实现类所实现的多个接口当中，存在重复的抽象方法，那么只需要覆盖重写</w:t>
      </w:r>
      <w:r>
        <w:rPr>
          <w:rStyle w:val="a7"/>
          <w:rFonts w:ascii="宋体" w:hAnsi="宋体" w:hint="eastAsia"/>
          <w:szCs w:val="24"/>
        </w:rPr>
        <w:t>一</w:t>
      </w:r>
      <w:r w:rsidRPr="008F5403">
        <w:rPr>
          <w:rStyle w:val="a7"/>
          <w:rFonts w:ascii="宋体" w:hAnsi="宋体"/>
          <w:szCs w:val="24"/>
        </w:rPr>
        <w:t>次即可。</w:t>
      </w:r>
    </w:p>
    <w:p w14:paraId="1F666E21" w14:textId="77777777" w:rsidR="008F5403" w:rsidRPr="008F5403" w:rsidRDefault="008F5403" w:rsidP="008F5403">
      <w:pPr>
        <w:ind w:left="420"/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/>
          <w:szCs w:val="24"/>
        </w:rPr>
        <w:t>4.如果实现</w:t>
      </w:r>
      <w:proofErr w:type="gramStart"/>
      <w:r w:rsidRPr="008F5403">
        <w:rPr>
          <w:rStyle w:val="a7"/>
          <w:rFonts w:ascii="宋体" w:hAnsi="宋体"/>
          <w:szCs w:val="24"/>
        </w:rPr>
        <w:t>类没有</w:t>
      </w:r>
      <w:proofErr w:type="gramEnd"/>
      <w:r w:rsidRPr="008F5403">
        <w:rPr>
          <w:rStyle w:val="a7"/>
          <w:rFonts w:ascii="宋体" w:hAnsi="宋体"/>
          <w:szCs w:val="24"/>
        </w:rPr>
        <w:t>覆盖重写所有接口当中的所有抽象方法，那么实现类就必须是一个</w:t>
      </w:r>
      <w:r w:rsidRPr="008F5403">
        <w:rPr>
          <w:rStyle w:val="a7"/>
          <w:rFonts w:ascii="宋体" w:hAnsi="宋体"/>
          <w:color w:val="FF0000"/>
          <w:szCs w:val="24"/>
        </w:rPr>
        <w:t>抽象类。</w:t>
      </w:r>
    </w:p>
    <w:p w14:paraId="379BADE6" w14:textId="18320AB2" w:rsidR="008F5403" w:rsidRPr="008F5403" w:rsidRDefault="008F5403" w:rsidP="008F5403">
      <w:pPr>
        <w:ind w:left="420"/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/>
          <w:szCs w:val="24"/>
        </w:rPr>
        <w:t>5.如果实现类</w:t>
      </w:r>
      <w:r>
        <w:rPr>
          <w:rStyle w:val="a7"/>
          <w:rFonts w:ascii="宋体" w:hAnsi="宋体" w:hint="eastAsia"/>
          <w:szCs w:val="24"/>
        </w:rPr>
        <w:t>所</w:t>
      </w:r>
      <w:r w:rsidRPr="008F5403">
        <w:rPr>
          <w:rStyle w:val="a7"/>
          <w:rFonts w:ascii="宋体" w:hAnsi="宋体"/>
          <w:szCs w:val="24"/>
        </w:rPr>
        <w:t>实现的多个接口当中，存在重复的默认方法，那么实现类</w:t>
      </w:r>
      <w:proofErr w:type="gramStart"/>
      <w:r w:rsidRPr="008F5403">
        <w:rPr>
          <w:rStyle w:val="a7"/>
          <w:rFonts w:ascii="宋体" w:hAnsi="宋体"/>
          <w:szCs w:val="24"/>
        </w:rPr>
        <w:t>一</w:t>
      </w:r>
      <w:proofErr w:type="gramEnd"/>
      <w:r w:rsidRPr="008F5403">
        <w:rPr>
          <w:rStyle w:val="a7"/>
          <w:rFonts w:ascii="宋体" w:hAnsi="宋体"/>
          <w:szCs w:val="24"/>
        </w:rPr>
        <w:t xml:space="preserve"> 定要对</w:t>
      </w:r>
      <w:r w:rsidRPr="008F5403">
        <w:rPr>
          <w:rStyle w:val="a7"/>
          <w:rFonts w:ascii="宋体" w:hAnsi="宋体"/>
          <w:color w:val="FF0000"/>
          <w:szCs w:val="24"/>
        </w:rPr>
        <w:t>冲突的默认方法进行覆盖重写</w:t>
      </w:r>
      <w:r w:rsidRPr="008F5403">
        <w:rPr>
          <w:rStyle w:val="a7"/>
          <w:rFonts w:ascii="宋体" w:hAnsi="宋体"/>
          <w:szCs w:val="24"/>
        </w:rPr>
        <w:t>。</w:t>
      </w:r>
    </w:p>
    <w:p w14:paraId="00EB4596" w14:textId="66081461" w:rsidR="00DF28C4" w:rsidRDefault="008F5403" w:rsidP="008F5403">
      <w:pPr>
        <w:ind w:left="420"/>
        <w:rPr>
          <w:rStyle w:val="a7"/>
          <w:rFonts w:ascii="宋体" w:hAnsi="宋体"/>
          <w:szCs w:val="24"/>
        </w:rPr>
      </w:pPr>
      <w:r w:rsidRPr="008F5403">
        <w:rPr>
          <w:rStyle w:val="a7"/>
          <w:rFonts w:ascii="宋体" w:hAnsi="宋体"/>
          <w:szCs w:val="24"/>
        </w:rPr>
        <w:t>6.一个类如果</w:t>
      </w:r>
      <w:proofErr w:type="gramStart"/>
      <w:r w:rsidRPr="008F5403">
        <w:rPr>
          <w:rStyle w:val="a7"/>
          <w:rFonts w:ascii="宋体" w:hAnsi="宋体"/>
          <w:szCs w:val="24"/>
        </w:rPr>
        <w:t>直接</w:t>
      </w:r>
      <w:r w:rsidRPr="008F5403">
        <w:rPr>
          <w:rStyle w:val="a7"/>
          <w:rFonts w:ascii="宋体" w:hAnsi="宋体"/>
          <w:color w:val="FF0000"/>
          <w:szCs w:val="24"/>
        </w:rPr>
        <w:t>父类</w:t>
      </w:r>
      <w:r w:rsidRPr="008F5403">
        <w:rPr>
          <w:rStyle w:val="a7"/>
          <w:rFonts w:ascii="宋体" w:hAnsi="宋体"/>
          <w:szCs w:val="24"/>
        </w:rPr>
        <w:t>当中</w:t>
      </w:r>
      <w:proofErr w:type="gramEnd"/>
      <w:r w:rsidRPr="008F5403">
        <w:rPr>
          <w:rStyle w:val="a7"/>
          <w:rFonts w:ascii="宋体" w:hAnsi="宋体"/>
          <w:szCs w:val="24"/>
        </w:rPr>
        <w:t>的方法，和</w:t>
      </w:r>
      <w:r w:rsidRPr="008F5403">
        <w:rPr>
          <w:rStyle w:val="a7"/>
          <w:rFonts w:ascii="宋体" w:hAnsi="宋体"/>
          <w:color w:val="FF0000"/>
          <w:szCs w:val="24"/>
        </w:rPr>
        <w:t>接口</w:t>
      </w:r>
      <w:r w:rsidRPr="008F5403">
        <w:rPr>
          <w:rStyle w:val="a7"/>
          <w:rFonts w:ascii="宋体" w:hAnsi="宋体"/>
          <w:szCs w:val="24"/>
        </w:rPr>
        <w:t>当中的默认方法产生了</w:t>
      </w:r>
      <w:r>
        <w:rPr>
          <w:rStyle w:val="a7"/>
          <w:rFonts w:ascii="宋体" w:hAnsi="宋体" w:hint="eastAsia"/>
          <w:color w:val="FF0000"/>
          <w:szCs w:val="24"/>
        </w:rPr>
        <w:t>冲</w:t>
      </w:r>
      <w:r w:rsidRPr="008F5403">
        <w:rPr>
          <w:rStyle w:val="a7"/>
          <w:rFonts w:ascii="宋体" w:hAnsi="宋体"/>
          <w:color w:val="FF0000"/>
          <w:szCs w:val="24"/>
        </w:rPr>
        <w:t>突</w:t>
      </w:r>
      <w:r w:rsidRPr="008F5403">
        <w:rPr>
          <w:rStyle w:val="a7"/>
          <w:rFonts w:ascii="宋体" w:hAnsi="宋体"/>
          <w:szCs w:val="24"/>
        </w:rPr>
        <w:t>，优</w:t>
      </w:r>
      <w:r w:rsidRPr="008F5403">
        <w:rPr>
          <w:rStyle w:val="a7"/>
          <w:rFonts w:ascii="宋体" w:hAnsi="宋体"/>
          <w:color w:val="FF0000"/>
          <w:szCs w:val="24"/>
        </w:rPr>
        <w:t>先</w:t>
      </w:r>
      <w:proofErr w:type="gramStart"/>
      <w:r w:rsidRPr="008F5403">
        <w:rPr>
          <w:rStyle w:val="a7"/>
          <w:rFonts w:ascii="宋体" w:hAnsi="宋体"/>
          <w:color w:val="FF0000"/>
          <w:szCs w:val="24"/>
        </w:rPr>
        <w:t>用父类</w:t>
      </w:r>
      <w:r w:rsidRPr="008F5403">
        <w:rPr>
          <w:rStyle w:val="a7"/>
          <w:rFonts w:ascii="宋体" w:hAnsi="宋体"/>
          <w:szCs w:val="24"/>
        </w:rPr>
        <w:t>当中</w:t>
      </w:r>
      <w:proofErr w:type="gramEnd"/>
      <w:r w:rsidRPr="008F5403">
        <w:rPr>
          <w:rStyle w:val="a7"/>
          <w:rFonts w:ascii="宋体" w:hAnsi="宋体"/>
          <w:szCs w:val="24"/>
        </w:rPr>
        <w:t>的方法。</w:t>
      </w:r>
    </w:p>
    <w:p w14:paraId="5F02C38D" w14:textId="3201196B" w:rsidR="00155010" w:rsidRPr="008F421E" w:rsidRDefault="00155010" w:rsidP="008F421E">
      <w:pPr>
        <w:pStyle w:val="2"/>
        <w:rPr>
          <w:rStyle w:val="a7"/>
          <w:b/>
          <w:bCs/>
          <w:sz w:val="30"/>
        </w:rPr>
      </w:pPr>
      <w:r w:rsidRPr="008F421E">
        <w:rPr>
          <w:rStyle w:val="a7"/>
          <w:rFonts w:hint="eastAsia"/>
          <w:b/>
          <w:bCs/>
          <w:sz w:val="30"/>
        </w:rPr>
        <w:t>四．接口与接口是多继承的：</w:t>
      </w:r>
    </w:p>
    <w:p w14:paraId="5F546917" w14:textId="3D2D910B" w:rsidR="00155010" w:rsidRPr="00155010" w:rsidRDefault="00155010" w:rsidP="00155010">
      <w:pPr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Pr="00155010">
        <w:rPr>
          <w:rStyle w:val="a7"/>
          <w:rFonts w:ascii="宋体" w:hAnsi="宋体"/>
          <w:szCs w:val="24"/>
        </w:rPr>
        <w:t>1. 类与类之间是单继承的</w:t>
      </w:r>
      <w:r w:rsidR="005733E4">
        <w:rPr>
          <w:rStyle w:val="a7"/>
          <w:rFonts w:ascii="宋体" w:hAnsi="宋体" w:hint="eastAsia"/>
          <w:szCs w:val="24"/>
        </w:rPr>
        <w:t>，</w:t>
      </w:r>
      <w:r w:rsidRPr="00155010">
        <w:rPr>
          <w:rStyle w:val="a7"/>
          <w:rFonts w:ascii="宋体" w:hAnsi="宋体"/>
          <w:szCs w:val="24"/>
        </w:rPr>
        <w:t>直接</w:t>
      </w:r>
      <w:proofErr w:type="gramStart"/>
      <w:r w:rsidRPr="00155010">
        <w:rPr>
          <w:rStyle w:val="a7"/>
          <w:rFonts w:ascii="宋体" w:hAnsi="宋体"/>
          <w:szCs w:val="24"/>
        </w:rPr>
        <w:t>父类只有</w:t>
      </w:r>
      <w:proofErr w:type="gramEnd"/>
      <w:r w:rsidRPr="00155010">
        <w:rPr>
          <w:rStyle w:val="a7"/>
          <w:rFonts w:ascii="宋体" w:hAnsi="宋体"/>
          <w:szCs w:val="24"/>
        </w:rPr>
        <w:t>一个。</w:t>
      </w:r>
    </w:p>
    <w:p w14:paraId="44508593" w14:textId="7FAD410A" w:rsidR="00155010" w:rsidRPr="00155010" w:rsidRDefault="00155010" w:rsidP="00155010">
      <w:pPr>
        <w:ind w:firstLine="420"/>
        <w:rPr>
          <w:rStyle w:val="a7"/>
          <w:rFonts w:ascii="宋体" w:hAnsi="宋体"/>
          <w:szCs w:val="24"/>
        </w:rPr>
      </w:pPr>
      <w:r w:rsidRPr="00155010">
        <w:rPr>
          <w:rStyle w:val="a7"/>
          <w:rFonts w:ascii="宋体" w:hAnsi="宋体"/>
          <w:szCs w:val="24"/>
        </w:rPr>
        <w:t>2. 类与接口之间是多实现的</w:t>
      </w:r>
      <w:r w:rsidR="005733E4">
        <w:rPr>
          <w:rStyle w:val="a7"/>
          <w:rFonts w:ascii="宋体" w:hAnsi="宋体" w:hint="eastAsia"/>
          <w:szCs w:val="24"/>
        </w:rPr>
        <w:t>，</w:t>
      </w:r>
      <w:r w:rsidRPr="00155010">
        <w:rPr>
          <w:rStyle w:val="a7"/>
          <w:rFonts w:ascii="宋体" w:hAnsi="宋体"/>
          <w:szCs w:val="24"/>
        </w:rPr>
        <w:t>一个类可以实现多个接口。</w:t>
      </w:r>
    </w:p>
    <w:p w14:paraId="602139A8" w14:textId="46BA3A30" w:rsidR="00155010" w:rsidRPr="00155010" w:rsidRDefault="00155010" w:rsidP="00155010">
      <w:pPr>
        <w:ind w:firstLine="420"/>
        <w:rPr>
          <w:rStyle w:val="a7"/>
          <w:rFonts w:ascii="宋体" w:hAnsi="宋体"/>
          <w:szCs w:val="24"/>
        </w:rPr>
      </w:pPr>
      <w:r w:rsidRPr="00155010">
        <w:rPr>
          <w:rStyle w:val="a7"/>
          <w:rFonts w:ascii="宋体" w:hAnsi="宋体"/>
          <w:szCs w:val="24"/>
        </w:rPr>
        <w:t>3</w:t>
      </w:r>
      <w:r w:rsidR="005733E4">
        <w:rPr>
          <w:rStyle w:val="a7"/>
          <w:rFonts w:ascii="宋体" w:hAnsi="宋体" w:hint="eastAsia"/>
          <w:szCs w:val="24"/>
        </w:rPr>
        <w:t>．</w:t>
      </w:r>
      <w:r w:rsidRPr="00155010">
        <w:rPr>
          <w:rStyle w:val="a7"/>
          <w:rFonts w:ascii="宋体" w:hAnsi="宋体"/>
          <w:szCs w:val="24"/>
        </w:rPr>
        <w:t>接口与接口之间是多</w:t>
      </w:r>
      <w:r w:rsidR="005733E4">
        <w:rPr>
          <w:rStyle w:val="a7"/>
          <w:rFonts w:ascii="宋体" w:hAnsi="宋体" w:hint="eastAsia"/>
          <w:szCs w:val="24"/>
        </w:rPr>
        <w:t>继承</w:t>
      </w:r>
      <w:r w:rsidRPr="00155010">
        <w:rPr>
          <w:rStyle w:val="a7"/>
          <w:rFonts w:ascii="宋体" w:hAnsi="宋体"/>
          <w:szCs w:val="24"/>
        </w:rPr>
        <w:t>的。</w:t>
      </w:r>
    </w:p>
    <w:p w14:paraId="75ADD964" w14:textId="77777777" w:rsidR="00155010" w:rsidRPr="00155010" w:rsidRDefault="00155010" w:rsidP="00155010">
      <w:pPr>
        <w:ind w:firstLine="420"/>
        <w:rPr>
          <w:rStyle w:val="a7"/>
          <w:rFonts w:ascii="宋体" w:hAnsi="宋体"/>
          <w:szCs w:val="24"/>
        </w:rPr>
      </w:pPr>
      <w:r w:rsidRPr="00155010">
        <w:rPr>
          <w:rStyle w:val="a7"/>
          <w:rFonts w:ascii="宋体" w:hAnsi="宋体" w:hint="eastAsia"/>
          <w:szCs w:val="24"/>
        </w:rPr>
        <w:t>注意事项</w:t>
      </w:r>
      <w:r w:rsidRPr="00155010">
        <w:rPr>
          <w:rStyle w:val="a7"/>
          <w:rFonts w:ascii="宋体" w:hAnsi="宋体"/>
          <w:szCs w:val="24"/>
        </w:rPr>
        <w:t>:</w:t>
      </w:r>
    </w:p>
    <w:p w14:paraId="2979B8BB" w14:textId="0F3A4DE2" w:rsidR="00155010" w:rsidRPr="00155010" w:rsidRDefault="00155010" w:rsidP="00155010">
      <w:pPr>
        <w:ind w:firstLine="420"/>
        <w:rPr>
          <w:rStyle w:val="a7"/>
          <w:rFonts w:ascii="宋体" w:hAnsi="宋体"/>
          <w:szCs w:val="24"/>
        </w:rPr>
      </w:pPr>
      <w:r w:rsidRPr="00155010">
        <w:rPr>
          <w:rStyle w:val="a7"/>
          <w:rFonts w:ascii="宋体" w:hAnsi="宋体"/>
          <w:szCs w:val="24"/>
        </w:rPr>
        <w:t>1</w:t>
      </w:r>
      <w:r>
        <w:rPr>
          <w:rStyle w:val="a7"/>
          <w:rFonts w:ascii="宋体" w:hAnsi="宋体" w:hint="eastAsia"/>
          <w:szCs w:val="24"/>
        </w:rPr>
        <w:t>．</w:t>
      </w:r>
      <w:r w:rsidRPr="00155010">
        <w:rPr>
          <w:rStyle w:val="a7"/>
          <w:rFonts w:ascii="宋体" w:hAnsi="宋体"/>
          <w:szCs w:val="24"/>
        </w:rPr>
        <w:t>多个父接口当中的抽象方法如果重复，没关系。</w:t>
      </w:r>
    </w:p>
    <w:p w14:paraId="6F38F7C8" w14:textId="0247F95F" w:rsidR="00155010" w:rsidRPr="00594323" w:rsidRDefault="00155010" w:rsidP="00155010">
      <w:pPr>
        <w:ind w:left="420"/>
        <w:rPr>
          <w:rStyle w:val="a7"/>
          <w:rFonts w:ascii="宋体" w:hAnsi="宋体"/>
          <w:szCs w:val="24"/>
        </w:rPr>
      </w:pPr>
      <w:r w:rsidRPr="00155010">
        <w:rPr>
          <w:rStyle w:val="a7"/>
          <w:rFonts w:ascii="宋体" w:hAnsi="宋体"/>
          <w:szCs w:val="24"/>
        </w:rPr>
        <w:t>2</w:t>
      </w:r>
      <w:r w:rsidR="005733E4">
        <w:rPr>
          <w:rStyle w:val="a7"/>
          <w:rFonts w:ascii="宋体" w:hAnsi="宋体" w:hint="eastAsia"/>
          <w:szCs w:val="24"/>
        </w:rPr>
        <w:t>．</w:t>
      </w:r>
      <w:r w:rsidRPr="00155010">
        <w:rPr>
          <w:rStyle w:val="a7"/>
          <w:rFonts w:ascii="宋体" w:hAnsi="宋体"/>
          <w:szCs w:val="24"/>
        </w:rPr>
        <w:t>多个父接口当中的默认方法如果重复，那么子接口必须进行默认方法的覆盖重写， [而且</w:t>
      </w:r>
      <w:r w:rsidRPr="005733E4">
        <w:rPr>
          <w:rStyle w:val="a7"/>
          <w:rFonts w:ascii="宋体" w:hAnsi="宋体"/>
          <w:color w:val="00B0F0"/>
          <w:szCs w:val="24"/>
        </w:rPr>
        <w:t>带着default关键字</w:t>
      </w:r>
      <w:r w:rsidRPr="00155010">
        <w:rPr>
          <w:rStyle w:val="a7"/>
          <w:rFonts w:ascii="宋体" w:hAnsi="宋体"/>
          <w:szCs w:val="24"/>
        </w:rPr>
        <w:t>]</w:t>
      </w:r>
    </w:p>
    <w:p w14:paraId="34A2647C" w14:textId="559B6152" w:rsidR="00BE6A9C" w:rsidRDefault="009C577D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57875BF5" w14:textId="75838794" w:rsidR="001E271F" w:rsidRDefault="009C577D" w:rsidP="009C577D">
      <w:pPr>
        <w:pStyle w:val="1"/>
        <w:rPr>
          <w:rStyle w:val="a7"/>
          <w:rFonts w:ascii="黑体" w:eastAsia="黑体" w:hAnsi="黑体"/>
        </w:rPr>
      </w:pPr>
      <w:r w:rsidRPr="009C577D">
        <w:rPr>
          <w:rStyle w:val="a7"/>
          <w:rFonts w:ascii="黑体" w:eastAsia="黑体" w:hAnsi="黑体" w:hint="eastAsia"/>
        </w:rPr>
        <w:lastRenderedPageBreak/>
        <w:t>抽象类</w:t>
      </w:r>
    </w:p>
    <w:p w14:paraId="51F52F9A" w14:textId="28D8E8B5" w:rsidR="009C577D" w:rsidRPr="009C577D" w:rsidRDefault="009C577D" w:rsidP="00583C63">
      <w:pPr>
        <w:pStyle w:val="a3"/>
        <w:numPr>
          <w:ilvl w:val="0"/>
          <w:numId w:val="3"/>
        </w:numPr>
        <w:ind w:firstLineChars="0"/>
        <w:rPr>
          <w:rStyle w:val="a7"/>
          <w:rFonts w:ascii="宋体" w:hAnsi="宋体"/>
          <w:szCs w:val="24"/>
        </w:rPr>
      </w:pPr>
      <w:proofErr w:type="gramStart"/>
      <w:r w:rsidRPr="009C577D">
        <w:rPr>
          <w:rStyle w:val="a7"/>
          <w:rFonts w:ascii="宋体" w:hAnsi="宋体" w:hint="eastAsia"/>
          <w:szCs w:val="24"/>
        </w:rPr>
        <w:t>如果父类当中</w:t>
      </w:r>
      <w:proofErr w:type="gramEnd"/>
      <w:r w:rsidRPr="009C577D">
        <w:rPr>
          <w:rStyle w:val="a7"/>
          <w:rFonts w:ascii="宋体" w:hAnsi="宋体" w:hint="eastAsia"/>
          <w:szCs w:val="24"/>
        </w:rPr>
        <w:t>的方法不确定如何进行</w:t>
      </w:r>
      <w:r w:rsidRPr="009C577D">
        <w:rPr>
          <w:rStyle w:val="a7"/>
          <w:rFonts w:ascii="宋体" w:hAnsi="宋体"/>
          <w:szCs w:val="24"/>
        </w:rPr>
        <w:t>{}方法体实现，那么这就应该是-</w:t>
      </w:r>
      <w:proofErr w:type="gramStart"/>
      <w:r w:rsidRPr="009C577D">
        <w:rPr>
          <w:rStyle w:val="a7"/>
          <w:rFonts w:ascii="宋体" w:hAnsi="宋体"/>
          <w:szCs w:val="24"/>
        </w:rPr>
        <w:t>个</w:t>
      </w:r>
      <w:proofErr w:type="gramEnd"/>
      <w:r w:rsidRPr="009C577D">
        <w:rPr>
          <w:rStyle w:val="a7"/>
          <w:rFonts w:ascii="宋体" w:hAnsi="宋体"/>
          <w:szCs w:val="24"/>
        </w:rPr>
        <w:t>抽象方法。</w:t>
      </w:r>
    </w:p>
    <w:p w14:paraId="465185C1" w14:textId="061DA5EE" w:rsidR="009C577D" w:rsidRPr="009C577D" w:rsidRDefault="009C577D" w:rsidP="009C577D">
      <w:pPr>
        <w:ind w:firstLine="380"/>
        <w:rPr>
          <w:rStyle w:val="a7"/>
          <w:rFonts w:ascii="宋体" w:hAnsi="宋体"/>
          <w:szCs w:val="24"/>
        </w:rPr>
      </w:pPr>
      <w:r w:rsidRPr="009C577D">
        <w:rPr>
          <w:rStyle w:val="a7"/>
          <w:rFonts w:ascii="宋体" w:hAnsi="宋体" w:hint="eastAsia"/>
          <w:szCs w:val="24"/>
        </w:rPr>
        <w:t>抽象方法</w:t>
      </w:r>
      <w:r w:rsidRPr="009C577D">
        <w:rPr>
          <w:rStyle w:val="a7"/>
          <w:rFonts w:ascii="宋体" w:hAnsi="宋体"/>
          <w:szCs w:val="24"/>
        </w:rPr>
        <w:t>:就是加上abstract关键字，然后去掉大括号，直接分号结束。</w:t>
      </w:r>
    </w:p>
    <w:p w14:paraId="2D7CD3DF" w14:textId="2255AF1E" w:rsidR="009C577D" w:rsidRDefault="009C577D" w:rsidP="009C577D">
      <w:pPr>
        <w:pStyle w:val="a3"/>
        <w:ind w:left="380" w:firstLineChars="0" w:firstLine="0"/>
        <w:rPr>
          <w:rStyle w:val="a7"/>
          <w:rFonts w:ascii="宋体" w:hAnsi="宋体"/>
          <w:szCs w:val="24"/>
        </w:rPr>
      </w:pPr>
      <w:r w:rsidRPr="009C577D">
        <w:rPr>
          <w:rStyle w:val="a7"/>
          <w:rFonts w:ascii="宋体" w:hAnsi="宋体" w:hint="eastAsia"/>
          <w:szCs w:val="24"/>
        </w:rPr>
        <w:t>抽象类</w:t>
      </w:r>
      <w:r w:rsidRPr="009C577D">
        <w:rPr>
          <w:rStyle w:val="a7"/>
          <w:rFonts w:ascii="宋体" w:hAnsi="宋体"/>
          <w:szCs w:val="24"/>
        </w:rPr>
        <w:t>:抽象方法所在的类，必须是抽象类才行。在class之前写上abstract即可。</w:t>
      </w:r>
    </w:p>
    <w:p w14:paraId="53AE1F9E" w14:textId="77777777" w:rsidR="00866112" w:rsidRPr="00866112" w:rsidRDefault="00866112" w:rsidP="00583C63">
      <w:pPr>
        <w:pStyle w:val="a3"/>
        <w:numPr>
          <w:ilvl w:val="0"/>
          <w:numId w:val="3"/>
        </w:numPr>
        <w:ind w:firstLineChars="0"/>
        <w:rPr>
          <w:rStyle w:val="a7"/>
          <w:rFonts w:ascii="宋体" w:hAnsi="宋体"/>
          <w:szCs w:val="24"/>
        </w:rPr>
      </w:pPr>
      <w:r w:rsidRPr="00866112">
        <w:rPr>
          <w:rStyle w:val="a7"/>
          <w:rFonts w:ascii="宋体" w:hAnsi="宋体" w:hint="eastAsia"/>
          <w:szCs w:val="24"/>
        </w:rPr>
        <w:t>如何使用抽象类和抽象方法</w:t>
      </w:r>
      <w:r w:rsidRPr="00866112">
        <w:rPr>
          <w:rStyle w:val="a7"/>
          <w:rFonts w:ascii="宋体" w:hAnsi="宋体"/>
          <w:szCs w:val="24"/>
        </w:rPr>
        <w:t>:</w:t>
      </w:r>
    </w:p>
    <w:p w14:paraId="59FFD7CC" w14:textId="77777777" w:rsidR="00866112" w:rsidRPr="00866112" w:rsidRDefault="00866112" w:rsidP="00866112">
      <w:pPr>
        <w:ind w:firstLine="380"/>
        <w:rPr>
          <w:rStyle w:val="a7"/>
          <w:rFonts w:ascii="宋体" w:hAnsi="宋体"/>
          <w:szCs w:val="24"/>
        </w:rPr>
      </w:pPr>
      <w:r w:rsidRPr="00866112">
        <w:rPr>
          <w:rStyle w:val="a7"/>
          <w:rFonts w:ascii="宋体" w:hAnsi="宋体"/>
          <w:szCs w:val="24"/>
        </w:rPr>
        <w:t>1.不能直接创建new抽象类对象。</w:t>
      </w:r>
    </w:p>
    <w:p w14:paraId="4706A06D" w14:textId="77777777" w:rsidR="00866112" w:rsidRPr="00866112" w:rsidRDefault="00866112" w:rsidP="00866112">
      <w:pPr>
        <w:pStyle w:val="a3"/>
        <w:ind w:left="380" w:firstLineChars="0" w:firstLine="0"/>
        <w:rPr>
          <w:rStyle w:val="a7"/>
          <w:rFonts w:ascii="宋体" w:hAnsi="宋体"/>
          <w:szCs w:val="24"/>
        </w:rPr>
      </w:pPr>
      <w:r w:rsidRPr="00866112">
        <w:rPr>
          <w:rStyle w:val="a7"/>
          <w:rFonts w:ascii="宋体" w:hAnsi="宋体"/>
          <w:szCs w:val="24"/>
        </w:rPr>
        <w:t>2.必须用一个子类来继承抽象父类。</w:t>
      </w:r>
    </w:p>
    <w:p w14:paraId="64453DFA" w14:textId="77777777" w:rsidR="00866112" w:rsidRPr="00866112" w:rsidRDefault="00866112" w:rsidP="00866112">
      <w:pPr>
        <w:pStyle w:val="a3"/>
        <w:ind w:left="380" w:firstLineChars="0" w:firstLine="0"/>
        <w:rPr>
          <w:rStyle w:val="a7"/>
          <w:rFonts w:ascii="宋体" w:hAnsi="宋体"/>
          <w:szCs w:val="24"/>
        </w:rPr>
      </w:pPr>
      <w:r w:rsidRPr="00866112">
        <w:rPr>
          <w:rStyle w:val="a7"/>
          <w:rFonts w:ascii="宋体" w:hAnsi="宋体"/>
          <w:szCs w:val="24"/>
        </w:rPr>
        <w:t>3.子类必须覆盖重写</w:t>
      </w:r>
      <w:proofErr w:type="gramStart"/>
      <w:r w:rsidRPr="00866112">
        <w:rPr>
          <w:rStyle w:val="a7"/>
          <w:rFonts w:ascii="宋体" w:hAnsi="宋体"/>
          <w:szCs w:val="24"/>
        </w:rPr>
        <w:t>抽象父类当中</w:t>
      </w:r>
      <w:proofErr w:type="gramEnd"/>
      <w:r w:rsidRPr="00866112">
        <w:rPr>
          <w:rStyle w:val="a7"/>
          <w:rFonts w:ascii="宋体" w:hAnsi="宋体"/>
          <w:szCs w:val="24"/>
        </w:rPr>
        <w:t>所有的抽象方法。</w:t>
      </w:r>
    </w:p>
    <w:p w14:paraId="4F678B7E" w14:textId="23E40DE2" w:rsidR="00866112" w:rsidRPr="00866112" w:rsidRDefault="00866112" w:rsidP="00866112">
      <w:pPr>
        <w:pStyle w:val="a3"/>
        <w:ind w:left="380" w:firstLineChars="0" w:firstLine="0"/>
        <w:rPr>
          <w:rStyle w:val="a7"/>
          <w:rFonts w:ascii="宋体" w:hAnsi="宋体"/>
          <w:szCs w:val="24"/>
        </w:rPr>
      </w:pPr>
      <w:r w:rsidRPr="00866112">
        <w:rPr>
          <w:rStyle w:val="a7"/>
          <w:rFonts w:ascii="宋体" w:hAnsi="宋体" w:hint="eastAsia"/>
          <w:szCs w:val="24"/>
        </w:rPr>
        <w:t>覆盖重写</w:t>
      </w:r>
      <w:r w:rsidRPr="00866112">
        <w:rPr>
          <w:rStyle w:val="a7"/>
          <w:rFonts w:ascii="宋体" w:hAnsi="宋体"/>
          <w:szCs w:val="24"/>
        </w:rPr>
        <w:t>(实现) :子类去掉抽象方法的abstract关键字，然后补上方</w:t>
      </w:r>
      <w:r>
        <w:rPr>
          <w:rStyle w:val="a7"/>
          <w:rFonts w:ascii="宋体" w:hAnsi="宋体" w:hint="eastAsia"/>
          <w:szCs w:val="24"/>
        </w:rPr>
        <w:t>法</w:t>
      </w:r>
      <w:r w:rsidRPr="00866112">
        <w:rPr>
          <w:rStyle w:val="a7"/>
          <w:rFonts w:ascii="宋体" w:hAnsi="宋体"/>
          <w:szCs w:val="24"/>
        </w:rPr>
        <w:t>体大括号。</w:t>
      </w:r>
    </w:p>
    <w:p w14:paraId="4C2BC7FF" w14:textId="459F2273" w:rsidR="008C2AF0" w:rsidRDefault="00866112" w:rsidP="00866112">
      <w:pPr>
        <w:ind w:firstLine="380"/>
        <w:rPr>
          <w:rStyle w:val="a7"/>
          <w:rFonts w:ascii="宋体" w:hAnsi="宋体"/>
          <w:szCs w:val="24"/>
        </w:rPr>
      </w:pPr>
      <w:r w:rsidRPr="00866112">
        <w:rPr>
          <w:rStyle w:val="a7"/>
          <w:rFonts w:ascii="宋体" w:hAnsi="宋体"/>
          <w:szCs w:val="24"/>
        </w:rPr>
        <w:t>4.创建子类对象进行使用。</w:t>
      </w:r>
    </w:p>
    <w:p w14:paraId="01255AFD" w14:textId="1AFD6A68" w:rsidR="00F031DC" w:rsidRPr="00F031DC" w:rsidRDefault="00F031DC" w:rsidP="00583C63">
      <w:pPr>
        <w:pStyle w:val="a3"/>
        <w:numPr>
          <w:ilvl w:val="0"/>
          <w:numId w:val="3"/>
        </w:numPr>
        <w:ind w:firstLineChars="0"/>
        <w:rPr>
          <w:rStyle w:val="a7"/>
          <w:rFonts w:ascii="宋体" w:hAnsi="宋体"/>
          <w:szCs w:val="24"/>
        </w:rPr>
      </w:pPr>
      <w:r w:rsidRPr="00F031DC">
        <w:rPr>
          <w:rStyle w:val="a7"/>
          <w:rFonts w:ascii="宋体" w:hAnsi="宋体" w:hint="eastAsia"/>
          <w:szCs w:val="24"/>
        </w:rPr>
        <w:t>一个抽象类不一</w:t>
      </w:r>
      <w:r w:rsidRPr="00F031DC">
        <w:rPr>
          <w:rStyle w:val="a7"/>
          <w:rFonts w:ascii="宋体" w:hAnsi="宋体"/>
          <w:szCs w:val="24"/>
        </w:rPr>
        <w:t>定含有抽象方法，</w:t>
      </w:r>
    </w:p>
    <w:p w14:paraId="1120578E" w14:textId="77777777" w:rsidR="00F031DC" w:rsidRPr="00F031DC" w:rsidRDefault="00F031DC" w:rsidP="00F031DC">
      <w:pPr>
        <w:pStyle w:val="a3"/>
        <w:ind w:left="380" w:firstLineChars="0" w:firstLine="0"/>
        <w:rPr>
          <w:rStyle w:val="a7"/>
          <w:rFonts w:ascii="宋体" w:hAnsi="宋体"/>
          <w:szCs w:val="24"/>
        </w:rPr>
      </w:pPr>
      <w:r w:rsidRPr="00F031DC">
        <w:rPr>
          <w:rStyle w:val="a7"/>
          <w:rFonts w:ascii="宋体" w:hAnsi="宋体" w:hint="eastAsia"/>
          <w:szCs w:val="24"/>
        </w:rPr>
        <w:t>只要保证抽象方法所在的类是抽象类，即可。</w:t>
      </w:r>
    </w:p>
    <w:p w14:paraId="64F5FBF6" w14:textId="5EFCA68E" w:rsidR="00F031DC" w:rsidRDefault="00F031DC" w:rsidP="00F031DC">
      <w:pPr>
        <w:pStyle w:val="a3"/>
        <w:ind w:left="380" w:firstLineChars="0" w:firstLine="0"/>
        <w:rPr>
          <w:rStyle w:val="a7"/>
          <w:rFonts w:ascii="宋体" w:hAnsi="宋体"/>
          <w:szCs w:val="24"/>
        </w:rPr>
      </w:pPr>
      <w:r w:rsidRPr="00F031DC">
        <w:rPr>
          <w:rStyle w:val="a7"/>
          <w:rFonts w:ascii="宋体" w:hAnsi="宋体" w:hint="eastAsia"/>
          <w:szCs w:val="24"/>
        </w:rPr>
        <w:t>这样没有抽象方法的抽象类，也不能直接创建对象，在一些特殊场景</w:t>
      </w:r>
      <w:r w:rsidRPr="00F031DC">
        <w:rPr>
          <w:rStyle w:val="a7"/>
          <w:rFonts w:ascii="宋体" w:hAnsi="宋体"/>
          <w:szCs w:val="24"/>
        </w:rPr>
        <w:t xml:space="preserve"> 下有用途。</w:t>
      </w:r>
    </w:p>
    <w:p w14:paraId="1D8E8AC7" w14:textId="3EC15C44" w:rsidR="00F031DC" w:rsidRPr="00F031DC" w:rsidRDefault="00F031DC" w:rsidP="00583C63">
      <w:pPr>
        <w:pStyle w:val="a3"/>
        <w:numPr>
          <w:ilvl w:val="0"/>
          <w:numId w:val="3"/>
        </w:numPr>
        <w:ind w:firstLineChars="0"/>
        <w:rPr>
          <w:rStyle w:val="a7"/>
          <w:rFonts w:ascii="宋体" w:hAnsi="宋体"/>
          <w:szCs w:val="24"/>
        </w:rPr>
      </w:pPr>
      <w:r w:rsidRPr="00F031DC">
        <w:rPr>
          <w:rStyle w:val="a7"/>
          <w:rFonts w:ascii="宋体" w:hAnsi="宋体" w:hint="eastAsia"/>
          <w:szCs w:val="24"/>
        </w:rPr>
        <w:t>抽象类的子类，必须重写抽象父类中所有的抽象方法，否则，编译无法通过而报错。除非该</w:t>
      </w:r>
      <w:r w:rsidRPr="00F031DC">
        <w:rPr>
          <w:rStyle w:val="a7"/>
          <w:rFonts w:ascii="宋体" w:hAnsi="宋体" w:hint="eastAsia"/>
          <w:color w:val="FF0000"/>
          <w:szCs w:val="24"/>
        </w:rPr>
        <w:t>子类也是抽象类</w:t>
      </w:r>
      <w:r w:rsidRPr="00F031DC">
        <w:rPr>
          <w:rStyle w:val="a7"/>
          <w:rFonts w:ascii="宋体" w:hAnsi="宋体" w:hint="eastAsia"/>
          <w:szCs w:val="24"/>
        </w:rPr>
        <w:t>。</w:t>
      </w:r>
    </w:p>
    <w:p w14:paraId="75DBED19" w14:textId="77777777" w:rsidR="00F94B9C" w:rsidRPr="009C577D" w:rsidRDefault="00F94B9C">
      <w:pPr>
        <w:widowControl/>
        <w:jc w:val="left"/>
        <w:rPr>
          <w:rStyle w:val="a7"/>
          <w:rFonts w:ascii="宋体" w:hAnsi="宋体"/>
          <w:szCs w:val="24"/>
        </w:rPr>
      </w:pPr>
      <w:r w:rsidRPr="009C577D">
        <w:rPr>
          <w:rStyle w:val="a7"/>
          <w:rFonts w:ascii="宋体" w:hAnsi="宋体"/>
          <w:szCs w:val="24"/>
        </w:rPr>
        <w:br w:type="page"/>
      </w:r>
    </w:p>
    <w:p w14:paraId="21327A7C" w14:textId="0BA6C788" w:rsidR="001854BD" w:rsidRDefault="00F94B9C" w:rsidP="00F94B9C">
      <w:pPr>
        <w:pStyle w:val="1"/>
        <w:rPr>
          <w:rStyle w:val="a7"/>
          <w:rFonts w:ascii="黑体" w:eastAsia="黑体" w:hAnsi="黑体"/>
        </w:rPr>
      </w:pPr>
      <w:r w:rsidRPr="00F94B9C">
        <w:rPr>
          <w:rStyle w:val="a7"/>
          <w:rFonts w:ascii="黑体" w:eastAsia="黑体" w:hAnsi="黑体" w:hint="eastAsia"/>
        </w:rPr>
        <w:lastRenderedPageBreak/>
        <w:t>继承性</w:t>
      </w:r>
    </w:p>
    <w:p w14:paraId="184157F1" w14:textId="3C905A26" w:rsidR="00F94B9C" w:rsidRPr="00F94B9C" w:rsidRDefault="00F94B9C" w:rsidP="00F94B9C">
      <w:r w:rsidRPr="00F94B9C">
        <w:rPr>
          <w:noProof/>
        </w:rPr>
        <w:drawing>
          <wp:inline distT="0" distB="0" distL="0" distR="0" wp14:anchorId="08DF328F" wp14:editId="326AB3A6">
            <wp:extent cx="6341101" cy="229489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29071" cy="232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D35D" w14:textId="371AD608" w:rsidR="00F94B9C" w:rsidRPr="00F94B9C" w:rsidRDefault="009C577D" w:rsidP="00F94B9C">
      <w:pPr>
        <w:widowControl/>
        <w:jc w:val="left"/>
        <w:rPr>
          <w:rStyle w:val="a7"/>
          <w:rFonts w:ascii="宋体" w:hAnsi="宋体"/>
          <w:szCs w:val="24"/>
        </w:rPr>
      </w:pPr>
      <w:proofErr w:type="gramStart"/>
      <w:r>
        <w:rPr>
          <w:rStyle w:val="a7"/>
          <w:rFonts w:ascii="宋体" w:hAnsi="宋体" w:hint="eastAsia"/>
          <w:szCs w:val="24"/>
        </w:rPr>
        <w:t>一</w:t>
      </w:r>
      <w:proofErr w:type="gramEnd"/>
      <w:r w:rsidR="00F94B9C">
        <w:rPr>
          <w:rStyle w:val="a7"/>
          <w:rFonts w:ascii="宋体" w:hAnsi="宋体" w:hint="eastAsia"/>
          <w:szCs w:val="24"/>
        </w:rPr>
        <w:t>.</w:t>
      </w:r>
      <w:r w:rsidR="00F94B9C" w:rsidRPr="00F94B9C">
        <w:rPr>
          <w:rStyle w:val="a7"/>
          <w:rFonts w:ascii="宋体" w:hAnsi="宋体" w:hint="eastAsia"/>
          <w:szCs w:val="24"/>
        </w:rPr>
        <w:t>在继承的关系中，子类就是一个父类</w:t>
      </w:r>
      <w:proofErr w:type="gramStart"/>
      <w:r w:rsidR="00F94B9C" w:rsidRPr="00F94B9C">
        <w:rPr>
          <w:rStyle w:val="a7"/>
          <w:rFonts w:ascii="宋体" w:hAnsi="宋体" w:hint="eastAsia"/>
          <w:szCs w:val="24"/>
        </w:rPr>
        <w:t>”</w:t>
      </w:r>
      <w:proofErr w:type="gramEnd"/>
      <w:r w:rsidR="00F94B9C" w:rsidRPr="00F94B9C">
        <w:rPr>
          <w:rStyle w:val="a7"/>
          <w:rFonts w:ascii="宋体" w:hAnsi="宋体" w:hint="eastAsia"/>
          <w:szCs w:val="24"/>
        </w:rPr>
        <w:t>。也就是说，子类可以被</w:t>
      </w:r>
      <w:proofErr w:type="gramStart"/>
      <w:r w:rsidR="00F94B9C" w:rsidRPr="00F94B9C">
        <w:rPr>
          <w:rStyle w:val="a7"/>
          <w:rFonts w:ascii="宋体" w:hAnsi="宋体" w:hint="eastAsia"/>
          <w:szCs w:val="24"/>
        </w:rPr>
        <w:t>当做父类看待</w:t>
      </w:r>
      <w:proofErr w:type="gramEnd"/>
      <w:r w:rsidR="00F94B9C" w:rsidRPr="00F94B9C">
        <w:rPr>
          <w:rStyle w:val="a7"/>
          <w:rFonts w:ascii="宋体" w:hAnsi="宋体" w:hint="eastAsia"/>
          <w:szCs w:val="24"/>
        </w:rPr>
        <w:t>。</w:t>
      </w:r>
    </w:p>
    <w:p w14:paraId="46908B99" w14:textId="77777777" w:rsidR="00F94B9C" w:rsidRPr="00F94B9C" w:rsidRDefault="00F94B9C" w:rsidP="00F94B9C">
      <w:pPr>
        <w:widowControl/>
        <w:jc w:val="left"/>
        <w:rPr>
          <w:rStyle w:val="a7"/>
          <w:rFonts w:ascii="宋体" w:hAnsi="宋体"/>
          <w:szCs w:val="24"/>
        </w:rPr>
      </w:pPr>
      <w:proofErr w:type="gramStart"/>
      <w:r w:rsidRPr="00F94B9C">
        <w:rPr>
          <w:rStyle w:val="a7"/>
          <w:rFonts w:ascii="宋体" w:hAnsi="宋体" w:hint="eastAsia"/>
          <w:szCs w:val="24"/>
        </w:rPr>
        <w:t>例如父类是</w:t>
      </w:r>
      <w:proofErr w:type="gramEnd"/>
      <w:r w:rsidRPr="00F94B9C">
        <w:rPr>
          <w:rStyle w:val="a7"/>
          <w:rFonts w:ascii="宋体" w:hAnsi="宋体" w:hint="eastAsia"/>
          <w:szCs w:val="24"/>
        </w:rPr>
        <w:t>员工，子类是讲师，那么“讲师就是一个员工”。关系</w:t>
      </w:r>
      <w:r w:rsidRPr="00F94B9C">
        <w:rPr>
          <w:rStyle w:val="a7"/>
          <w:rFonts w:ascii="宋体" w:hAnsi="宋体"/>
          <w:szCs w:val="24"/>
        </w:rPr>
        <w:t>: is-a。</w:t>
      </w:r>
    </w:p>
    <w:p w14:paraId="32484D51" w14:textId="51CAEFF9" w:rsidR="00F94B9C" w:rsidRPr="00F94B9C" w:rsidRDefault="00F94B9C" w:rsidP="00F94B9C">
      <w:pPr>
        <w:widowControl/>
        <w:jc w:val="left"/>
        <w:rPr>
          <w:rStyle w:val="a7"/>
          <w:rFonts w:ascii="宋体" w:hAnsi="宋体"/>
          <w:szCs w:val="24"/>
        </w:rPr>
      </w:pPr>
      <w:r w:rsidRPr="00F94B9C">
        <w:rPr>
          <w:rStyle w:val="a7"/>
          <w:rFonts w:ascii="宋体" w:hAnsi="宋体" w:hint="eastAsia"/>
          <w:szCs w:val="24"/>
        </w:rPr>
        <w:t>定义父类的格式</w:t>
      </w:r>
      <w:r w:rsidRPr="00F94B9C">
        <w:rPr>
          <w:rStyle w:val="a7"/>
          <w:rFonts w:ascii="宋体" w:hAnsi="宋体"/>
          <w:szCs w:val="24"/>
        </w:rPr>
        <w:t>: (一个普通的类定义)</w:t>
      </w:r>
    </w:p>
    <w:p w14:paraId="1ACAE303" w14:textId="77777777" w:rsidR="00F94B9C" w:rsidRPr="00F94B9C" w:rsidRDefault="00F94B9C" w:rsidP="00F94B9C">
      <w:pPr>
        <w:widowControl/>
        <w:jc w:val="left"/>
        <w:rPr>
          <w:rStyle w:val="a7"/>
          <w:rFonts w:ascii="宋体" w:hAnsi="宋体"/>
          <w:szCs w:val="24"/>
        </w:rPr>
      </w:pPr>
      <w:r w:rsidRPr="00F94B9C">
        <w:rPr>
          <w:rStyle w:val="a7"/>
          <w:rFonts w:ascii="宋体" w:hAnsi="宋体"/>
          <w:szCs w:val="24"/>
        </w:rPr>
        <w:t xml:space="preserve">public class </w:t>
      </w:r>
      <w:proofErr w:type="gramStart"/>
      <w:r w:rsidRPr="00F94B9C">
        <w:rPr>
          <w:rStyle w:val="a7"/>
          <w:rFonts w:ascii="宋体" w:hAnsi="宋体"/>
          <w:szCs w:val="24"/>
        </w:rPr>
        <w:t>父类名称</w:t>
      </w:r>
      <w:proofErr w:type="gramEnd"/>
      <w:r w:rsidRPr="00F94B9C">
        <w:rPr>
          <w:rStyle w:val="a7"/>
          <w:rFonts w:ascii="宋体" w:hAnsi="宋体"/>
          <w:szCs w:val="24"/>
        </w:rPr>
        <w:t>{</w:t>
      </w:r>
    </w:p>
    <w:p w14:paraId="7473A19C" w14:textId="77777777" w:rsidR="00F94B9C" w:rsidRPr="00F94B9C" w:rsidRDefault="00F94B9C" w:rsidP="00F94B9C">
      <w:pPr>
        <w:widowControl/>
        <w:jc w:val="left"/>
        <w:rPr>
          <w:rStyle w:val="a7"/>
          <w:rFonts w:ascii="宋体" w:hAnsi="宋体"/>
          <w:szCs w:val="24"/>
        </w:rPr>
      </w:pPr>
      <w:r w:rsidRPr="00F94B9C">
        <w:rPr>
          <w:rStyle w:val="a7"/>
          <w:rFonts w:ascii="宋体" w:hAnsi="宋体"/>
          <w:szCs w:val="24"/>
        </w:rPr>
        <w:t>// .</w:t>
      </w:r>
    </w:p>
    <w:p w14:paraId="130BCE5E" w14:textId="77777777" w:rsidR="00F94B9C" w:rsidRPr="00F94B9C" w:rsidRDefault="00F94B9C" w:rsidP="00F94B9C">
      <w:pPr>
        <w:widowControl/>
        <w:jc w:val="left"/>
        <w:rPr>
          <w:rStyle w:val="a7"/>
          <w:rFonts w:ascii="宋体" w:hAnsi="宋体"/>
          <w:szCs w:val="24"/>
        </w:rPr>
      </w:pPr>
      <w:r w:rsidRPr="00F94B9C">
        <w:rPr>
          <w:rStyle w:val="a7"/>
          <w:rFonts w:ascii="宋体" w:hAnsi="宋体"/>
          <w:szCs w:val="24"/>
        </w:rPr>
        <w:t>}</w:t>
      </w:r>
    </w:p>
    <w:p w14:paraId="46F8A6D1" w14:textId="77777777" w:rsidR="00F94B9C" w:rsidRPr="00F94B9C" w:rsidRDefault="00F94B9C" w:rsidP="00F94B9C">
      <w:pPr>
        <w:widowControl/>
        <w:jc w:val="left"/>
        <w:rPr>
          <w:rStyle w:val="a7"/>
          <w:rFonts w:ascii="宋体" w:hAnsi="宋体"/>
          <w:szCs w:val="24"/>
        </w:rPr>
      </w:pPr>
      <w:r w:rsidRPr="00F94B9C">
        <w:rPr>
          <w:rStyle w:val="a7"/>
          <w:rFonts w:ascii="宋体" w:hAnsi="宋体" w:hint="eastAsia"/>
          <w:szCs w:val="24"/>
        </w:rPr>
        <w:t>定义子类的格式</w:t>
      </w:r>
      <w:r w:rsidRPr="00F94B9C">
        <w:rPr>
          <w:rStyle w:val="a7"/>
          <w:rFonts w:ascii="宋体" w:hAnsi="宋体"/>
          <w:szCs w:val="24"/>
        </w:rPr>
        <w:t>:</w:t>
      </w:r>
    </w:p>
    <w:p w14:paraId="4C248262" w14:textId="77777777" w:rsidR="00F94B9C" w:rsidRPr="00F94B9C" w:rsidRDefault="00F94B9C" w:rsidP="00F94B9C">
      <w:pPr>
        <w:widowControl/>
        <w:jc w:val="left"/>
        <w:rPr>
          <w:rStyle w:val="a7"/>
          <w:rFonts w:ascii="宋体" w:hAnsi="宋体"/>
          <w:szCs w:val="24"/>
        </w:rPr>
      </w:pPr>
      <w:r w:rsidRPr="00F94B9C">
        <w:rPr>
          <w:rStyle w:val="a7"/>
          <w:rFonts w:ascii="宋体" w:hAnsi="宋体"/>
          <w:szCs w:val="24"/>
        </w:rPr>
        <w:t>public class 子类名称</w:t>
      </w:r>
      <w:r w:rsidRPr="00F94B9C">
        <w:rPr>
          <w:rStyle w:val="a7"/>
          <w:rFonts w:ascii="宋体" w:hAnsi="宋体"/>
          <w:color w:val="FF0000"/>
          <w:sz w:val="28"/>
          <w:szCs w:val="28"/>
        </w:rPr>
        <w:t>extends</w:t>
      </w:r>
      <w:r w:rsidRPr="00F94B9C">
        <w:rPr>
          <w:rStyle w:val="a7"/>
          <w:rFonts w:ascii="宋体" w:hAnsi="宋体"/>
          <w:szCs w:val="24"/>
        </w:rPr>
        <w:t xml:space="preserve"> </w:t>
      </w:r>
      <w:proofErr w:type="gramStart"/>
      <w:r w:rsidRPr="00F94B9C">
        <w:rPr>
          <w:rStyle w:val="a7"/>
          <w:rFonts w:ascii="宋体" w:hAnsi="宋体"/>
          <w:szCs w:val="24"/>
        </w:rPr>
        <w:t>父类名称</w:t>
      </w:r>
      <w:proofErr w:type="gramEnd"/>
      <w:r w:rsidRPr="00F94B9C">
        <w:rPr>
          <w:rStyle w:val="a7"/>
          <w:rFonts w:ascii="宋体" w:hAnsi="宋体"/>
          <w:szCs w:val="24"/>
        </w:rPr>
        <w:t>{</w:t>
      </w:r>
    </w:p>
    <w:p w14:paraId="2FAAB701" w14:textId="77777777" w:rsidR="00F94B9C" w:rsidRPr="00F94B9C" w:rsidRDefault="00F94B9C" w:rsidP="00F94B9C">
      <w:pPr>
        <w:widowControl/>
        <w:jc w:val="left"/>
        <w:rPr>
          <w:rStyle w:val="a7"/>
          <w:rFonts w:ascii="宋体" w:hAnsi="宋体"/>
          <w:szCs w:val="24"/>
        </w:rPr>
      </w:pPr>
      <w:r w:rsidRPr="00F94B9C">
        <w:rPr>
          <w:rStyle w:val="a7"/>
          <w:rFonts w:ascii="宋体" w:hAnsi="宋体"/>
          <w:szCs w:val="24"/>
        </w:rPr>
        <w:t>// ...</w:t>
      </w:r>
    </w:p>
    <w:p w14:paraId="22880652" w14:textId="77777777" w:rsidR="00F94B9C" w:rsidRDefault="00F94B9C" w:rsidP="00F94B9C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}</w:t>
      </w:r>
    </w:p>
    <w:p w14:paraId="479131C4" w14:textId="7E3033BC" w:rsidR="00BE1170" w:rsidRPr="00BE1170" w:rsidRDefault="009C577D" w:rsidP="00BE1170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二</w:t>
      </w:r>
      <w:r w:rsidR="00BE1170">
        <w:rPr>
          <w:rStyle w:val="a7"/>
          <w:rFonts w:ascii="宋体" w:hAnsi="宋体" w:hint="eastAsia"/>
          <w:szCs w:val="24"/>
        </w:rPr>
        <w:t>.</w:t>
      </w:r>
      <w:r w:rsidR="00BE1170" w:rsidRPr="00BE1170">
        <w:rPr>
          <w:rFonts w:hint="eastAsia"/>
        </w:rPr>
        <w:t xml:space="preserve"> </w:t>
      </w:r>
      <w:r w:rsidR="00BE1170" w:rsidRPr="00BE1170">
        <w:rPr>
          <w:rStyle w:val="a7"/>
          <w:rFonts w:ascii="宋体" w:hAnsi="宋体" w:hint="eastAsia"/>
          <w:szCs w:val="24"/>
        </w:rPr>
        <w:t>在父子类的继承关系当中，如果成员变量重名，则创建子类对象时，访问有两种方式</w:t>
      </w:r>
      <w:r w:rsidR="00BE1170" w:rsidRPr="00BE1170">
        <w:rPr>
          <w:rStyle w:val="a7"/>
          <w:rFonts w:ascii="宋体" w:hAnsi="宋体"/>
          <w:szCs w:val="24"/>
        </w:rPr>
        <w:t>:</w:t>
      </w:r>
      <w:r w:rsidR="00497ACB">
        <w:rPr>
          <w:rStyle w:val="a7"/>
          <w:rFonts w:ascii="宋体" w:hAnsi="宋体" w:hint="eastAsia"/>
          <w:szCs w:val="24"/>
        </w:rPr>
        <w:t>（成员方法也类似）</w:t>
      </w:r>
    </w:p>
    <w:p w14:paraId="282EF51C" w14:textId="77777777" w:rsidR="00BE1170" w:rsidRPr="00BE1170" w:rsidRDefault="00BE1170" w:rsidP="00BE1170">
      <w:pPr>
        <w:widowControl/>
        <w:jc w:val="left"/>
        <w:rPr>
          <w:rStyle w:val="a7"/>
          <w:rFonts w:ascii="宋体" w:hAnsi="宋体"/>
          <w:szCs w:val="24"/>
        </w:rPr>
      </w:pPr>
      <w:r w:rsidRPr="00BE1170">
        <w:rPr>
          <w:rStyle w:val="a7"/>
          <w:rFonts w:ascii="宋体" w:hAnsi="宋体" w:hint="eastAsia"/>
          <w:szCs w:val="24"/>
        </w:rPr>
        <w:t>直接通过子类对象访问成员变量</w:t>
      </w:r>
      <w:r w:rsidRPr="00BE1170">
        <w:rPr>
          <w:rStyle w:val="a7"/>
          <w:rFonts w:ascii="宋体" w:hAnsi="宋体"/>
          <w:szCs w:val="24"/>
        </w:rPr>
        <w:t>:</w:t>
      </w:r>
    </w:p>
    <w:p w14:paraId="2C7E02E6" w14:textId="5CFC039D" w:rsidR="00BE1170" w:rsidRPr="00BE1170" w:rsidRDefault="00BE1170" w:rsidP="00BE1170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BE1170">
        <w:rPr>
          <w:rStyle w:val="a7"/>
          <w:rFonts w:ascii="宋体" w:hAnsi="宋体" w:hint="eastAsia"/>
          <w:szCs w:val="24"/>
        </w:rPr>
        <w:t>等号左边是谁，就优先用谁，没有则向上找</w:t>
      </w:r>
      <w:r>
        <w:rPr>
          <w:rStyle w:val="a7"/>
          <w:rFonts w:ascii="宋体" w:hAnsi="宋体" w:hint="eastAsia"/>
          <w:szCs w:val="24"/>
        </w:rPr>
        <w:t>。</w:t>
      </w:r>
    </w:p>
    <w:p w14:paraId="7941EF38" w14:textId="77777777" w:rsidR="00BE1170" w:rsidRPr="00BE1170" w:rsidRDefault="00BE1170" w:rsidP="00BE1170">
      <w:pPr>
        <w:widowControl/>
        <w:jc w:val="left"/>
        <w:rPr>
          <w:rStyle w:val="a7"/>
          <w:rFonts w:ascii="宋体" w:hAnsi="宋体"/>
          <w:szCs w:val="24"/>
        </w:rPr>
      </w:pPr>
      <w:r w:rsidRPr="00BE1170">
        <w:rPr>
          <w:rStyle w:val="a7"/>
          <w:rFonts w:ascii="宋体" w:hAnsi="宋体" w:hint="eastAsia"/>
          <w:szCs w:val="24"/>
        </w:rPr>
        <w:t>间接通过成员方法访问成员变量</w:t>
      </w:r>
      <w:r w:rsidRPr="00BE1170">
        <w:rPr>
          <w:rStyle w:val="a7"/>
          <w:rFonts w:ascii="宋体" w:hAnsi="宋体"/>
          <w:szCs w:val="24"/>
        </w:rPr>
        <w:t>:</w:t>
      </w:r>
    </w:p>
    <w:p w14:paraId="4C220997" w14:textId="77777777" w:rsidR="008973D4" w:rsidRDefault="00BE1170" w:rsidP="00BE1170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BE1170">
        <w:rPr>
          <w:rStyle w:val="a7"/>
          <w:rFonts w:ascii="宋体" w:hAnsi="宋体"/>
          <w:szCs w:val="24"/>
        </w:rPr>
        <w:t>该方法属于谁，就优先用谁，没有则向上找</w:t>
      </w:r>
      <w:r>
        <w:rPr>
          <w:rStyle w:val="a7"/>
          <w:rFonts w:ascii="宋体" w:hAnsi="宋体" w:hint="eastAsia"/>
          <w:szCs w:val="24"/>
        </w:rPr>
        <w:t>。</w:t>
      </w:r>
    </w:p>
    <w:p w14:paraId="1BE24E3A" w14:textId="7588826E" w:rsidR="008973D4" w:rsidRDefault="009C577D" w:rsidP="008973D4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三</w:t>
      </w:r>
      <w:r w:rsidR="008973D4">
        <w:rPr>
          <w:rStyle w:val="a7"/>
          <w:rFonts w:ascii="宋体" w:hAnsi="宋体"/>
          <w:szCs w:val="24"/>
        </w:rPr>
        <w:t>.</w:t>
      </w:r>
      <w:r w:rsidR="008973D4">
        <w:rPr>
          <w:rStyle w:val="a7"/>
          <w:rFonts w:ascii="宋体" w:hAnsi="宋体" w:hint="eastAsia"/>
          <w:szCs w:val="24"/>
        </w:rPr>
        <w:t>在子类成员方法中：</w:t>
      </w:r>
    </w:p>
    <w:p w14:paraId="14019B45" w14:textId="0814EEFA" w:rsidR="008973D4" w:rsidRPr="008973D4" w:rsidRDefault="008973D4" w:rsidP="008973D4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Pr="008973D4">
        <w:rPr>
          <w:rStyle w:val="a7"/>
          <w:rFonts w:ascii="宋体" w:hAnsi="宋体" w:hint="eastAsia"/>
          <w:szCs w:val="24"/>
        </w:rPr>
        <w:t>局部变量</w:t>
      </w:r>
      <w:r w:rsidRPr="008973D4">
        <w:rPr>
          <w:rStyle w:val="a7"/>
          <w:rFonts w:ascii="宋体" w:hAnsi="宋体"/>
          <w:szCs w:val="24"/>
        </w:rPr>
        <w:t>: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8973D4">
        <w:rPr>
          <w:rStyle w:val="a7"/>
          <w:rFonts w:ascii="宋体" w:hAnsi="宋体"/>
          <w:szCs w:val="24"/>
        </w:rPr>
        <w:t>直接</w:t>
      </w:r>
      <w:proofErr w:type="gramStart"/>
      <w:r w:rsidRPr="008973D4">
        <w:rPr>
          <w:rStyle w:val="a7"/>
          <w:rFonts w:ascii="宋体" w:hAnsi="宋体"/>
          <w:szCs w:val="24"/>
        </w:rPr>
        <w:t>写成员</w:t>
      </w:r>
      <w:proofErr w:type="gramEnd"/>
      <w:r w:rsidRPr="008973D4">
        <w:rPr>
          <w:rStyle w:val="a7"/>
          <w:rFonts w:ascii="宋体" w:hAnsi="宋体"/>
          <w:szCs w:val="24"/>
        </w:rPr>
        <w:t>变量名.</w:t>
      </w:r>
    </w:p>
    <w:p w14:paraId="672CA0FC" w14:textId="482BEFDE" w:rsidR="008973D4" w:rsidRPr="008973D4" w:rsidRDefault="008973D4" w:rsidP="008973D4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8973D4">
        <w:rPr>
          <w:rStyle w:val="a7"/>
          <w:rFonts w:ascii="宋体" w:hAnsi="宋体" w:hint="eastAsia"/>
          <w:szCs w:val="24"/>
        </w:rPr>
        <w:t>本类的成员变量</w:t>
      </w:r>
      <w:r w:rsidRPr="008973D4">
        <w:rPr>
          <w:rStyle w:val="a7"/>
          <w:rFonts w:ascii="宋体" w:hAnsi="宋体"/>
          <w:szCs w:val="24"/>
        </w:rPr>
        <w:t>: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8973D4">
        <w:rPr>
          <w:rStyle w:val="a7"/>
          <w:rFonts w:ascii="宋体" w:hAnsi="宋体"/>
          <w:szCs w:val="24"/>
        </w:rPr>
        <w:t>this.成员变量名</w:t>
      </w:r>
    </w:p>
    <w:p w14:paraId="096BD28E" w14:textId="77777777" w:rsidR="00497ACB" w:rsidRDefault="008973D4" w:rsidP="008973D4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proofErr w:type="gramStart"/>
      <w:r w:rsidRPr="008973D4">
        <w:rPr>
          <w:rStyle w:val="a7"/>
          <w:rFonts w:ascii="宋体" w:hAnsi="宋体" w:hint="eastAsia"/>
          <w:szCs w:val="24"/>
        </w:rPr>
        <w:t>父类的</w:t>
      </w:r>
      <w:proofErr w:type="gramEnd"/>
      <w:r w:rsidRPr="008973D4">
        <w:rPr>
          <w:rStyle w:val="a7"/>
          <w:rFonts w:ascii="宋体" w:hAnsi="宋体" w:hint="eastAsia"/>
          <w:szCs w:val="24"/>
        </w:rPr>
        <w:t>成员变量</w:t>
      </w:r>
      <w:r w:rsidRPr="008973D4">
        <w:rPr>
          <w:rStyle w:val="a7"/>
          <w:rFonts w:ascii="宋体" w:hAnsi="宋体"/>
          <w:szCs w:val="24"/>
        </w:rPr>
        <w:t>:</w:t>
      </w: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/>
          <w:szCs w:val="24"/>
        </w:rPr>
        <w:tab/>
      </w:r>
      <w:r w:rsidRPr="004254A9">
        <w:rPr>
          <w:rStyle w:val="a7"/>
          <w:rFonts w:ascii="宋体" w:hAnsi="宋体"/>
          <w:color w:val="FF0000"/>
          <w:szCs w:val="24"/>
        </w:rPr>
        <w:t>super</w:t>
      </w:r>
      <w:r w:rsidRPr="008973D4">
        <w:rPr>
          <w:rStyle w:val="a7"/>
          <w:rFonts w:ascii="宋体" w:hAnsi="宋体"/>
          <w:szCs w:val="24"/>
        </w:rPr>
        <w:t>.成员变量名</w:t>
      </w:r>
    </w:p>
    <w:p w14:paraId="603A7C62" w14:textId="19A1D3FF" w:rsidR="00497ACB" w:rsidRPr="008F421E" w:rsidRDefault="009C577D" w:rsidP="008F421E">
      <w:pPr>
        <w:pStyle w:val="2"/>
        <w:rPr>
          <w:rStyle w:val="a7"/>
          <w:b/>
          <w:bCs/>
          <w:sz w:val="30"/>
        </w:rPr>
      </w:pPr>
      <w:r w:rsidRPr="008F421E">
        <w:rPr>
          <w:rStyle w:val="a7"/>
          <w:rFonts w:hint="eastAsia"/>
          <w:b/>
          <w:bCs/>
          <w:sz w:val="30"/>
        </w:rPr>
        <w:t>四</w:t>
      </w:r>
      <w:r w:rsidR="00497ACB" w:rsidRPr="008F421E">
        <w:rPr>
          <w:rStyle w:val="a7"/>
          <w:rFonts w:hint="eastAsia"/>
          <w:b/>
          <w:bCs/>
          <w:sz w:val="30"/>
        </w:rPr>
        <w:t>.</w:t>
      </w:r>
      <w:r w:rsidR="00497ACB" w:rsidRPr="008F421E">
        <w:rPr>
          <w:rFonts w:hint="eastAsia"/>
        </w:rPr>
        <w:t xml:space="preserve"> </w:t>
      </w:r>
      <w:r w:rsidR="00497ACB" w:rsidRPr="008F421E">
        <w:rPr>
          <w:rStyle w:val="a7"/>
          <w:rFonts w:hint="eastAsia"/>
          <w:b/>
          <w:bCs/>
          <w:sz w:val="30"/>
        </w:rPr>
        <w:t>重写</w:t>
      </w:r>
      <w:r w:rsidR="00497ACB" w:rsidRPr="008F421E">
        <w:rPr>
          <w:rStyle w:val="a7"/>
          <w:b/>
          <w:bCs/>
          <w:sz w:val="30"/>
        </w:rPr>
        <w:t>(Override)</w:t>
      </w:r>
    </w:p>
    <w:p w14:paraId="31F4AD8B" w14:textId="77777777" w:rsidR="00497ACB" w:rsidRDefault="00497ACB" w:rsidP="00497ACB">
      <w:pPr>
        <w:widowControl/>
        <w:jc w:val="left"/>
        <w:rPr>
          <w:rStyle w:val="a7"/>
          <w:rFonts w:ascii="宋体" w:hAnsi="宋体"/>
          <w:szCs w:val="24"/>
        </w:rPr>
      </w:pPr>
      <w:r w:rsidRPr="00497ACB">
        <w:rPr>
          <w:rStyle w:val="a7"/>
          <w:rFonts w:ascii="宋体" w:hAnsi="宋体" w:hint="eastAsia"/>
          <w:szCs w:val="24"/>
        </w:rPr>
        <w:t>概念</w:t>
      </w:r>
      <w:r w:rsidRPr="00497ACB">
        <w:rPr>
          <w:rStyle w:val="a7"/>
          <w:rFonts w:ascii="宋体" w:hAnsi="宋体"/>
          <w:szCs w:val="24"/>
        </w:rPr>
        <w:t>:在继承关系当中，方法的名称</w:t>
      </w:r>
      <w:r>
        <w:rPr>
          <w:rStyle w:val="a7"/>
          <w:rFonts w:ascii="宋体" w:hAnsi="宋体" w:hint="eastAsia"/>
          <w:szCs w:val="24"/>
        </w:rPr>
        <w:t>一</w:t>
      </w:r>
      <w:r w:rsidRPr="00497ACB">
        <w:rPr>
          <w:rStyle w:val="a7"/>
          <w:rFonts w:ascii="宋体" w:hAnsi="宋体"/>
          <w:szCs w:val="24"/>
        </w:rPr>
        <w:t>样，参数列表也一样。</w:t>
      </w:r>
    </w:p>
    <w:p w14:paraId="2D209575" w14:textId="77777777" w:rsidR="00497ACB" w:rsidRDefault="00497ACB" w:rsidP="00497ACB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方法的覆盖重写特点：</w:t>
      </w:r>
      <w:r w:rsidRPr="00497ACB">
        <w:rPr>
          <w:rStyle w:val="a7"/>
          <w:rFonts w:ascii="宋体" w:hAnsi="宋体" w:hint="eastAsia"/>
          <w:szCs w:val="24"/>
        </w:rPr>
        <w:t>创建的是子类对象，则优先用子类方法。</w:t>
      </w:r>
    </w:p>
    <w:p w14:paraId="064182FC" w14:textId="77777777" w:rsidR="00497ACB" w:rsidRPr="00497ACB" w:rsidRDefault="00497ACB" w:rsidP="00497ACB">
      <w:pPr>
        <w:widowControl/>
        <w:jc w:val="left"/>
        <w:rPr>
          <w:rStyle w:val="a7"/>
          <w:rFonts w:ascii="宋体" w:hAnsi="宋体"/>
          <w:szCs w:val="24"/>
        </w:rPr>
      </w:pPr>
      <w:r w:rsidRPr="00497ACB">
        <w:rPr>
          <w:rStyle w:val="a7"/>
          <w:rFonts w:ascii="宋体" w:hAnsi="宋体" w:hint="eastAsia"/>
          <w:szCs w:val="24"/>
        </w:rPr>
        <w:t>方法覆盖重写的注意事项</w:t>
      </w:r>
      <w:r w:rsidRPr="00497ACB">
        <w:rPr>
          <w:rStyle w:val="a7"/>
          <w:rFonts w:ascii="宋体" w:hAnsi="宋体"/>
          <w:szCs w:val="24"/>
        </w:rPr>
        <w:t>:</w:t>
      </w:r>
    </w:p>
    <w:p w14:paraId="1A4A9FC1" w14:textId="77777777" w:rsidR="00497ACB" w:rsidRPr="00497ACB" w:rsidRDefault="00497ACB" w:rsidP="00497ACB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497ACB">
        <w:rPr>
          <w:rStyle w:val="a7"/>
          <w:rFonts w:ascii="宋体" w:hAnsi="宋体"/>
          <w:szCs w:val="24"/>
        </w:rPr>
        <w:t>1.必须保证父子类之间方法的名称相同，参数列表也相同。</w:t>
      </w:r>
    </w:p>
    <w:p w14:paraId="3BDF72A9" w14:textId="77777777" w:rsidR="00497ACB" w:rsidRPr="00497ACB" w:rsidRDefault="00497ACB" w:rsidP="00497ACB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ED2868">
        <w:rPr>
          <w:rStyle w:val="a7"/>
          <w:rFonts w:ascii="宋体" w:hAnsi="宋体"/>
          <w:color w:val="FF0000"/>
          <w:szCs w:val="24"/>
        </w:rPr>
        <w:t>@Override</w:t>
      </w:r>
      <w:r w:rsidRPr="00497ACB">
        <w:rPr>
          <w:rStyle w:val="a7"/>
          <w:rFonts w:ascii="宋体" w:hAnsi="宋体"/>
          <w:szCs w:val="24"/>
        </w:rPr>
        <w:t>:写在方法前面，用来检测是不是有效的正确覆盖重写。</w:t>
      </w:r>
    </w:p>
    <w:p w14:paraId="063EA0CA" w14:textId="77777777" w:rsidR="00497ACB" w:rsidRPr="00497ACB" w:rsidRDefault="00497ACB" w:rsidP="00497ACB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497ACB">
        <w:rPr>
          <w:rStyle w:val="a7"/>
          <w:rFonts w:ascii="宋体" w:hAnsi="宋体" w:hint="eastAsia"/>
          <w:szCs w:val="24"/>
        </w:rPr>
        <w:lastRenderedPageBreak/>
        <w:t>这个注解就算不写，只要满足要求，也是正确的方法覆盖重写。</w:t>
      </w:r>
    </w:p>
    <w:p w14:paraId="2BAB2A05" w14:textId="77777777" w:rsidR="00497ACB" w:rsidRPr="00497ACB" w:rsidRDefault="00497ACB" w:rsidP="00497ACB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497ACB">
        <w:rPr>
          <w:rStyle w:val="a7"/>
          <w:rFonts w:ascii="宋体" w:hAnsi="宋体"/>
          <w:szCs w:val="24"/>
        </w:rPr>
        <w:t>2.子类方法的</w:t>
      </w:r>
      <w:r w:rsidRPr="00ED2868">
        <w:rPr>
          <w:rStyle w:val="a7"/>
          <w:rFonts w:ascii="宋体" w:hAnsi="宋体"/>
          <w:color w:val="FF0000"/>
          <w:szCs w:val="24"/>
        </w:rPr>
        <w:t>返回</w:t>
      </w:r>
      <w:proofErr w:type="gramStart"/>
      <w:r w:rsidRPr="00ED2868">
        <w:rPr>
          <w:rStyle w:val="a7"/>
          <w:rFonts w:ascii="宋体" w:hAnsi="宋体"/>
          <w:color w:val="FF0000"/>
          <w:szCs w:val="24"/>
        </w:rPr>
        <w:t>值</w:t>
      </w:r>
      <w:r w:rsidRPr="00497ACB">
        <w:rPr>
          <w:rStyle w:val="a7"/>
          <w:rFonts w:ascii="宋体" w:hAnsi="宋体"/>
          <w:szCs w:val="24"/>
        </w:rPr>
        <w:t>必须</w:t>
      </w:r>
      <w:proofErr w:type="gramEnd"/>
      <w:r w:rsidRPr="00497ACB">
        <w:rPr>
          <w:rStyle w:val="a7"/>
          <w:rFonts w:ascii="宋体" w:hAnsi="宋体"/>
          <w:szCs w:val="24"/>
        </w:rPr>
        <w:t>[</w:t>
      </w:r>
      <w:r w:rsidRPr="00ED2868">
        <w:rPr>
          <w:rStyle w:val="a7"/>
          <w:rFonts w:ascii="宋体" w:hAnsi="宋体"/>
          <w:color w:val="FF0000"/>
          <w:szCs w:val="24"/>
        </w:rPr>
        <w:t>小于等于</w:t>
      </w:r>
      <w:r w:rsidRPr="00497ACB">
        <w:rPr>
          <w:rStyle w:val="a7"/>
          <w:rFonts w:ascii="宋体" w:hAnsi="宋体"/>
          <w:szCs w:val="24"/>
        </w:rPr>
        <w:t>]</w:t>
      </w:r>
      <w:proofErr w:type="gramStart"/>
      <w:r w:rsidRPr="00497ACB">
        <w:rPr>
          <w:rStyle w:val="a7"/>
          <w:rFonts w:ascii="宋体" w:hAnsi="宋体"/>
          <w:szCs w:val="24"/>
        </w:rPr>
        <w:t>父类方法</w:t>
      </w:r>
      <w:proofErr w:type="gramEnd"/>
      <w:r w:rsidRPr="00497ACB">
        <w:rPr>
          <w:rStyle w:val="a7"/>
          <w:rFonts w:ascii="宋体" w:hAnsi="宋体"/>
          <w:szCs w:val="24"/>
        </w:rPr>
        <w:t>的返回值范围。</w:t>
      </w:r>
    </w:p>
    <w:p w14:paraId="6077C3FA" w14:textId="4F54ADEE" w:rsidR="00497ACB" w:rsidRPr="00497ACB" w:rsidRDefault="00497ACB" w:rsidP="00497ACB">
      <w:pPr>
        <w:widowControl/>
        <w:ind w:left="420"/>
        <w:jc w:val="left"/>
        <w:rPr>
          <w:rStyle w:val="a7"/>
          <w:rFonts w:ascii="宋体" w:hAnsi="宋体"/>
          <w:szCs w:val="24"/>
        </w:rPr>
      </w:pPr>
      <w:r w:rsidRPr="00497ACB">
        <w:rPr>
          <w:rStyle w:val="a7"/>
          <w:rFonts w:ascii="宋体" w:hAnsi="宋体" w:hint="eastAsia"/>
          <w:szCs w:val="24"/>
        </w:rPr>
        <w:t>小扩展提示</w:t>
      </w:r>
      <w:r w:rsidRPr="00497ACB">
        <w:rPr>
          <w:rStyle w:val="a7"/>
          <w:rFonts w:ascii="宋体" w:hAnsi="宋体"/>
          <w:szCs w:val="24"/>
        </w:rPr>
        <w:t xml:space="preserve">: </w:t>
      </w:r>
      <w:proofErr w:type="spellStart"/>
      <w:r w:rsidRPr="00497ACB">
        <w:rPr>
          <w:rStyle w:val="a7"/>
          <w:rFonts w:ascii="宋体" w:hAnsi="宋体"/>
          <w:szCs w:val="24"/>
        </w:rPr>
        <w:t>java.lang.object</w:t>
      </w:r>
      <w:proofErr w:type="spellEnd"/>
      <w:r w:rsidRPr="00497ACB">
        <w:rPr>
          <w:rStyle w:val="a7"/>
          <w:rFonts w:ascii="宋体" w:hAnsi="宋体"/>
          <w:szCs w:val="24"/>
        </w:rPr>
        <w:t>类是所有类的公共</w:t>
      </w:r>
      <w:proofErr w:type="gramStart"/>
      <w:r w:rsidRPr="00497ACB">
        <w:rPr>
          <w:rStyle w:val="a7"/>
          <w:rFonts w:ascii="宋体" w:hAnsi="宋体"/>
          <w:szCs w:val="24"/>
        </w:rPr>
        <w:t>最高父类</w:t>
      </w:r>
      <w:proofErr w:type="gramEnd"/>
      <w:r w:rsidRPr="00497ACB">
        <w:rPr>
          <w:rStyle w:val="a7"/>
          <w:rFonts w:ascii="宋体" w:hAnsi="宋体"/>
          <w:szCs w:val="24"/>
        </w:rPr>
        <w:t>(祖宗类)，</w:t>
      </w:r>
      <w:proofErr w:type="spellStart"/>
      <w:r w:rsidRPr="00497ACB">
        <w:rPr>
          <w:rStyle w:val="a7"/>
          <w:rFonts w:ascii="宋体" w:hAnsi="宋体"/>
          <w:szCs w:val="24"/>
        </w:rPr>
        <w:t>java.lang.String</w:t>
      </w:r>
      <w:proofErr w:type="spellEnd"/>
      <w:r w:rsidRPr="00497ACB">
        <w:rPr>
          <w:rStyle w:val="a7"/>
          <w:rFonts w:ascii="宋体" w:hAnsi="宋体"/>
          <w:szCs w:val="24"/>
        </w:rPr>
        <w:t>就是object的子类。</w:t>
      </w:r>
    </w:p>
    <w:p w14:paraId="6DA63691" w14:textId="77777777" w:rsidR="00497ACB" w:rsidRPr="00497ACB" w:rsidRDefault="00497ACB" w:rsidP="00497ACB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497ACB">
        <w:rPr>
          <w:rStyle w:val="a7"/>
          <w:rFonts w:ascii="宋体" w:hAnsi="宋体"/>
          <w:szCs w:val="24"/>
        </w:rPr>
        <w:t>3.子类方法的</w:t>
      </w:r>
      <w:r w:rsidRPr="00ED2868">
        <w:rPr>
          <w:rStyle w:val="a7"/>
          <w:rFonts w:ascii="宋体" w:hAnsi="宋体"/>
          <w:color w:val="FF0000"/>
          <w:szCs w:val="24"/>
        </w:rPr>
        <w:t>权限</w:t>
      </w:r>
      <w:r w:rsidRPr="00497ACB">
        <w:rPr>
          <w:rStyle w:val="a7"/>
          <w:rFonts w:ascii="宋体" w:hAnsi="宋体"/>
          <w:szCs w:val="24"/>
        </w:rPr>
        <w:t>必须[</w:t>
      </w:r>
      <w:r w:rsidRPr="00ED2868">
        <w:rPr>
          <w:rStyle w:val="a7"/>
          <w:rFonts w:ascii="宋体" w:hAnsi="宋体"/>
          <w:color w:val="FF0000"/>
          <w:szCs w:val="24"/>
        </w:rPr>
        <w:t>大于等于</w:t>
      </w:r>
      <w:r w:rsidRPr="00497ACB">
        <w:rPr>
          <w:rStyle w:val="a7"/>
          <w:rFonts w:ascii="宋体" w:hAnsi="宋体"/>
          <w:szCs w:val="24"/>
        </w:rPr>
        <w:t>]</w:t>
      </w:r>
      <w:proofErr w:type="gramStart"/>
      <w:r w:rsidRPr="00497ACB">
        <w:rPr>
          <w:rStyle w:val="a7"/>
          <w:rFonts w:ascii="宋体" w:hAnsi="宋体"/>
          <w:szCs w:val="24"/>
        </w:rPr>
        <w:t>父类方法</w:t>
      </w:r>
      <w:proofErr w:type="gramEnd"/>
      <w:r w:rsidRPr="00497ACB">
        <w:rPr>
          <w:rStyle w:val="a7"/>
          <w:rFonts w:ascii="宋体" w:hAnsi="宋体"/>
          <w:szCs w:val="24"/>
        </w:rPr>
        <w:t>的权限修饰符。</w:t>
      </w:r>
    </w:p>
    <w:p w14:paraId="1C885655" w14:textId="77777777" w:rsidR="00497ACB" w:rsidRPr="00497ACB" w:rsidRDefault="00497ACB" w:rsidP="00497ACB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497ACB">
        <w:rPr>
          <w:rStyle w:val="a7"/>
          <w:rFonts w:ascii="宋体" w:hAnsi="宋体" w:hint="eastAsia"/>
          <w:szCs w:val="24"/>
        </w:rPr>
        <w:t>小扩展提示</w:t>
      </w:r>
      <w:r w:rsidRPr="00497ACB">
        <w:rPr>
          <w:rStyle w:val="a7"/>
          <w:rFonts w:ascii="宋体" w:hAnsi="宋体"/>
          <w:szCs w:val="24"/>
        </w:rPr>
        <w:t>: public &gt; protected &gt; (default) &gt; private</w:t>
      </w:r>
    </w:p>
    <w:p w14:paraId="2EB5FF58" w14:textId="7C4A6B56" w:rsidR="005324D3" w:rsidRDefault="00497ACB" w:rsidP="000B4D44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497ACB">
        <w:rPr>
          <w:rStyle w:val="a7"/>
          <w:rFonts w:ascii="宋体" w:hAnsi="宋体" w:hint="eastAsia"/>
          <w:szCs w:val="24"/>
        </w:rPr>
        <w:t>备注</w:t>
      </w:r>
      <w:r w:rsidRPr="00497ACB">
        <w:rPr>
          <w:rStyle w:val="a7"/>
          <w:rFonts w:ascii="宋体" w:hAnsi="宋体"/>
          <w:szCs w:val="24"/>
        </w:rPr>
        <w:t>: (default)不是关键字default， 而是什么都不写，留空。</w:t>
      </w:r>
    </w:p>
    <w:p w14:paraId="09190295" w14:textId="1F84D2C4" w:rsidR="005324D3" w:rsidRDefault="005324D3" w:rsidP="00497ACB">
      <w:pPr>
        <w:widowControl/>
        <w:ind w:firstLine="420"/>
        <w:jc w:val="left"/>
        <w:rPr>
          <w:rStyle w:val="a7"/>
          <w:rFonts w:ascii="宋体" w:hAnsi="宋体"/>
          <w:szCs w:val="24"/>
        </w:rPr>
      </w:pPr>
    </w:p>
    <w:p w14:paraId="5FA9ABD0" w14:textId="629BE679" w:rsidR="005324D3" w:rsidRPr="005324D3" w:rsidRDefault="005324D3" w:rsidP="005324D3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【</w:t>
      </w:r>
      <w:r w:rsidRPr="005324D3">
        <w:rPr>
          <w:rStyle w:val="a7"/>
          <w:rFonts w:ascii="宋体" w:hAnsi="宋体" w:hint="eastAsia"/>
          <w:szCs w:val="24"/>
        </w:rPr>
        <w:t>设计原则</w:t>
      </w:r>
      <w:r>
        <w:rPr>
          <w:rStyle w:val="a7"/>
          <w:rFonts w:ascii="宋体" w:hAnsi="宋体" w:hint="eastAsia"/>
          <w:szCs w:val="24"/>
        </w:rPr>
        <w:t>】</w:t>
      </w:r>
      <w:r w:rsidRPr="005324D3">
        <w:rPr>
          <w:rStyle w:val="a7"/>
          <w:rFonts w:ascii="宋体" w:hAnsi="宋体"/>
          <w:szCs w:val="24"/>
        </w:rPr>
        <w:t>:</w:t>
      </w:r>
    </w:p>
    <w:p w14:paraId="45966B5D" w14:textId="19D81766" w:rsidR="005324D3" w:rsidRDefault="005324D3" w:rsidP="005324D3">
      <w:pPr>
        <w:widowControl/>
        <w:ind w:left="420"/>
        <w:jc w:val="left"/>
        <w:rPr>
          <w:rStyle w:val="a7"/>
          <w:rFonts w:ascii="宋体" w:hAnsi="宋体"/>
          <w:szCs w:val="24"/>
        </w:rPr>
      </w:pPr>
      <w:r w:rsidRPr="005324D3">
        <w:rPr>
          <w:rStyle w:val="a7"/>
          <w:rFonts w:ascii="宋体" w:hAnsi="宋体" w:hint="eastAsia"/>
          <w:szCs w:val="24"/>
        </w:rPr>
        <w:t>对于已经投入使用的类，尽量不要进行修改。推荐定义一个新的类，来重复利用其中共性内容，并且添加改动新内容。</w:t>
      </w:r>
      <w:r>
        <w:rPr>
          <w:rStyle w:val="a7"/>
          <w:rFonts w:ascii="宋体" w:hAnsi="宋体" w:hint="eastAsia"/>
          <w:szCs w:val="24"/>
        </w:rPr>
        <w:t>【继承的应用】</w:t>
      </w:r>
    </w:p>
    <w:p w14:paraId="717B57A8" w14:textId="77777777" w:rsidR="005324D3" w:rsidRDefault="005324D3" w:rsidP="005324D3">
      <w:pPr>
        <w:widowControl/>
        <w:ind w:firstLine="420"/>
        <w:jc w:val="left"/>
        <w:rPr>
          <w:rStyle w:val="a7"/>
          <w:rFonts w:ascii="宋体" w:hAnsi="宋体"/>
          <w:szCs w:val="24"/>
        </w:rPr>
      </w:pPr>
    </w:p>
    <w:p w14:paraId="630BEC3D" w14:textId="2CDAA401" w:rsidR="005324D3" w:rsidRDefault="009C577D" w:rsidP="005324D3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五</w:t>
      </w:r>
      <w:r w:rsidR="005324D3">
        <w:rPr>
          <w:rStyle w:val="a7"/>
          <w:rFonts w:ascii="宋体" w:hAnsi="宋体" w:hint="eastAsia"/>
          <w:szCs w:val="24"/>
        </w:rPr>
        <w:t>.关于</w:t>
      </w:r>
      <w:r w:rsidR="005324D3" w:rsidRPr="005324D3">
        <w:rPr>
          <w:rStyle w:val="a7"/>
          <w:rFonts w:ascii="宋体" w:hAnsi="宋体" w:hint="eastAsia"/>
          <w:color w:val="FF0000"/>
          <w:sz w:val="30"/>
          <w:szCs w:val="30"/>
        </w:rPr>
        <w:t>super</w:t>
      </w:r>
      <w:r w:rsidR="005324D3">
        <w:rPr>
          <w:rStyle w:val="a7"/>
          <w:rFonts w:ascii="宋体" w:hAnsi="宋体" w:hint="eastAsia"/>
          <w:szCs w:val="24"/>
        </w:rPr>
        <w:t>关键字：</w:t>
      </w:r>
    </w:p>
    <w:p w14:paraId="2B8D85F6" w14:textId="1602DD0B" w:rsidR="005324D3" w:rsidRDefault="005324D3" w:rsidP="005324D3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 w:rsidR="000B4D44">
        <w:rPr>
          <w:rStyle w:val="a7"/>
          <w:rFonts w:ascii="宋体" w:hAnsi="宋体" w:hint="eastAsia"/>
          <w:szCs w:val="24"/>
        </w:rPr>
        <w:t>s</w:t>
      </w:r>
      <w:r>
        <w:rPr>
          <w:rStyle w:val="a7"/>
          <w:rFonts w:ascii="宋体" w:hAnsi="宋体" w:hint="eastAsia"/>
          <w:szCs w:val="24"/>
        </w:rPr>
        <w:t>uper.成员变量:</w:t>
      </w:r>
      <w:proofErr w:type="gramStart"/>
      <w:r>
        <w:rPr>
          <w:rStyle w:val="a7"/>
          <w:rFonts w:ascii="宋体" w:hAnsi="宋体" w:hint="eastAsia"/>
          <w:szCs w:val="24"/>
        </w:rPr>
        <w:t>访问父类成员</w:t>
      </w:r>
      <w:proofErr w:type="gramEnd"/>
      <w:r>
        <w:rPr>
          <w:rStyle w:val="a7"/>
          <w:rFonts w:ascii="宋体" w:hAnsi="宋体" w:hint="eastAsia"/>
          <w:szCs w:val="24"/>
        </w:rPr>
        <w:t>变量</w:t>
      </w:r>
    </w:p>
    <w:p w14:paraId="28C3D43B" w14:textId="5E40D824" w:rsidR="000B4D44" w:rsidRDefault="005324D3" w:rsidP="005324D3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在覆盖重写中，super</w:t>
      </w:r>
      <w:r>
        <w:rPr>
          <w:rStyle w:val="a7"/>
          <w:rFonts w:ascii="宋体" w:hAnsi="宋体"/>
          <w:szCs w:val="24"/>
        </w:rPr>
        <w:t>.</w:t>
      </w:r>
      <w:r>
        <w:rPr>
          <w:rStyle w:val="a7"/>
          <w:rFonts w:ascii="宋体" w:hAnsi="宋体" w:hint="eastAsia"/>
          <w:szCs w:val="24"/>
        </w:rPr>
        <w:t>成员方法可直接代替父类中已有的代码，无需重写。</w:t>
      </w:r>
    </w:p>
    <w:p w14:paraId="71204527" w14:textId="004E7151" w:rsidR="000333A2" w:rsidRPr="000333A2" w:rsidRDefault="000333A2" w:rsidP="000333A2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tab/>
      </w:r>
      <w:r>
        <w:rPr>
          <w:rStyle w:val="a7"/>
          <w:rFonts w:ascii="宋体" w:hAnsi="宋体" w:hint="eastAsia"/>
          <w:szCs w:val="24"/>
        </w:rPr>
        <w:t>s</w:t>
      </w:r>
      <w:r w:rsidRPr="000333A2">
        <w:rPr>
          <w:rStyle w:val="a7"/>
          <w:rFonts w:ascii="宋体" w:hAnsi="宋体"/>
          <w:szCs w:val="24"/>
        </w:rPr>
        <w:t>uper</w:t>
      </w:r>
      <w:r>
        <w:rPr>
          <w:rStyle w:val="a7"/>
          <w:rFonts w:ascii="宋体" w:hAnsi="宋体" w:hint="eastAsia"/>
          <w:szCs w:val="24"/>
        </w:rPr>
        <w:t>关键字</w:t>
      </w:r>
      <w:r w:rsidRPr="000333A2">
        <w:rPr>
          <w:rStyle w:val="a7"/>
          <w:rFonts w:ascii="宋体" w:hAnsi="宋体"/>
          <w:szCs w:val="24"/>
        </w:rPr>
        <w:t>的用法有</w:t>
      </w:r>
      <w:r>
        <w:rPr>
          <w:rStyle w:val="a7"/>
          <w:rFonts w:ascii="宋体" w:hAnsi="宋体" w:hint="eastAsia"/>
          <w:szCs w:val="24"/>
        </w:rPr>
        <w:t>三</w:t>
      </w:r>
      <w:r w:rsidRPr="000333A2">
        <w:rPr>
          <w:rStyle w:val="a7"/>
          <w:rFonts w:ascii="宋体" w:hAnsi="宋体"/>
          <w:szCs w:val="24"/>
        </w:rPr>
        <w:t>种:</w:t>
      </w:r>
    </w:p>
    <w:p w14:paraId="2E23D8A2" w14:textId="77777777" w:rsidR="000333A2" w:rsidRDefault="000333A2" w:rsidP="000333A2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0333A2">
        <w:rPr>
          <w:rStyle w:val="a7"/>
          <w:rFonts w:ascii="宋体" w:hAnsi="宋体"/>
          <w:szCs w:val="24"/>
        </w:rPr>
        <w:t>1.在子类的成员方法中，</w:t>
      </w:r>
      <w:proofErr w:type="gramStart"/>
      <w:r w:rsidRPr="000333A2">
        <w:rPr>
          <w:rStyle w:val="a7"/>
          <w:rFonts w:ascii="宋体" w:hAnsi="宋体"/>
          <w:szCs w:val="24"/>
        </w:rPr>
        <w:t>访问父类的</w:t>
      </w:r>
      <w:proofErr w:type="gramEnd"/>
      <w:r w:rsidRPr="000333A2">
        <w:rPr>
          <w:rStyle w:val="a7"/>
          <w:rFonts w:ascii="宋体" w:hAnsi="宋体"/>
          <w:szCs w:val="24"/>
        </w:rPr>
        <w:t>成员变量。</w:t>
      </w:r>
    </w:p>
    <w:p w14:paraId="1BBEB1D1" w14:textId="7F7B0961" w:rsidR="000333A2" w:rsidRPr="000333A2" w:rsidRDefault="000333A2" w:rsidP="000333A2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0333A2">
        <w:rPr>
          <w:rStyle w:val="a7"/>
          <w:rFonts w:ascii="宋体" w:hAnsi="宋体"/>
          <w:szCs w:val="24"/>
        </w:rPr>
        <w:t>2.在子类的成员方法中，</w:t>
      </w:r>
      <w:proofErr w:type="gramStart"/>
      <w:r w:rsidRPr="000333A2">
        <w:rPr>
          <w:rStyle w:val="a7"/>
          <w:rFonts w:ascii="宋体" w:hAnsi="宋体"/>
          <w:szCs w:val="24"/>
        </w:rPr>
        <w:t>访问父类的</w:t>
      </w:r>
      <w:proofErr w:type="gramEnd"/>
      <w:r w:rsidRPr="000333A2">
        <w:rPr>
          <w:rStyle w:val="a7"/>
          <w:rFonts w:ascii="宋体" w:hAnsi="宋体"/>
          <w:szCs w:val="24"/>
        </w:rPr>
        <w:t>成员方法。</w:t>
      </w:r>
    </w:p>
    <w:p w14:paraId="78B0C620" w14:textId="02B7A35E" w:rsidR="000333A2" w:rsidRPr="000333A2" w:rsidRDefault="000333A2" w:rsidP="000333A2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commentRangeStart w:id="114"/>
      <w:r w:rsidRPr="000333A2">
        <w:rPr>
          <w:rStyle w:val="a7"/>
          <w:rFonts w:ascii="宋体" w:hAnsi="宋体"/>
          <w:szCs w:val="24"/>
        </w:rPr>
        <w:t>3.</w:t>
      </w:r>
      <w:r w:rsidRPr="000333A2">
        <w:rPr>
          <w:rStyle w:val="a7"/>
          <w:rFonts w:ascii="宋体" w:hAnsi="宋体" w:hint="eastAsia"/>
          <w:szCs w:val="24"/>
        </w:rPr>
        <w:t>在子类的构造方法中，</w:t>
      </w:r>
      <w:proofErr w:type="gramStart"/>
      <w:r w:rsidRPr="000333A2">
        <w:rPr>
          <w:rStyle w:val="a7"/>
          <w:rFonts w:ascii="宋体" w:hAnsi="宋体" w:hint="eastAsia"/>
          <w:szCs w:val="24"/>
        </w:rPr>
        <w:t>访问父类的</w:t>
      </w:r>
      <w:proofErr w:type="gramEnd"/>
      <w:r w:rsidRPr="000333A2">
        <w:rPr>
          <w:rStyle w:val="a7"/>
          <w:rFonts w:ascii="宋体" w:hAnsi="宋体" w:hint="eastAsia"/>
          <w:szCs w:val="24"/>
        </w:rPr>
        <w:t>构造方法。</w:t>
      </w:r>
      <w:commentRangeEnd w:id="114"/>
      <w:r w:rsidR="00B565A6">
        <w:rPr>
          <w:rStyle w:val="ae"/>
        </w:rPr>
        <w:commentReference w:id="114"/>
      </w:r>
    </w:p>
    <w:p w14:paraId="4192C473" w14:textId="6B6BB841" w:rsidR="000B4D44" w:rsidRPr="000B4D44" w:rsidRDefault="009C577D" w:rsidP="000B4D44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六</w:t>
      </w:r>
      <w:r w:rsidR="000B4D44">
        <w:rPr>
          <w:rStyle w:val="a7"/>
          <w:rFonts w:ascii="宋体" w:hAnsi="宋体" w:hint="eastAsia"/>
          <w:szCs w:val="24"/>
        </w:rPr>
        <w:t>.</w:t>
      </w:r>
      <w:r w:rsidR="000B4D44" w:rsidRPr="000B4D44">
        <w:rPr>
          <w:rFonts w:hint="eastAsia"/>
        </w:rPr>
        <w:t xml:space="preserve"> </w:t>
      </w:r>
      <w:r w:rsidR="000B4D44" w:rsidRPr="000B4D44">
        <w:rPr>
          <w:rStyle w:val="a7"/>
          <w:rFonts w:ascii="宋体" w:hAnsi="宋体" w:hint="eastAsia"/>
          <w:szCs w:val="24"/>
        </w:rPr>
        <w:t>继承关系中，父子类构造方法的访问特点</w:t>
      </w:r>
      <w:r w:rsidR="000B4D44" w:rsidRPr="000B4D44">
        <w:rPr>
          <w:rStyle w:val="a7"/>
          <w:rFonts w:ascii="宋体" w:hAnsi="宋体"/>
          <w:szCs w:val="24"/>
        </w:rPr>
        <w:t>:</w:t>
      </w:r>
    </w:p>
    <w:p w14:paraId="3687445F" w14:textId="5D2ACD92" w:rsidR="000B4D44" w:rsidRPr="000B4D44" w:rsidRDefault="000B4D44" w:rsidP="000B4D44">
      <w:pPr>
        <w:widowControl/>
        <w:ind w:left="420"/>
        <w:jc w:val="left"/>
        <w:rPr>
          <w:rStyle w:val="a7"/>
          <w:rFonts w:ascii="宋体" w:hAnsi="宋体"/>
          <w:szCs w:val="24"/>
        </w:rPr>
      </w:pPr>
      <w:r w:rsidRPr="000B4D44">
        <w:rPr>
          <w:rStyle w:val="a7"/>
          <w:rFonts w:ascii="宋体" w:hAnsi="宋体"/>
          <w:szCs w:val="24"/>
        </w:rPr>
        <w:t>1.子类构造方法当中有一个默认隐含的“super()"调用， 所以一定是先调用的父类构造，后执行的子类构造。</w:t>
      </w:r>
    </w:p>
    <w:p w14:paraId="7E56CD1F" w14:textId="77777777" w:rsidR="000B4D44" w:rsidRPr="000B4D44" w:rsidRDefault="000B4D44" w:rsidP="000B4D44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0B4D44">
        <w:rPr>
          <w:rStyle w:val="a7"/>
          <w:rFonts w:ascii="宋体" w:hAnsi="宋体"/>
          <w:szCs w:val="24"/>
        </w:rPr>
        <w:t>2.子类构造可以通过super关键字来调用</w:t>
      </w:r>
      <w:proofErr w:type="gramStart"/>
      <w:r w:rsidRPr="000B4D44">
        <w:rPr>
          <w:rStyle w:val="a7"/>
          <w:rFonts w:ascii="宋体" w:hAnsi="宋体"/>
          <w:szCs w:val="24"/>
        </w:rPr>
        <w:t>父类重载</w:t>
      </w:r>
      <w:proofErr w:type="gramEnd"/>
      <w:r w:rsidRPr="000B4D44">
        <w:rPr>
          <w:rStyle w:val="a7"/>
          <w:rFonts w:ascii="宋体" w:hAnsi="宋体"/>
          <w:szCs w:val="24"/>
        </w:rPr>
        <w:t>构造。</w:t>
      </w:r>
    </w:p>
    <w:p w14:paraId="63080B95" w14:textId="382ACDED" w:rsidR="000B4D44" w:rsidRPr="000B4D44" w:rsidRDefault="000B4D44" w:rsidP="000B4D44">
      <w:pPr>
        <w:widowControl/>
        <w:ind w:left="420"/>
        <w:jc w:val="left"/>
        <w:rPr>
          <w:rStyle w:val="a7"/>
          <w:rFonts w:ascii="宋体" w:hAnsi="宋体"/>
          <w:szCs w:val="24"/>
        </w:rPr>
      </w:pPr>
      <w:r w:rsidRPr="000B4D44">
        <w:rPr>
          <w:rStyle w:val="a7"/>
          <w:rFonts w:ascii="宋体" w:hAnsi="宋体"/>
          <w:szCs w:val="24"/>
        </w:rPr>
        <w:t>3. super的</w:t>
      </w:r>
      <w:proofErr w:type="gramStart"/>
      <w:r w:rsidRPr="000B4D44">
        <w:rPr>
          <w:rStyle w:val="a7"/>
          <w:rFonts w:ascii="宋体" w:hAnsi="宋体"/>
          <w:szCs w:val="24"/>
        </w:rPr>
        <w:t>父类构造</w:t>
      </w:r>
      <w:proofErr w:type="gramEnd"/>
      <w:r w:rsidRPr="000B4D44">
        <w:rPr>
          <w:rStyle w:val="a7"/>
          <w:rFonts w:ascii="宋体" w:hAnsi="宋体"/>
          <w:szCs w:val="24"/>
        </w:rPr>
        <w:t>调用， 必须是子类构造方法的第一个语句。不能</w:t>
      </w:r>
      <w:proofErr w:type="gramStart"/>
      <w:r w:rsidRPr="000B4D44">
        <w:rPr>
          <w:rStyle w:val="a7"/>
          <w:rFonts w:ascii="宋体" w:hAnsi="宋体"/>
          <w:szCs w:val="24"/>
        </w:rPr>
        <w:t>一</w:t>
      </w:r>
      <w:proofErr w:type="gramEnd"/>
      <w:r w:rsidRPr="000B4D44">
        <w:rPr>
          <w:rStyle w:val="a7"/>
          <w:rFonts w:ascii="宋体" w:hAnsi="宋体"/>
          <w:szCs w:val="24"/>
        </w:rPr>
        <w:t xml:space="preserve"> 个子类构造调用多次super构造。</w:t>
      </w:r>
    </w:p>
    <w:p w14:paraId="46B12D91" w14:textId="77777777" w:rsidR="000B4D44" w:rsidRPr="000B4D44" w:rsidRDefault="000B4D44" w:rsidP="000B4D44">
      <w:pPr>
        <w:widowControl/>
        <w:ind w:firstLine="420"/>
        <w:jc w:val="left"/>
        <w:rPr>
          <w:rStyle w:val="a7"/>
          <w:rFonts w:ascii="宋体" w:hAnsi="宋体"/>
          <w:szCs w:val="24"/>
        </w:rPr>
      </w:pPr>
      <w:r w:rsidRPr="000B4D44">
        <w:rPr>
          <w:rStyle w:val="a7"/>
          <w:rFonts w:ascii="宋体" w:hAnsi="宋体" w:hint="eastAsia"/>
          <w:szCs w:val="24"/>
        </w:rPr>
        <w:t>总结</w:t>
      </w:r>
      <w:r w:rsidRPr="000B4D44">
        <w:rPr>
          <w:rStyle w:val="a7"/>
          <w:rFonts w:ascii="宋体" w:hAnsi="宋体"/>
          <w:szCs w:val="24"/>
        </w:rPr>
        <w:t>:</w:t>
      </w:r>
    </w:p>
    <w:p w14:paraId="782844CC" w14:textId="77777777" w:rsidR="00554E58" w:rsidRDefault="000B4D44" w:rsidP="00554E58">
      <w:pPr>
        <w:widowControl/>
        <w:ind w:left="420"/>
        <w:jc w:val="left"/>
        <w:rPr>
          <w:rStyle w:val="a7"/>
          <w:rFonts w:ascii="宋体" w:hAnsi="宋体"/>
          <w:color w:val="000000" w:themeColor="text1"/>
          <w:szCs w:val="24"/>
        </w:rPr>
      </w:pPr>
      <w:r w:rsidRPr="000B4D44">
        <w:rPr>
          <w:rStyle w:val="a7"/>
          <w:rFonts w:ascii="宋体" w:hAnsi="宋体" w:hint="eastAsia"/>
          <w:color w:val="FF0000"/>
          <w:szCs w:val="24"/>
        </w:rPr>
        <w:t>子类必须调用</w:t>
      </w:r>
      <w:proofErr w:type="gramStart"/>
      <w:r w:rsidRPr="000B4D44">
        <w:rPr>
          <w:rStyle w:val="a7"/>
          <w:rFonts w:ascii="宋体" w:hAnsi="宋体" w:hint="eastAsia"/>
          <w:color w:val="FF0000"/>
          <w:szCs w:val="24"/>
        </w:rPr>
        <w:t>父类构造</w:t>
      </w:r>
      <w:proofErr w:type="gramEnd"/>
      <w:r w:rsidRPr="000B4D44">
        <w:rPr>
          <w:rStyle w:val="a7"/>
          <w:rFonts w:ascii="宋体" w:hAnsi="宋体" w:hint="eastAsia"/>
          <w:color w:val="FF0000"/>
          <w:szCs w:val="24"/>
        </w:rPr>
        <w:t>方法</w:t>
      </w:r>
      <w:r w:rsidRPr="000B4D44">
        <w:rPr>
          <w:rStyle w:val="a7"/>
          <w:rFonts w:ascii="宋体" w:hAnsi="宋体" w:hint="eastAsia"/>
          <w:szCs w:val="24"/>
        </w:rPr>
        <w:t>，不写则赠送</w:t>
      </w:r>
      <w:r w:rsidRPr="000B4D44">
        <w:rPr>
          <w:rStyle w:val="a7"/>
          <w:rFonts w:ascii="宋体" w:hAnsi="宋体"/>
          <w:szCs w:val="24"/>
        </w:rPr>
        <w:t>super();写了则用写的指定的super调用，</w:t>
      </w:r>
      <w:r w:rsidRPr="000B4D44">
        <w:rPr>
          <w:rStyle w:val="a7"/>
          <w:rFonts w:ascii="宋体" w:hAnsi="宋体"/>
          <w:color w:val="FF0000"/>
          <w:szCs w:val="24"/>
        </w:rPr>
        <w:t>super只能有一个， 还必须是第一个</w:t>
      </w:r>
      <w:r w:rsidRPr="000B4D44">
        <w:rPr>
          <w:rStyle w:val="a7"/>
          <w:rFonts w:ascii="宋体" w:hAnsi="宋体" w:hint="eastAsia"/>
          <w:color w:val="000000" w:themeColor="text1"/>
          <w:szCs w:val="24"/>
        </w:rPr>
        <w:t>。</w:t>
      </w:r>
    </w:p>
    <w:p w14:paraId="3EC51F4A" w14:textId="3C67DF78" w:rsidR="00B52671" w:rsidRPr="00554E58" w:rsidRDefault="00554E58" w:rsidP="00554E58">
      <w:pPr>
        <w:widowControl/>
        <w:jc w:val="left"/>
        <w:rPr>
          <w:rStyle w:val="a7"/>
          <w:rFonts w:ascii="宋体" w:hAnsi="宋体"/>
          <w:color w:val="000000" w:themeColor="text1"/>
          <w:szCs w:val="24"/>
        </w:rPr>
      </w:pPr>
      <w:r>
        <w:rPr>
          <w:rFonts w:ascii="宋体" w:hAnsi="宋体"/>
          <w:b/>
          <w:bCs/>
          <w:noProof/>
          <w:szCs w:val="24"/>
        </w:rPr>
        <w:drawing>
          <wp:inline distT="0" distB="0" distL="0" distR="0" wp14:anchorId="77F4D6DB" wp14:editId="029F1D2E">
            <wp:extent cx="6263991" cy="2660650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ipaste_2020-04-06_22-11-19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589" cy="26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671">
        <w:rPr>
          <w:rStyle w:val="a7"/>
          <w:rFonts w:ascii="宋体" w:hAnsi="宋体"/>
          <w:szCs w:val="24"/>
        </w:rPr>
        <w:br w:type="page"/>
      </w:r>
    </w:p>
    <w:p w14:paraId="7AA9ED05" w14:textId="236B1CF1" w:rsidR="00B52671" w:rsidRPr="00B52671" w:rsidRDefault="00B52671" w:rsidP="00B52671">
      <w:pPr>
        <w:pStyle w:val="1"/>
        <w:rPr>
          <w:rStyle w:val="a7"/>
          <w:rFonts w:ascii="黑体" w:eastAsia="黑体" w:hAnsi="黑体"/>
        </w:rPr>
      </w:pPr>
      <w:r w:rsidRPr="00B52671">
        <w:rPr>
          <w:rStyle w:val="a7"/>
          <w:rFonts w:ascii="黑体" w:eastAsia="黑体" w:hAnsi="黑体" w:hint="eastAsia"/>
        </w:rPr>
        <w:lastRenderedPageBreak/>
        <w:t>字符串</w:t>
      </w:r>
    </w:p>
    <w:p w14:paraId="0CAE9F30" w14:textId="262CB5FE" w:rsidR="00DE6ACE" w:rsidRPr="008F421E" w:rsidRDefault="00B52671" w:rsidP="008F421E">
      <w:pPr>
        <w:pStyle w:val="2"/>
        <w:rPr>
          <w:rStyle w:val="a7"/>
          <w:b/>
          <w:bCs/>
          <w:sz w:val="30"/>
        </w:rPr>
      </w:pPr>
      <w:proofErr w:type="gramStart"/>
      <w:r w:rsidRPr="008F421E">
        <w:rPr>
          <w:rStyle w:val="a7"/>
          <w:rFonts w:hint="eastAsia"/>
          <w:b/>
          <w:bCs/>
          <w:sz w:val="30"/>
        </w:rPr>
        <w:t>一</w:t>
      </w:r>
      <w:proofErr w:type="gramEnd"/>
      <w:r w:rsidRPr="008F421E">
        <w:rPr>
          <w:rStyle w:val="a7"/>
          <w:rFonts w:hint="eastAsia"/>
          <w:b/>
          <w:bCs/>
          <w:sz w:val="30"/>
        </w:rPr>
        <w:t>．</w:t>
      </w:r>
      <w:r w:rsidR="00DE6ACE" w:rsidRPr="008F421E">
        <w:rPr>
          <w:rStyle w:val="a7"/>
          <w:rFonts w:hint="eastAsia"/>
          <w:b/>
          <w:bCs/>
          <w:sz w:val="30"/>
        </w:rPr>
        <w:t>创建字符串的常见</w:t>
      </w:r>
      <w:r w:rsidR="00DE6ACE" w:rsidRPr="008F421E">
        <w:rPr>
          <w:rStyle w:val="a7"/>
          <w:b/>
          <w:bCs/>
          <w:sz w:val="30"/>
        </w:rPr>
        <w:t>3+1</w:t>
      </w:r>
      <w:r w:rsidR="00DE6ACE" w:rsidRPr="008F421E">
        <w:rPr>
          <w:rStyle w:val="a7"/>
          <w:b/>
          <w:bCs/>
          <w:sz w:val="30"/>
        </w:rPr>
        <w:t>种方式。</w:t>
      </w:r>
    </w:p>
    <w:p w14:paraId="221DABA9" w14:textId="77777777" w:rsidR="00DE6ACE" w:rsidRPr="00DE6ACE" w:rsidRDefault="00DE6ACE" w:rsidP="00DE6ACE">
      <w:pPr>
        <w:pStyle w:val="a3"/>
        <w:ind w:left="780" w:firstLineChars="0" w:firstLine="60"/>
        <w:rPr>
          <w:rStyle w:val="a7"/>
          <w:rFonts w:ascii="宋体" w:hAnsi="宋体"/>
          <w:szCs w:val="24"/>
        </w:rPr>
      </w:pPr>
      <w:r w:rsidRPr="00DE6ACE">
        <w:rPr>
          <w:rStyle w:val="a7"/>
          <w:rFonts w:ascii="宋体" w:hAnsi="宋体" w:hint="eastAsia"/>
          <w:szCs w:val="24"/>
        </w:rPr>
        <w:t>三种构造方法</w:t>
      </w:r>
      <w:r w:rsidRPr="00DE6ACE">
        <w:rPr>
          <w:rStyle w:val="a7"/>
          <w:rFonts w:ascii="宋体" w:hAnsi="宋体"/>
          <w:szCs w:val="24"/>
        </w:rPr>
        <w:t>,</w:t>
      </w:r>
    </w:p>
    <w:p w14:paraId="674F4736" w14:textId="3836A524" w:rsidR="00DE6ACE" w:rsidRPr="00DE6ACE" w:rsidRDefault="00181472" w:rsidP="00DE6ACE">
      <w:pPr>
        <w:pStyle w:val="a3"/>
        <w:ind w:left="1140" w:firstLineChars="0" w:firstLine="1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</w:t>
      </w:r>
      <w:r w:rsidR="00DE6ACE">
        <w:rPr>
          <w:rStyle w:val="a7"/>
          <w:rFonts w:ascii="宋体" w:hAnsi="宋体"/>
          <w:szCs w:val="24"/>
        </w:rPr>
        <w:t>p</w:t>
      </w:r>
      <w:r w:rsidR="00DE6ACE" w:rsidRPr="00DE6ACE">
        <w:rPr>
          <w:rStyle w:val="a7"/>
          <w:rFonts w:ascii="宋体" w:hAnsi="宋体"/>
          <w:szCs w:val="24"/>
        </w:rPr>
        <w:t>ublic</w:t>
      </w:r>
      <w:r w:rsidR="00DE6ACE">
        <w:rPr>
          <w:rStyle w:val="a7"/>
          <w:rFonts w:ascii="宋体" w:hAnsi="宋体"/>
          <w:szCs w:val="24"/>
        </w:rPr>
        <w:t xml:space="preserve"> </w:t>
      </w:r>
      <w:r w:rsidR="00DE6ACE" w:rsidRPr="00DE6ACE">
        <w:rPr>
          <w:rStyle w:val="a7"/>
          <w:rFonts w:ascii="宋体" w:hAnsi="宋体"/>
          <w:szCs w:val="24"/>
        </w:rPr>
        <w:t>String()</w:t>
      </w:r>
      <w:r w:rsidR="00DE6ACE">
        <w:rPr>
          <w:rStyle w:val="a7"/>
          <w:rFonts w:ascii="宋体" w:hAnsi="宋体"/>
          <w:szCs w:val="24"/>
        </w:rPr>
        <w:t xml:space="preserve">  </w:t>
      </w:r>
      <w:r w:rsidR="00DE6ACE" w:rsidRPr="00DE6ACE">
        <w:rPr>
          <w:rStyle w:val="a7"/>
          <w:rFonts w:ascii="宋体" w:hAnsi="宋体"/>
          <w:szCs w:val="24"/>
        </w:rPr>
        <w:t>创建一个空白字符串，</w:t>
      </w:r>
      <w:proofErr w:type="gramStart"/>
      <w:r w:rsidR="00DE6ACE" w:rsidRPr="00DE6ACE">
        <w:rPr>
          <w:rStyle w:val="a7"/>
          <w:rFonts w:ascii="宋体" w:hAnsi="宋体"/>
          <w:szCs w:val="24"/>
        </w:rPr>
        <w:t>不</w:t>
      </w:r>
      <w:proofErr w:type="gramEnd"/>
      <w:r w:rsidR="00DE6ACE" w:rsidRPr="00DE6ACE">
        <w:rPr>
          <w:rStyle w:val="a7"/>
          <w:rFonts w:ascii="宋体" w:hAnsi="宋体"/>
          <w:szCs w:val="24"/>
        </w:rPr>
        <w:t>含有任何内容。</w:t>
      </w:r>
    </w:p>
    <w:p w14:paraId="676BD422" w14:textId="082A9FBC" w:rsidR="00DE6ACE" w:rsidRPr="00DE6ACE" w:rsidRDefault="00181472" w:rsidP="00DE6ACE">
      <w:pPr>
        <w:pStyle w:val="a3"/>
        <w:ind w:left="1260" w:firstLineChars="0" w:firstLine="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（2）</w:t>
      </w:r>
      <w:r w:rsidR="00DE6ACE">
        <w:rPr>
          <w:rStyle w:val="a7"/>
          <w:rFonts w:ascii="宋体" w:hAnsi="宋体"/>
          <w:szCs w:val="24"/>
        </w:rPr>
        <w:t>p</w:t>
      </w:r>
      <w:r w:rsidR="00DE6ACE" w:rsidRPr="00DE6ACE">
        <w:rPr>
          <w:rStyle w:val="a7"/>
          <w:rFonts w:ascii="宋体" w:hAnsi="宋体"/>
          <w:szCs w:val="24"/>
        </w:rPr>
        <w:t>ublic</w:t>
      </w:r>
      <w:r w:rsidR="00DE6ACE">
        <w:rPr>
          <w:rStyle w:val="a7"/>
          <w:rFonts w:ascii="宋体" w:hAnsi="宋体"/>
          <w:szCs w:val="24"/>
        </w:rPr>
        <w:t xml:space="preserve"> </w:t>
      </w:r>
      <w:r w:rsidR="00DE6ACE" w:rsidRPr="00DE6ACE">
        <w:rPr>
          <w:rStyle w:val="a7"/>
          <w:rFonts w:ascii="宋体" w:hAnsi="宋体"/>
          <w:szCs w:val="24"/>
        </w:rPr>
        <w:t>String(char[] array) 根据字符数组的内容，来创建对应的字符串。</w:t>
      </w:r>
    </w:p>
    <w:p w14:paraId="2EB5FD4F" w14:textId="2A8B3104" w:rsidR="00DE6ACE" w:rsidRPr="00DE6ACE" w:rsidRDefault="00181472" w:rsidP="00DE6ACE">
      <w:pPr>
        <w:pStyle w:val="a3"/>
        <w:ind w:left="1260" w:firstLineChars="0" w:firstLine="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（3）</w:t>
      </w:r>
      <w:r w:rsidR="00DE6ACE">
        <w:rPr>
          <w:rStyle w:val="a7"/>
          <w:rFonts w:ascii="宋体" w:hAnsi="宋体"/>
          <w:szCs w:val="24"/>
        </w:rPr>
        <w:t>p</w:t>
      </w:r>
      <w:r w:rsidR="00DE6ACE" w:rsidRPr="00DE6ACE">
        <w:rPr>
          <w:rStyle w:val="a7"/>
          <w:rFonts w:ascii="宋体" w:hAnsi="宋体"/>
          <w:szCs w:val="24"/>
        </w:rPr>
        <w:t>ublic</w:t>
      </w:r>
      <w:r w:rsidR="00DE6ACE">
        <w:rPr>
          <w:rStyle w:val="a7"/>
          <w:rFonts w:ascii="宋体" w:hAnsi="宋体"/>
          <w:szCs w:val="24"/>
        </w:rPr>
        <w:t xml:space="preserve"> S</w:t>
      </w:r>
      <w:r w:rsidR="00DE6ACE" w:rsidRPr="00DE6ACE">
        <w:rPr>
          <w:rStyle w:val="a7"/>
          <w:rFonts w:ascii="宋体" w:hAnsi="宋体"/>
          <w:szCs w:val="24"/>
        </w:rPr>
        <w:t>tring(byte[] array)</w:t>
      </w:r>
      <w:r w:rsidR="00DE6ACE">
        <w:rPr>
          <w:rStyle w:val="a7"/>
          <w:rFonts w:ascii="宋体" w:hAnsi="宋体"/>
          <w:szCs w:val="24"/>
        </w:rPr>
        <w:t xml:space="preserve"> </w:t>
      </w:r>
      <w:r w:rsidR="00DE6ACE" w:rsidRPr="00DE6ACE">
        <w:rPr>
          <w:rStyle w:val="a7"/>
          <w:rFonts w:ascii="宋体" w:hAnsi="宋体"/>
          <w:szCs w:val="24"/>
        </w:rPr>
        <w:t>根据字节数组的内容，来创建对应的字符串。</w:t>
      </w:r>
    </w:p>
    <w:p w14:paraId="16C39B31" w14:textId="5111BE3D" w:rsidR="00DE6ACE" w:rsidRPr="00DE6ACE" w:rsidRDefault="00DE6ACE" w:rsidP="00DE6ACE">
      <w:pPr>
        <w:pStyle w:val="a3"/>
        <w:ind w:left="360" w:firstLine="482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一</w:t>
      </w:r>
      <w:r w:rsidRPr="00DE6ACE">
        <w:rPr>
          <w:rStyle w:val="a7"/>
          <w:rFonts w:ascii="宋体" w:hAnsi="宋体"/>
          <w:szCs w:val="24"/>
        </w:rPr>
        <w:t>种直接创建:</w:t>
      </w:r>
    </w:p>
    <w:p w14:paraId="520DB086" w14:textId="36E98CBD" w:rsidR="004D0F1D" w:rsidRDefault="00DE6ACE" w:rsidP="004D0F1D">
      <w:pPr>
        <w:pStyle w:val="a3"/>
        <w:ind w:left="1200" w:firstLineChars="0" w:firstLine="60"/>
        <w:rPr>
          <w:rStyle w:val="a7"/>
          <w:rFonts w:ascii="宋体" w:hAnsi="宋体"/>
          <w:szCs w:val="24"/>
        </w:rPr>
      </w:pPr>
      <w:r w:rsidRPr="00DE6ACE">
        <w:rPr>
          <w:rStyle w:val="a7"/>
          <w:rFonts w:ascii="宋体" w:hAnsi="宋体"/>
          <w:szCs w:val="24"/>
        </w:rPr>
        <w:t>string str = "Hello"; //右边直接用双引号</w:t>
      </w:r>
    </w:p>
    <w:p w14:paraId="38C9043B" w14:textId="113E13F2" w:rsidR="004D0F1D" w:rsidRDefault="004D0F1D" w:rsidP="004D0F1D">
      <w:pPr>
        <w:rPr>
          <w:rStyle w:val="a7"/>
          <w:rFonts w:ascii="宋体" w:hAnsi="宋体"/>
          <w:szCs w:val="24"/>
        </w:rPr>
      </w:pPr>
    </w:p>
    <w:p w14:paraId="762BF9B5" w14:textId="77777777" w:rsidR="00B52671" w:rsidRPr="008F421E" w:rsidRDefault="00B52671" w:rsidP="008F421E">
      <w:pPr>
        <w:pStyle w:val="2"/>
        <w:rPr>
          <w:rStyle w:val="a7"/>
          <w:b/>
          <w:bCs/>
          <w:sz w:val="30"/>
        </w:rPr>
      </w:pPr>
      <w:r w:rsidRPr="008F421E">
        <w:rPr>
          <w:rStyle w:val="a7"/>
          <w:rFonts w:hint="eastAsia"/>
          <w:b/>
          <w:bCs/>
          <w:sz w:val="30"/>
        </w:rPr>
        <w:t>二．</w:t>
      </w:r>
      <w:r w:rsidR="004D0F1D" w:rsidRPr="008F421E">
        <w:rPr>
          <w:rStyle w:val="a7"/>
          <w:rFonts w:hint="eastAsia"/>
          <w:b/>
          <w:bCs/>
          <w:sz w:val="30"/>
        </w:rPr>
        <w:t>字符串常量池</w:t>
      </w:r>
      <w:r w:rsidR="004D0F1D" w:rsidRPr="008F421E">
        <w:rPr>
          <w:rStyle w:val="a7"/>
          <w:b/>
          <w:bCs/>
          <w:sz w:val="30"/>
        </w:rPr>
        <w:t>:</w:t>
      </w:r>
    </w:p>
    <w:p w14:paraId="795FEFCC" w14:textId="16C35529" w:rsidR="004D0F1D" w:rsidRPr="004D0F1D" w:rsidRDefault="00B52671" w:rsidP="00B52671">
      <w:pPr>
        <w:ind w:left="117" w:firstLineChars="300" w:firstLine="723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color w:val="000000" w:themeColor="text1"/>
          <w:szCs w:val="24"/>
        </w:rPr>
        <w:t>定义：</w:t>
      </w:r>
      <w:r w:rsidR="004D0F1D" w:rsidRPr="004D0F1D">
        <w:rPr>
          <w:rStyle w:val="a7"/>
          <w:rFonts w:ascii="宋体" w:hAnsi="宋体"/>
          <w:szCs w:val="24"/>
        </w:rPr>
        <w:t>程序当中直接写上的双引号字符串，就在字符串常量池中。</w:t>
      </w:r>
    </w:p>
    <w:p w14:paraId="707F64DC" w14:textId="456823C0" w:rsidR="004D0F1D" w:rsidRPr="004D0F1D" w:rsidRDefault="004D0F1D" w:rsidP="004D0F1D">
      <w:pPr>
        <w:ind w:left="420" w:firstLine="420"/>
        <w:rPr>
          <w:rStyle w:val="a7"/>
          <w:rFonts w:ascii="宋体" w:hAnsi="宋体"/>
          <w:szCs w:val="24"/>
        </w:rPr>
      </w:pPr>
      <w:r w:rsidRPr="004D0F1D">
        <w:rPr>
          <w:rStyle w:val="a7"/>
          <w:rFonts w:ascii="宋体" w:hAnsi="宋体" w:hint="eastAsia"/>
          <w:szCs w:val="24"/>
        </w:rPr>
        <w:t>对于基本类型来说，</w:t>
      </w:r>
      <w:r w:rsidRPr="004D0F1D">
        <w:rPr>
          <w:rStyle w:val="a7"/>
          <w:rFonts w:ascii="宋体" w:hAnsi="宋体"/>
          <w:szCs w:val="24"/>
        </w:rPr>
        <w:t>=</w:t>
      </w:r>
      <w:r>
        <w:rPr>
          <w:rStyle w:val="a7"/>
          <w:rFonts w:ascii="宋体" w:hAnsi="宋体"/>
          <w:szCs w:val="24"/>
        </w:rPr>
        <w:t>=</w:t>
      </w:r>
      <w:r w:rsidRPr="004D0F1D">
        <w:rPr>
          <w:rStyle w:val="a7"/>
          <w:rFonts w:ascii="宋体" w:hAnsi="宋体"/>
          <w:szCs w:val="24"/>
        </w:rPr>
        <w:t>是进行数值的比较。</w:t>
      </w:r>
    </w:p>
    <w:p w14:paraId="158FDF4B" w14:textId="19D9A720" w:rsidR="004D0F1D" w:rsidRDefault="004D0F1D" w:rsidP="004D0F1D">
      <w:pPr>
        <w:ind w:left="420" w:firstLine="420"/>
        <w:rPr>
          <w:rStyle w:val="a7"/>
          <w:rFonts w:ascii="宋体" w:hAnsi="宋体"/>
          <w:szCs w:val="24"/>
        </w:rPr>
      </w:pPr>
      <w:r w:rsidRPr="004D0F1D">
        <w:rPr>
          <w:rStyle w:val="a7"/>
          <w:rFonts w:ascii="宋体" w:hAnsi="宋体" w:hint="eastAsia"/>
          <w:szCs w:val="24"/>
        </w:rPr>
        <w:t>对于引用类型来说，</w:t>
      </w:r>
      <w:r w:rsidRPr="004D0F1D">
        <w:rPr>
          <w:rStyle w:val="a7"/>
          <w:rFonts w:ascii="宋体" w:hAnsi="宋体"/>
          <w:szCs w:val="24"/>
        </w:rPr>
        <w:t xml:space="preserve">==是进行 </w:t>
      </w:r>
      <w:r w:rsidRPr="004D0F1D">
        <w:rPr>
          <w:rStyle w:val="a7"/>
          <w:rFonts w:ascii="宋体" w:hAnsi="宋体"/>
          <w:color w:val="FF0000"/>
          <w:szCs w:val="24"/>
        </w:rPr>
        <w:t>[地址值]</w:t>
      </w:r>
      <w:r w:rsidRPr="004D0F1D">
        <w:rPr>
          <w:rStyle w:val="a7"/>
          <w:rFonts w:ascii="宋体" w:hAnsi="宋体"/>
          <w:szCs w:val="24"/>
        </w:rPr>
        <w:t>的比较。</w:t>
      </w:r>
    </w:p>
    <w:p w14:paraId="4DED2E12" w14:textId="1F0D5244" w:rsidR="00030612" w:rsidRDefault="00030612" w:rsidP="004D0F1D">
      <w:pPr>
        <w:ind w:left="420" w:firstLine="420"/>
        <w:rPr>
          <w:rStyle w:val="a7"/>
          <w:rFonts w:ascii="宋体" w:hAnsi="宋体"/>
          <w:szCs w:val="24"/>
        </w:rPr>
      </w:pPr>
    </w:p>
    <w:p w14:paraId="39CBCAA2" w14:textId="7B58EDB3" w:rsidR="00030612" w:rsidRPr="008F421E" w:rsidRDefault="00B52671" w:rsidP="008F421E">
      <w:pPr>
        <w:pStyle w:val="2"/>
        <w:rPr>
          <w:rStyle w:val="a7"/>
          <w:b/>
          <w:bCs/>
          <w:sz w:val="30"/>
        </w:rPr>
      </w:pPr>
      <w:r w:rsidRPr="008F421E">
        <w:rPr>
          <w:rStyle w:val="20"/>
          <w:rFonts w:hint="eastAsia"/>
          <w:b/>
          <w:bCs/>
        </w:rPr>
        <w:t>三．</w:t>
      </w:r>
      <w:r w:rsidR="00030612" w:rsidRPr="008F421E">
        <w:rPr>
          <w:rStyle w:val="20"/>
          <w:rFonts w:hint="eastAsia"/>
          <w:b/>
          <w:bCs/>
        </w:rPr>
        <w:t>字符串的内容比较方法可以使用两种：</w:t>
      </w:r>
    </w:p>
    <w:p w14:paraId="43337E9A" w14:textId="35BDF7FF" w:rsidR="00030612" w:rsidRPr="00030612" w:rsidRDefault="00B52671" w:rsidP="00030612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</w:t>
      </w:r>
      <w:r w:rsidR="00030612" w:rsidRPr="00030612">
        <w:rPr>
          <w:rStyle w:val="a7"/>
          <w:rFonts w:ascii="宋体" w:hAnsi="宋体"/>
          <w:szCs w:val="24"/>
        </w:rPr>
        <w:t xml:space="preserve">public </w:t>
      </w:r>
      <w:proofErr w:type="spellStart"/>
      <w:r w:rsidR="00030612" w:rsidRPr="00030612">
        <w:rPr>
          <w:rStyle w:val="a7"/>
          <w:rFonts w:ascii="宋体" w:hAnsi="宋体"/>
          <w:szCs w:val="24"/>
        </w:rPr>
        <w:t>boolean</w:t>
      </w:r>
      <w:proofErr w:type="spellEnd"/>
      <w:r w:rsidR="00030612" w:rsidRPr="00030612">
        <w:rPr>
          <w:rStyle w:val="a7"/>
          <w:rFonts w:ascii="宋体" w:hAnsi="宋体"/>
          <w:szCs w:val="24"/>
        </w:rPr>
        <w:t xml:space="preserve"> equals(Object obj); 参数可以是任何对象，只有参数是-</w:t>
      </w:r>
      <w:proofErr w:type="gramStart"/>
      <w:r w:rsidR="00030612" w:rsidRPr="00030612">
        <w:rPr>
          <w:rStyle w:val="a7"/>
          <w:rFonts w:ascii="宋体" w:hAnsi="宋体"/>
          <w:szCs w:val="24"/>
        </w:rPr>
        <w:t>个</w:t>
      </w:r>
      <w:proofErr w:type="gramEnd"/>
      <w:r w:rsidR="00030612" w:rsidRPr="00030612">
        <w:rPr>
          <w:rStyle w:val="a7"/>
          <w:rFonts w:ascii="宋体" w:hAnsi="宋体"/>
          <w:szCs w:val="24"/>
        </w:rPr>
        <w:t>字符串并且内容相同的才会给true:否则返回false.</w:t>
      </w:r>
    </w:p>
    <w:p w14:paraId="298CA181" w14:textId="77777777" w:rsidR="00030612" w:rsidRPr="00030612" w:rsidRDefault="00030612" w:rsidP="00030612">
      <w:pPr>
        <w:ind w:left="420" w:firstLine="420"/>
        <w:rPr>
          <w:rStyle w:val="a7"/>
          <w:rFonts w:ascii="宋体" w:hAnsi="宋体"/>
          <w:szCs w:val="24"/>
        </w:rPr>
      </w:pPr>
      <w:r w:rsidRPr="00030612">
        <w:rPr>
          <w:rStyle w:val="a7"/>
          <w:rFonts w:ascii="宋体" w:hAnsi="宋体" w:hint="eastAsia"/>
          <w:szCs w:val="24"/>
        </w:rPr>
        <w:t>注意事项</w:t>
      </w:r>
      <w:r w:rsidRPr="00030612">
        <w:rPr>
          <w:rStyle w:val="a7"/>
          <w:rFonts w:ascii="宋体" w:hAnsi="宋体"/>
          <w:szCs w:val="24"/>
        </w:rPr>
        <w:t>:</w:t>
      </w:r>
    </w:p>
    <w:p w14:paraId="131C9740" w14:textId="77777777" w:rsidR="00030612" w:rsidRPr="00030612" w:rsidRDefault="00030612" w:rsidP="00030612">
      <w:pPr>
        <w:ind w:left="420" w:firstLine="420"/>
        <w:rPr>
          <w:rStyle w:val="a7"/>
          <w:rFonts w:ascii="宋体" w:hAnsi="宋体"/>
          <w:szCs w:val="24"/>
        </w:rPr>
      </w:pPr>
      <w:r w:rsidRPr="00030612">
        <w:rPr>
          <w:rStyle w:val="a7"/>
          <w:rFonts w:ascii="宋体" w:hAnsi="宋体"/>
          <w:szCs w:val="24"/>
        </w:rPr>
        <w:t>1.任何对象都能用object进行接收。</w:t>
      </w:r>
    </w:p>
    <w:p w14:paraId="4AE32D5E" w14:textId="50A6E7D1" w:rsidR="00030612" w:rsidRPr="00030612" w:rsidRDefault="00030612" w:rsidP="00030612">
      <w:pPr>
        <w:ind w:left="840"/>
        <w:rPr>
          <w:rStyle w:val="a7"/>
          <w:rFonts w:ascii="宋体" w:hAnsi="宋体"/>
          <w:szCs w:val="24"/>
        </w:rPr>
      </w:pPr>
      <w:r w:rsidRPr="00030612">
        <w:rPr>
          <w:rStyle w:val="a7"/>
          <w:rFonts w:ascii="宋体" w:hAnsi="宋体"/>
          <w:szCs w:val="24"/>
        </w:rPr>
        <w:t>2. equals方法具有对称性。也就是a. equals(b)和b. equals(o)效果</w:t>
      </w:r>
      <w:r>
        <w:rPr>
          <w:rStyle w:val="a7"/>
          <w:rFonts w:ascii="宋体" w:hAnsi="宋体" w:hint="eastAsia"/>
          <w:szCs w:val="24"/>
        </w:rPr>
        <w:t>一</w:t>
      </w:r>
      <w:r w:rsidRPr="00030612">
        <w:rPr>
          <w:rStyle w:val="a7"/>
          <w:rFonts w:ascii="宋体" w:hAnsi="宋体"/>
          <w:szCs w:val="24"/>
        </w:rPr>
        <w:t>样。</w:t>
      </w:r>
    </w:p>
    <w:p w14:paraId="0850550E" w14:textId="0EF14EA0" w:rsidR="00030612" w:rsidRPr="00030612" w:rsidRDefault="00030612" w:rsidP="00030612">
      <w:pPr>
        <w:ind w:left="420" w:firstLine="420"/>
        <w:rPr>
          <w:rStyle w:val="a7"/>
          <w:rFonts w:ascii="宋体" w:hAnsi="宋体"/>
          <w:szCs w:val="24"/>
        </w:rPr>
      </w:pPr>
      <w:r w:rsidRPr="00030612">
        <w:rPr>
          <w:rStyle w:val="a7"/>
          <w:rFonts w:ascii="宋体" w:hAnsi="宋体"/>
          <w:szCs w:val="24"/>
        </w:rPr>
        <w:t>3.如果比较双方一个常量一个变量， 推荐把常量字符串写在前面。</w:t>
      </w:r>
    </w:p>
    <w:p w14:paraId="0CDBAEC4" w14:textId="4CDDDE69" w:rsidR="00030612" w:rsidRPr="00030612" w:rsidRDefault="00030612" w:rsidP="00030612">
      <w:pPr>
        <w:ind w:left="420" w:firstLine="420"/>
        <w:rPr>
          <w:rStyle w:val="a7"/>
          <w:rFonts w:ascii="宋体" w:hAnsi="宋体"/>
          <w:szCs w:val="24"/>
        </w:rPr>
      </w:pPr>
      <w:r w:rsidRPr="00030612">
        <w:rPr>
          <w:rStyle w:val="a7"/>
          <w:rFonts w:ascii="宋体" w:hAnsi="宋体" w:hint="eastAsia"/>
          <w:szCs w:val="24"/>
        </w:rPr>
        <w:t>推荐，</w:t>
      </w:r>
      <w:r w:rsidRPr="00030612">
        <w:rPr>
          <w:rStyle w:val="a7"/>
          <w:rFonts w:ascii="宋体" w:hAnsi="宋体"/>
          <w:szCs w:val="24"/>
        </w:rPr>
        <w:t>"</w:t>
      </w:r>
      <w:proofErr w:type="spellStart"/>
      <w:r w:rsidRPr="00030612">
        <w:rPr>
          <w:rStyle w:val="a7"/>
          <w:rFonts w:ascii="宋体" w:hAnsi="宋体"/>
          <w:szCs w:val="24"/>
        </w:rPr>
        <w:t>abc</w:t>
      </w:r>
      <w:proofErr w:type="spellEnd"/>
      <w:r w:rsidRPr="00030612">
        <w:rPr>
          <w:rStyle w:val="a7"/>
          <w:rFonts w:ascii="宋体" w:hAnsi="宋体"/>
          <w:szCs w:val="24"/>
        </w:rPr>
        <w:t>".equals(str)</w:t>
      </w:r>
    </w:p>
    <w:p w14:paraId="62CC3CEA" w14:textId="4F51C4A2" w:rsidR="00030612" w:rsidRPr="00030612" w:rsidRDefault="00030612" w:rsidP="00030612">
      <w:pPr>
        <w:ind w:left="420" w:firstLine="420"/>
        <w:rPr>
          <w:rStyle w:val="a7"/>
          <w:rFonts w:ascii="宋体" w:hAnsi="宋体"/>
          <w:szCs w:val="24"/>
        </w:rPr>
      </w:pPr>
      <w:r w:rsidRPr="00030612">
        <w:rPr>
          <w:rStyle w:val="a7"/>
          <w:rFonts w:ascii="宋体" w:hAnsi="宋体" w:hint="eastAsia"/>
          <w:szCs w:val="24"/>
        </w:rPr>
        <w:t>不推荐，</w:t>
      </w:r>
      <w:proofErr w:type="spellStart"/>
      <w:r w:rsidRPr="00030612">
        <w:rPr>
          <w:rStyle w:val="a7"/>
          <w:rFonts w:ascii="宋体" w:hAnsi="宋体"/>
          <w:szCs w:val="24"/>
        </w:rPr>
        <w:t>str.equals</w:t>
      </w:r>
      <w:proofErr w:type="spellEnd"/>
      <w:r w:rsidRPr="00030612">
        <w:rPr>
          <w:rStyle w:val="a7"/>
          <w:rFonts w:ascii="宋体" w:hAnsi="宋体"/>
          <w:szCs w:val="24"/>
        </w:rPr>
        <w:t>("</w:t>
      </w:r>
      <w:proofErr w:type="spellStart"/>
      <w:r w:rsidRPr="00030612">
        <w:rPr>
          <w:rStyle w:val="a7"/>
          <w:rFonts w:ascii="宋体" w:hAnsi="宋体"/>
          <w:szCs w:val="24"/>
        </w:rPr>
        <w:t>abc</w:t>
      </w:r>
      <w:proofErr w:type="spellEnd"/>
      <w:r w:rsidRPr="00030612">
        <w:rPr>
          <w:rStyle w:val="a7"/>
          <w:rFonts w:ascii="宋体" w:hAnsi="宋体"/>
          <w:szCs w:val="24"/>
        </w:rPr>
        <w:t xml:space="preserve"> ")</w:t>
      </w:r>
      <w:r>
        <w:rPr>
          <w:rStyle w:val="a7"/>
          <w:rFonts w:ascii="宋体" w:hAnsi="宋体" w:hint="eastAsia"/>
          <w:szCs w:val="24"/>
        </w:rPr>
        <w:t>，可能出现空指针问题</w:t>
      </w:r>
    </w:p>
    <w:p w14:paraId="5049C130" w14:textId="2E181F3C" w:rsidR="00030612" w:rsidRPr="00030612" w:rsidRDefault="00030612" w:rsidP="00030612">
      <w:pPr>
        <w:ind w:left="420" w:firstLine="420"/>
        <w:rPr>
          <w:rStyle w:val="a7"/>
          <w:rFonts w:ascii="宋体" w:hAnsi="宋体"/>
          <w:szCs w:val="24"/>
        </w:rPr>
      </w:pPr>
    </w:p>
    <w:p w14:paraId="48F9E97D" w14:textId="5BD94032" w:rsidR="00181472" w:rsidRDefault="00B52671" w:rsidP="008F421E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（2）</w:t>
      </w:r>
      <w:r w:rsidR="00030612" w:rsidRPr="00030612">
        <w:rPr>
          <w:rStyle w:val="a7"/>
          <w:rFonts w:ascii="宋体" w:hAnsi="宋体"/>
          <w:szCs w:val="24"/>
        </w:rPr>
        <w:t xml:space="preserve">public </w:t>
      </w:r>
      <w:proofErr w:type="spellStart"/>
      <w:r w:rsidR="00030612" w:rsidRPr="00030612">
        <w:rPr>
          <w:rStyle w:val="a7"/>
          <w:rFonts w:ascii="宋体" w:hAnsi="宋体"/>
          <w:szCs w:val="24"/>
        </w:rPr>
        <w:t>boolean</w:t>
      </w:r>
      <w:proofErr w:type="spellEnd"/>
      <w:r w:rsidR="00030612" w:rsidRPr="00030612">
        <w:rPr>
          <w:rStyle w:val="a7"/>
          <w:rFonts w:ascii="宋体" w:hAnsi="宋体"/>
          <w:szCs w:val="24"/>
        </w:rPr>
        <w:t xml:space="preserve"> </w:t>
      </w:r>
      <w:proofErr w:type="spellStart"/>
      <w:r w:rsidR="00030612" w:rsidRPr="00030612">
        <w:rPr>
          <w:rStyle w:val="a7"/>
          <w:rFonts w:ascii="宋体" w:hAnsi="宋体"/>
          <w:szCs w:val="24"/>
        </w:rPr>
        <w:t>equalsIgnoreCase</w:t>
      </w:r>
      <w:proofErr w:type="spellEnd"/>
      <w:r w:rsidR="00030612" w:rsidRPr="00030612">
        <w:rPr>
          <w:rStyle w:val="a7"/>
          <w:rFonts w:ascii="宋体" w:hAnsi="宋体"/>
          <w:szCs w:val="24"/>
        </w:rPr>
        <w:t>(String str), 忽略大小写，进行内容比较。</w:t>
      </w:r>
    </w:p>
    <w:p w14:paraId="28A249B3" w14:textId="77777777" w:rsidR="00B52671" w:rsidRPr="008F421E" w:rsidRDefault="00B52671" w:rsidP="008F421E">
      <w:pPr>
        <w:pStyle w:val="2"/>
        <w:rPr>
          <w:rStyle w:val="a7"/>
          <w:b/>
          <w:bCs/>
          <w:sz w:val="30"/>
        </w:rPr>
      </w:pPr>
      <w:r w:rsidRPr="008F421E">
        <w:rPr>
          <w:rStyle w:val="a7"/>
          <w:rFonts w:hint="eastAsia"/>
          <w:b/>
          <w:bCs/>
          <w:sz w:val="30"/>
        </w:rPr>
        <w:t>四．</w:t>
      </w:r>
      <w:r w:rsidRPr="008F421E">
        <w:rPr>
          <w:rStyle w:val="a7"/>
          <w:b/>
          <w:bCs/>
          <w:sz w:val="30"/>
        </w:rPr>
        <w:t>String</w:t>
      </w:r>
      <w:r w:rsidRPr="008F421E">
        <w:rPr>
          <w:rStyle w:val="a7"/>
          <w:b/>
          <w:bCs/>
          <w:sz w:val="30"/>
        </w:rPr>
        <w:t>当中与获取相关的常用方法有</w:t>
      </w:r>
      <w:r w:rsidRPr="008F421E">
        <w:rPr>
          <w:rStyle w:val="a7"/>
          <w:b/>
          <w:bCs/>
          <w:sz w:val="30"/>
        </w:rPr>
        <w:t>:</w:t>
      </w:r>
    </w:p>
    <w:p w14:paraId="74F20FBC" w14:textId="135B0511" w:rsidR="00B52671" w:rsidRPr="00B52671" w:rsidRDefault="00181472" w:rsidP="00B52671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</w:t>
      </w:r>
      <w:r w:rsidR="00B52671" w:rsidRPr="00B52671">
        <w:rPr>
          <w:rStyle w:val="a7"/>
          <w:rFonts w:ascii="宋体" w:hAnsi="宋体"/>
          <w:szCs w:val="24"/>
        </w:rPr>
        <w:t>p</w:t>
      </w:r>
      <w:r>
        <w:rPr>
          <w:rStyle w:val="a7"/>
          <w:rFonts w:ascii="宋体" w:hAnsi="宋体" w:hint="eastAsia"/>
          <w:szCs w:val="24"/>
        </w:rPr>
        <w:t>u</w:t>
      </w:r>
      <w:r w:rsidR="00B52671" w:rsidRPr="00B52671">
        <w:rPr>
          <w:rStyle w:val="a7"/>
          <w:rFonts w:ascii="宋体" w:hAnsi="宋体"/>
          <w:szCs w:val="24"/>
        </w:rPr>
        <w:t>blic int length(): 获取字符串当中含有的字符个数，拿到字符串长度。</w:t>
      </w:r>
    </w:p>
    <w:p w14:paraId="4B273118" w14:textId="4C82CC3F" w:rsidR="00B52671" w:rsidRPr="00B52671" w:rsidRDefault="00181472" w:rsidP="00B52671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（2）</w:t>
      </w:r>
      <w:r w:rsidR="00B52671" w:rsidRPr="00B52671">
        <w:rPr>
          <w:rStyle w:val="a7"/>
          <w:rFonts w:ascii="宋体" w:hAnsi="宋体"/>
          <w:szCs w:val="24"/>
        </w:rPr>
        <w:t xml:space="preserve">public String </w:t>
      </w:r>
      <w:proofErr w:type="spellStart"/>
      <w:r w:rsidR="00B52671" w:rsidRPr="00B52671">
        <w:rPr>
          <w:rStyle w:val="a7"/>
          <w:rFonts w:ascii="宋体" w:hAnsi="宋体"/>
          <w:szCs w:val="24"/>
        </w:rPr>
        <w:t>concat</w:t>
      </w:r>
      <w:proofErr w:type="spellEnd"/>
      <w:r w:rsidR="00B52671" w:rsidRPr="00B52671">
        <w:rPr>
          <w:rStyle w:val="a7"/>
          <w:rFonts w:ascii="宋体" w:hAnsi="宋体"/>
          <w:szCs w:val="24"/>
        </w:rPr>
        <w:t>(String str); 将当前字符串和参数字符串拼接成为</w:t>
      </w:r>
      <w:proofErr w:type="gramStart"/>
      <w:r>
        <w:rPr>
          <w:rStyle w:val="a7"/>
          <w:rFonts w:ascii="宋体" w:hAnsi="宋体" w:hint="eastAsia"/>
          <w:szCs w:val="24"/>
        </w:rPr>
        <w:t>返</w:t>
      </w:r>
      <w:r w:rsidR="00B52671" w:rsidRPr="00B52671">
        <w:rPr>
          <w:rStyle w:val="a7"/>
          <w:rFonts w:ascii="宋体" w:hAnsi="宋体"/>
          <w:szCs w:val="24"/>
        </w:rPr>
        <w:t>回值新的</w:t>
      </w:r>
      <w:proofErr w:type="gramEnd"/>
      <w:r w:rsidR="00B52671" w:rsidRPr="00B52671">
        <w:rPr>
          <w:rStyle w:val="a7"/>
          <w:rFonts w:ascii="宋体" w:hAnsi="宋体"/>
          <w:szCs w:val="24"/>
        </w:rPr>
        <w:t>字符串</w:t>
      </w:r>
      <w:r>
        <w:rPr>
          <w:rStyle w:val="a7"/>
          <w:rFonts w:ascii="宋体" w:hAnsi="宋体" w:hint="eastAsia"/>
          <w:szCs w:val="24"/>
        </w:rPr>
        <w:t>。</w:t>
      </w:r>
    </w:p>
    <w:p w14:paraId="39934062" w14:textId="67E5ED58" w:rsidR="00B52671" w:rsidRPr="00B52671" w:rsidRDefault="00181472" w:rsidP="00B52671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（3）</w:t>
      </w:r>
      <w:r w:rsidR="00B52671" w:rsidRPr="00B52671">
        <w:rPr>
          <w:rStyle w:val="a7"/>
          <w:rFonts w:ascii="宋体" w:hAnsi="宋体"/>
          <w:szCs w:val="24"/>
        </w:rPr>
        <w:t xml:space="preserve">public char </w:t>
      </w:r>
      <w:proofErr w:type="spellStart"/>
      <w:r w:rsidR="00B52671" w:rsidRPr="00B52671">
        <w:rPr>
          <w:rStyle w:val="a7"/>
          <w:rFonts w:ascii="宋体" w:hAnsi="宋体"/>
          <w:szCs w:val="24"/>
        </w:rPr>
        <w:t>charAt</w:t>
      </w:r>
      <w:proofErr w:type="spellEnd"/>
      <w:r w:rsidR="00B52671" w:rsidRPr="00B52671">
        <w:rPr>
          <w:rStyle w:val="a7"/>
          <w:rFonts w:ascii="宋体" w:hAnsi="宋体"/>
          <w:szCs w:val="24"/>
        </w:rPr>
        <w:t>(int index); 获取指定索引位置的单个字符。(索引从</w:t>
      </w:r>
      <w:r>
        <w:rPr>
          <w:rStyle w:val="a7"/>
          <w:rFonts w:ascii="宋体" w:hAnsi="宋体" w:hint="eastAsia"/>
          <w:szCs w:val="24"/>
        </w:rPr>
        <w:t>0</w:t>
      </w:r>
      <w:r w:rsidR="00B52671" w:rsidRPr="00B52671">
        <w:rPr>
          <w:rStyle w:val="a7"/>
          <w:rFonts w:ascii="宋体" w:hAnsi="宋体"/>
          <w:szCs w:val="24"/>
        </w:rPr>
        <w:t>开始。 )</w:t>
      </w:r>
    </w:p>
    <w:p w14:paraId="32E4399D" w14:textId="53D9757A" w:rsidR="00B52671" w:rsidRDefault="00181472" w:rsidP="00B52671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（4）</w:t>
      </w:r>
      <w:r w:rsidR="00B52671" w:rsidRPr="00B52671">
        <w:rPr>
          <w:rStyle w:val="a7"/>
          <w:rFonts w:ascii="宋体" w:hAnsi="宋体"/>
          <w:szCs w:val="24"/>
        </w:rPr>
        <w:t xml:space="preserve">public int </w:t>
      </w:r>
      <w:proofErr w:type="spellStart"/>
      <w:r w:rsidR="00B52671" w:rsidRPr="00B52671">
        <w:rPr>
          <w:rStyle w:val="a7"/>
          <w:rFonts w:ascii="宋体" w:hAnsi="宋体"/>
          <w:szCs w:val="24"/>
        </w:rPr>
        <w:t>indexOf</w:t>
      </w:r>
      <w:proofErr w:type="spellEnd"/>
      <w:r w:rsidR="00B52671" w:rsidRPr="00B52671">
        <w:rPr>
          <w:rStyle w:val="a7"/>
          <w:rFonts w:ascii="宋体" w:hAnsi="宋体"/>
          <w:szCs w:val="24"/>
        </w:rPr>
        <w:t>(String str); 查找参数字符串在本字符串当中</w:t>
      </w:r>
      <w:r w:rsidR="00B52671" w:rsidRPr="00241758">
        <w:rPr>
          <w:rStyle w:val="a7"/>
          <w:rFonts w:ascii="宋体" w:hAnsi="宋体"/>
          <w:color w:val="FF0000"/>
          <w:szCs w:val="24"/>
        </w:rPr>
        <w:t>首次</w:t>
      </w:r>
      <w:r w:rsidR="00B52671" w:rsidRPr="00B52671">
        <w:rPr>
          <w:rStyle w:val="a7"/>
          <w:rFonts w:ascii="宋体" w:hAnsi="宋体"/>
          <w:szCs w:val="24"/>
        </w:rPr>
        <w:t>出现的索引位置，如果没有返回-1值。</w:t>
      </w:r>
    </w:p>
    <w:p w14:paraId="587CBB23" w14:textId="77777777" w:rsidR="00181472" w:rsidRDefault="00181472" w:rsidP="00B52671">
      <w:pPr>
        <w:ind w:left="840"/>
        <w:rPr>
          <w:rStyle w:val="a7"/>
          <w:rFonts w:ascii="宋体" w:hAnsi="宋体"/>
          <w:szCs w:val="24"/>
        </w:rPr>
      </w:pPr>
    </w:p>
    <w:p w14:paraId="4C9BBDBF" w14:textId="77777777" w:rsidR="00181472" w:rsidRPr="008F421E" w:rsidRDefault="00181472" w:rsidP="008F421E">
      <w:pPr>
        <w:pStyle w:val="2"/>
        <w:rPr>
          <w:rStyle w:val="a7"/>
          <w:b/>
          <w:bCs/>
          <w:sz w:val="30"/>
        </w:rPr>
      </w:pPr>
      <w:r w:rsidRPr="008F421E">
        <w:rPr>
          <w:rStyle w:val="a7"/>
          <w:rFonts w:hint="eastAsia"/>
          <w:b/>
          <w:bCs/>
          <w:sz w:val="30"/>
        </w:rPr>
        <w:t>五．字符串的截取方法</w:t>
      </w:r>
      <w:r w:rsidRPr="008F421E">
        <w:rPr>
          <w:rStyle w:val="a7"/>
          <w:b/>
          <w:bCs/>
          <w:sz w:val="30"/>
        </w:rPr>
        <w:t>:</w:t>
      </w:r>
    </w:p>
    <w:p w14:paraId="0DCB31BD" w14:textId="1E49E507" w:rsidR="00181472" w:rsidRPr="00181472" w:rsidRDefault="00181472" w:rsidP="00181472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</w:t>
      </w:r>
      <w:r w:rsidRPr="00181472">
        <w:rPr>
          <w:rStyle w:val="a7"/>
          <w:rFonts w:ascii="宋体" w:hAnsi="宋体"/>
          <w:szCs w:val="24"/>
        </w:rPr>
        <w:t>public String substring(int index); 截取从参数位置一直到字符串末尾， 返回新字符串。</w:t>
      </w:r>
    </w:p>
    <w:p w14:paraId="473FE1F9" w14:textId="25F60534" w:rsidR="00181472" w:rsidRPr="00181472" w:rsidRDefault="00181472" w:rsidP="00181472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（2）</w:t>
      </w:r>
      <w:r w:rsidRPr="00181472">
        <w:rPr>
          <w:rStyle w:val="a7"/>
          <w:rFonts w:ascii="宋体" w:hAnsi="宋体"/>
          <w:szCs w:val="24"/>
        </w:rPr>
        <w:t>public String substring(int</w:t>
      </w:r>
      <w:r>
        <w:rPr>
          <w:rStyle w:val="a7"/>
          <w:rFonts w:ascii="宋体" w:hAnsi="宋体"/>
          <w:szCs w:val="24"/>
        </w:rPr>
        <w:t xml:space="preserve"> </w:t>
      </w:r>
      <w:r w:rsidRPr="00181472">
        <w:rPr>
          <w:rStyle w:val="a7"/>
          <w:rFonts w:ascii="宋体" w:hAnsi="宋体"/>
          <w:szCs w:val="24"/>
        </w:rPr>
        <w:t>begin, int end); 截取从begin开始，一直到end结束， 中间的字符串。</w:t>
      </w:r>
    </w:p>
    <w:p w14:paraId="41F7EF6A" w14:textId="11127889" w:rsidR="00181472" w:rsidRDefault="00181472" w:rsidP="00181472">
      <w:pPr>
        <w:ind w:left="420" w:firstLine="420"/>
        <w:rPr>
          <w:rStyle w:val="a7"/>
          <w:rFonts w:ascii="宋体" w:hAnsi="宋体"/>
          <w:szCs w:val="24"/>
        </w:rPr>
      </w:pPr>
      <w:r w:rsidRPr="00181472">
        <w:rPr>
          <w:rStyle w:val="a7"/>
          <w:rFonts w:ascii="宋体" w:hAnsi="宋体" w:hint="eastAsia"/>
          <w:szCs w:val="24"/>
        </w:rPr>
        <w:t>备</w:t>
      </w:r>
      <w:r>
        <w:rPr>
          <w:rStyle w:val="a7"/>
          <w:rFonts w:ascii="宋体" w:hAnsi="宋体" w:hint="eastAsia"/>
          <w:szCs w:val="24"/>
        </w:rPr>
        <w:t>注</w:t>
      </w:r>
      <w:r w:rsidRPr="00181472">
        <w:rPr>
          <w:rStyle w:val="a7"/>
          <w:rFonts w:ascii="宋体" w:hAnsi="宋体"/>
          <w:szCs w:val="24"/>
        </w:rPr>
        <w:t>: [begin, end).包含左边，不包含右边。</w:t>
      </w:r>
    </w:p>
    <w:p w14:paraId="0CA6E41C" w14:textId="77777777" w:rsidR="00904049" w:rsidRDefault="00904049" w:rsidP="00181472">
      <w:pPr>
        <w:ind w:left="420" w:firstLine="420"/>
        <w:rPr>
          <w:rStyle w:val="a7"/>
          <w:rFonts w:ascii="宋体" w:hAnsi="宋体"/>
          <w:szCs w:val="24"/>
        </w:rPr>
      </w:pPr>
    </w:p>
    <w:p w14:paraId="6CE51EAD" w14:textId="77777777" w:rsidR="00904049" w:rsidRPr="008F421E" w:rsidRDefault="00904049" w:rsidP="008F421E">
      <w:pPr>
        <w:pStyle w:val="2"/>
        <w:rPr>
          <w:rStyle w:val="a7"/>
          <w:b/>
          <w:bCs/>
          <w:sz w:val="30"/>
        </w:rPr>
      </w:pPr>
      <w:r w:rsidRPr="008F421E">
        <w:rPr>
          <w:rStyle w:val="a7"/>
          <w:rFonts w:hint="eastAsia"/>
          <w:b/>
          <w:bCs/>
          <w:sz w:val="30"/>
        </w:rPr>
        <w:t>六．</w:t>
      </w:r>
      <w:r w:rsidRPr="008F421E">
        <w:rPr>
          <w:rStyle w:val="a7"/>
          <w:b/>
          <w:bCs/>
          <w:sz w:val="30"/>
        </w:rPr>
        <w:t>String</w:t>
      </w:r>
      <w:r w:rsidRPr="008F421E">
        <w:rPr>
          <w:rStyle w:val="a7"/>
          <w:b/>
          <w:bCs/>
          <w:sz w:val="30"/>
        </w:rPr>
        <w:t>当中与转换相关的常用方法有</w:t>
      </w:r>
      <w:r w:rsidRPr="008F421E">
        <w:rPr>
          <w:rStyle w:val="a7"/>
          <w:b/>
          <w:bCs/>
          <w:sz w:val="30"/>
        </w:rPr>
        <w:t>:</w:t>
      </w:r>
    </w:p>
    <w:p w14:paraId="2CD6C737" w14:textId="25F8563F" w:rsidR="00904049" w:rsidRPr="00904049" w:rsidRDefault="00904049" w:rsidP="00904049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（1）</w:t>
      </w:r>
      <w:r w:rsidRPr="00904049">
        <w:rPr>
          <w:rStyle w:val="a7"/>
          <w:rFonts w:ascii="宋体" w:hAnsi="宋体"/>
          <w:szCs w:val="24"/>
        </w:rPr>
        <w:t xml:space="preserve">public char[] </w:t>
      </w:r>
      <w:proofErr w:type="spellStart"/>
      <w:r w:rsidRPr="00904049">
        <w:rPr>
          <w:rStyle w:val="a7"/>
          <w:rFonts w:ascii="宋体" w:hAnsi="宋体"/>
          <w:szCs w:val="24"/>
        </w:rPr>
        <w:t>toCharArray</w:t>
      </w:r>
      <w:proofErr w:type="spellEnd"/>
      <w:r w:rsidRPr="00904049">
        <w:rPr>
          <w:rStyle w:val="a7"/>
          <w:rFonts w:ascii="宋体" w:hAnsi="宋体"/>
          <w:szCs w:val="24"/>
        </w:rPr>
        <w:t>(); 将当前字符串拆分成为字符数组作为返回值。</w:t>
      </w:r>
    </w:p>
    <w:p w14:paraId="46A556D5" w14:textId="7776A5B9" w:rsidR="00904049" w:rsidRPr="00904049" w:rsidRDefault="00904049" w:rsidP="00904049">
      <w:pPr>
        <w:ind w:left="420" w:firstLine="42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（2）</w:t>
      </w:r>
      <w:r w:rsidRPr="00904049">
        <w:rPr>
          <w:rStyle w:val="a7"/>
          <w:rFonts w:ascii="宋体" w:hAnsi="宋体"/>
          <w:szCs w:val="24"/>
        </w:rPr>
        <w:t xml:space="preserve">public byte[] </w:t>
      </w:r>
      <w:proofErr w:type="spellStart"/>
      <w:r w:rsidRPr="00904049">
        <w:rPr>
          <w:rStyle w:val="a7"/>
          <w:rFonts w:ascii="宋体" w:hAnsi="宋体"/>
          <w:szCs w:val="24"/>
        </w:rPr>
        <w:t>getBytes</w:t>
      </w:r>
      <w:proofErr w:type="spellEnd"/>
      <w:r w:rsidRPr="00904049">
        <w:rPr>
          <w:rStyle w:val="a7"/>
          <w:rFonts w:ascii="宋体" w:hAnsi="宋体"/>
          <w:szCs w:val="24"/>
        </w:rPr>
        <w:t>(); 获得当前字</w:t>
      </w:r>
      <w:r>
        <w:rPr>
          <w:rStyle w:val="a7"/>
          <w:rFonts w:ascii="宋体" w:hAnsi="宋体" w:hint="eastAsia"/>
          <w:szCs w:val="24"/>
        </w:rPr>
        <w:t>符</w:t>
      </w:r>
      <w:r w:rsidRPr="00904049">
        <w:rPr>
          <w:rStyle w:val="a7"/>
          <w:rFonts w:ascii="宋体" w:hAnsi="宋体"/>
          <w:szCs w:val="24"/>
        </w:rPr>
        <w:t>串底层的字节数组。</w:t>
      </w:r>
    </w:p>
    <w:p w14:paraId="302E493D" w14:textId="3BE40D58" w:rsidR="00904049" w:rsidRDefault="00904049" w:rsidP="00904049">
      <w:pPr>
        <w:ind w:left="840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 w:hint="eastAsia"/>
          <w:szCs w:val="24"/>
        </w:rPr>
        <w:t>（3</w:t>
      </w:r>
      <w:r w:rsidR="0085501C">
        <w:rPr>
          <w:rStyle w:val="a7"/>
          <w:rFonts w:ascii="宋体" w:hAnsi="宋体" w:hint="eastAsia"/>
          <w:szCs w:val="24"/>
        </w:rPr>
        <w:t>）</w:t>
      </w:r>
      <w:r>
        <w:rPr>
          <w:rStyle w:val="a7"/>
          <w:rFonts w:ascii="宋体" w:hAnsi="宋体" w:hint="eastAsia"/>
          <w:szCs w:val="24"/>
        </w:rPr>
        <w:t>p</w:t>
      </w:r>
      <w:r w:rsidRPr="00904049">
        <w:rPr>
          <w:rStyle w:val="a7"/>
          <w:rFonts w:ascii="宋体" w:hAnsi="宋体"/>
          <w:szCs w:val="24"/>
        </w:rPr>
        <w:t>ublic</w:t>
      </w:r>
      <w:r>
        <w:rPr>
          <w:rStyle w:val="a7"/>
          <w:rFonts w:ascii="宋体" w:hAnsi="宋体"/>
          <w:szCs w:val="24"/>
        </w:rPr>
        <w:t xml:space="preserve"> </w:t>
      </w:r>
      <w:r w:rsidRPr="00904049">
        <w:rPr>
          <w:rStyle w:val="a7"/>
          <w:rFonts w:ascii="宋体" w:hAnsi="宋体"/>
          <w:szCs w:val="24"/>
        </w:rPr>
        <w:t>String</w:t>
      </w:r>
      <w:r>
        <w:rPr>
          <w:rStyle w:val="a7"/>
          <w:rFonts w:ascii="宋体" w:hAnsi="宋体"/>
          <w:szCs w:val="24"/>
        </w:rPr>
        <w:t xml:space="preserve"> </w:t>
      </w:r>
      <w:r w:rsidRPr="00904049">
        <w:rPr>
          <w:rStyle w:val="a7"/>
          <w:rFonts w:ascii="宋体" w:hAnsi="宋体"/>
          <w:szCs w:val="24"/>
        </w:rPr>
        <w:t>replace(</w:t>
      </w:r>
      <w:proofErr w:type="spellStart"/>
      <w:r w:rsidRPr="00904049">
        <w:rPr>
          <w:rStyle w:val="a7"/>
          <w:rFonts w:ascii="宋体" w:hAnsi="宋体"/>
          <w:szCs w:val="24"/>
        </w:rPr>
        <w:t>CharSequence</w:t>
      </w:r>
      <w:proofErr w:type="spellEnd"/>
      <w:r w:rsidRPr="00904049">
        <w:rPr>
          <w:rStyle w:val="a7"/>
          <w:rFonts w:ascii="宋体" w:hAnsi="宋体"/>
          <w:szCs w:val="24"/>
        </w:rPr>
        <w:t xml:space="preserve"> </w:t>
      </w:r>
      <w:proofErr w:type="spellStart"/>
      <w:r w:rsidRPr="00904049">
        <w:rPr>
          <w:rStyle w:val="a7"/>
          <w:rFonts w:ascii="宋体" w:hAnsi="宋体"/>
          <w:szCs w:val="24"/>
        </w:rPr>
        <w:t>oldstring</w:t>
      </w:r>
      <w:proofErr w:type="spellEnd"/>
      <w:r w:rsidRPr="00904049">
        <w:rPr>
          <w:rStyle w:val="a7"/>
          <w:rFonts w:ascii="宋体" w:hAnsi="宋体"/>
          <w:szCs w:val="24"/>
        </w:rPr>
        <w:t xml:space="preserve">, </w:t>
      </w:r>
      <w:proofErr w:type="spellStart"/>
      <w:r w:rsidRPr="00904049">
        <w:rPr>
          <w:rStyle w:val="a7"/>
          <w:rFonts w:ascii="宋体" w:hAnsi="宋体"/>
          <w:szCs w:val="24"/>
        </w:rPr>
        <w:t>CharSequence</w:t>
      </w:r>
      <w:proofErr w:type="spellEnd"/>
      <w:r w:rsidRPr="00904049">
        <w:rPr>
          <w:rStyle w:val="a7"/>
          <w:rFonts w:ascii="宋体" w:hAnsi="宋体"/>
          <w:szCs w:val="24"/>
        </w:rPr>
        <w:t xml:space="preserve"> </w:t>
      </w:r>
      <w:proofErr w:type="spellStart"/>
      <w:r w:rsidRPr="00904049">
        <w:rPr>
          <w:rStyle w:val="a7"/>
          <w:rFonts w:ascii="宋体" w:hAnsi="宋体"/>
          <w:szCs w:val="24"/>
        </w:rPr>
        <w:t>newString</w:t>
      </w:r>
      <w:proofErr w:type="spellEnd"/>
      <w:r w:rsidRPr="00904049">
        <w:rPr>
          <w:rStyle w:val="a7"/>
          <w:rFonts w:ascii="宋体" w:hAnsi="宋体"/>
          <w:szCs w:val="24"/>
        </w:rPr>
        <w:t>)</w:t>
      </w:r>
      <w:r>
        <w:rPr>
          <w:rStyle w:val="a7"/>
          <w:rFonts w:ascii="宋体" w:hAnsi="宋体" w:hint="eastAsia"/>
          <w:szCs w:val="24"/>
        </w:rPr>
        <w:t>：</w:t>
      </w:r>
      <w:r w:rsidRPr="00904049">
        <w:rPr>
          <w:rStyle w:val="a7"/>
          <w:rFonts w:ascii="宋体" w:hAnsi="宋体" w:hint="eastAsia"/>
          <w:szCs w:val="24"/>
        </w:rPr>
        <w:t>将所有出现的老字符串替换成为新的字符串，返回替换之后的结果新字符串。</w:t>
      </w:r>
    </w:p>
    <w:p w14:paraId="36E0AC08" w14:textId="77777777" w:rsidR="0085501C" w:rsidRDefault="0085501C" w:rsidP="00904049">
      <w:pPr>
        <w:ind w:left="840"/>
        <w:rPr>
          <w:rStyle w:val="a7"/>
          <w:rFonts w:ascii="宋体" w:hAnsi="宋体"/>
          <w:szCs w:val="24"/>
        </w:rPr>
      </w:pPr>
    </w:p>
    <w:p w14:paraId="4BBD4DDA" w14:textId="77777777" w:rsidR="0085501C" w:rsidRPr="008F421E" w:rsidRDefault="0085501C" w:rsidP="008F421E">
      <w:pPr>
        <w:pStyle w:val="2"/>
        <w:rPr>
          <w:rStyle w:val="a7"/>
          <w:b/>
          <w:bCs/>
          <w:sz w:val="30"/>
        </w:rPr>
      </w:pPr>
      <w:r w:rsidRPr="008F421E">
        <w:rPr>
          <w:rStyle w:val="a7"/>
          <w:rFonts w:hint="eastAsia"/>
          <w:b/>
          <w:bCs/>
          <w:sz w:val="30"/>
        </w:rPr>
        <w:t>七．分割字符串的方法</w:t>
      </w:r>
      <w:r w:rsidRPr="008F421E">
        <w:rPr>
          <w:rStyle w:val="a7"/>
          <w:b/>
          <w:bCs/>
          <w:sz w:val="30"/>
        </w:rPr>
        <w:t>:</w:t>
      </w:r>
    </w:p>
    <w:p w14:paraId="38608F1E" w14:textId="77777777" w:rsidR="0085501C" w:rsidRPr="0085501C" w:rsidRDefault="0085501C" w:rsidP="0085501C">
      <w:pPr>
        <w:ind w:left="840"/>
        <w:rPr>
          <w:rStyle w:val="a7"/>
          <w:rFonts w:ascii="宋体" w:hAnsi="宋体"/>
          <w:szCs w:val="24"/>
        </w:rPr>
      </w:pPr>
      <w:r w:rsidRPr="0085501C">
        <w:rPr>
          <w:rStyle w:val="a7"/>
          <w:rFonts w:ascii="宋体" w:hAnsi="宋体"/>
          <w:szCs w:val="24"/>
        </w:rPr>
        <w:t>public String[] split(String regex):按照参数的规则，将字符串切分成为若干部分。</w:t>
      </w:r>
    </w:p>
    <w:p w14:paraId="6B5F5374" w14:textId="77777777" w:rsidR="0085501C" w:rsidRPr="0085501C" w:rsidRDefault="0085501C" w:rsidP="0085501C">
      <w:pPr>
        <w:ind w:left="420" w:firstLine="420"/>
        <w:rPr>
          <w:rStyle w:val="a7"/>
          <w:rFonts w:ascii="宋体" w:hAnsi="宋体"/>
          <w:szCs w:val="24"/>
        </w:rPr>
      </w:pPr>
      <w:r w:rsidRPr="0085501C">
        <w:rPr>
          <w:rStyle w:val="a7"/>
          <w:rFonts w:ascii="宋体" w:hAnsi="宋体" w:hint="eastAsia"/>
          <w:szCs w:val="24"/>
        </w:rPr>
        <w:t>注意事项</w:t>
      </w:r>
      <w:r w:rsidRPr="0085501C">
        <w:rPr>
          <w:rStyle w:val="a7"/>
          <w:rFonts w:ascii="宋体" w:hAnsi="宋体"/>
          <w:szCs w:val="24"/>
        </w:rPr>
        <w:t>:</w:t>
      </w:r>
    </w:p>
    <w:p w14:paraId="43117603" w14:textId="11C2EBAA" w:rsidR="0085501C" w:rsidRPr="0085501C" w:rsidRDefault="0085501C" w:rsidP="0085501C">
      <w:pPr>
        <w:ind w:left="420" w:firstLine="420"/>
        <w:rPr>
          <w:rStyle w:val="a7"/>
          <w:rFonts w:ascii="宋体" w:hAnsi="宋体"/>
          <w:szCs w:val="24"/>
        </w:rPr>
      </w:pPr>
      <w:r w:rsidRPr="0085501C">
        <w:rPr>
          <w:rStyle w:val="a7"/>
          <w:rFonts w:ascii="宋体" w:hAnsi="宋体"/>
          <w:szCs w:val="24"/>
        </w:rPr>
        <w:t>s</w:t>
      </w:r>
      <w:r>
        <w:rPr>
          <w:rStyle w:val="a7"/>
          <w:rFonts w:ascii="宋体" w:hAnsi="宋体"/>
          <w:szCs w:val="24"/>
        </w:rPr>
        <w:t>p</w:t>
      </w:r>
      <w:r w:rsidRPr="0085501C">
        <w:rPr>
          <w:rStyle w:val="a7"/>
          <w:rFonts w:ascii="宋体" w:hAnsi="宋体"/>
          <w:szCs w:val="24"/>
        </w:rPr>
        <w:t>lit方法的参数其实是一个“正则表达式”，</w:t>
      </w:r>
      <w:r>
        <w:rPr>
          <w:rStyle w:val="a7"/>
          <w:rFonts w:ascii="宋体" w:hAnsi="宋体" w:hint="eastAsia"/>
          <w:szCs w:val="24"/>
        </w:rPr>
        <w:t>今</w:t>
      </w:r>
      <w:r w:rsidRPr="0085501C">
        <w:rPr>
          <w:rStyle w:val="a7"/>
          <w:rFonts w:ascii="宋体" w:hAnsi="宋体"/>
          <w:szCs w:val="24"/>
        </w:rPr>
        <w:t>后学习。</w:t>
      </w:r>
    </w:p>
    <w:p w14:paraId="03D9216D" w14:textId="337C6629" w:rsidR="0085501C" w:rsidRPr="00030612" w:rsidRDefault="0085501C" w:rsidP="0085501C">
      <w:pPr>
        <w:ind w:left="840"/>
        <w:rPr>
          <w:rStyle w:val="a7"/>
          <w:rFonts w:ascii="宋体" w:hAnsi="宋体"/>
          <w:szCs w:val="24"/>
        </w:rPr>
      </w:pPr>
      <w:r w:rsidRPr="0085501C">
        <w:rPr>
          <w:rStyle w:val="a7"/>
          <w:rFonts w:ascii="宋体" w:hAnsi="宋体" w:hint="eastAsia"/>
          <w:szCs w:val="24"/>
        </w:rPr>
        <w:t>注意</w:t>
      </w:r>
      <w:r w:rsidRPr="0085501C">
        <w:rPr>
          <w:rStyle w:val="a7"/>
          <w:rFonts w:ascii="宋体" w:hAnsi="宋体"/>
          <w:szCs w:val="24"/>
        </w:rPr>
        <w:t>:如果按照英文句点“</w:t>
      </w:r>
      <w:r>
        <w:rPr>
          <w:rStyle w:val="a7"/>
          <w:rFonts w:ascii="宋体" w:hAnsi="宋体"/>
          <w:szCs w:val="24"/>
        </w:rPr>
        <w:t>.</w:t>
      </w:r>
      <w:r w:rsidRPr="0085501C">
        <w:rPr>
          <w:rStyle w:val="a7"/>
          <w:rFonts w:ascii="宋体" w:hAnsi="宋体"/>
          <w:szCs w:val="24"/>
        </w:rPr>
        <w:t>”进行切分，必须写</w:t>
      </w:r>
      <w:r>
        <w:rPr>
          <w:rStyle w:val="a7"/>
          <w:rFonts w:ascii="宋体" w:hAnsi="宋体" w:hint="eastAsia"/>
          <w:szCs w:val="24"/>
        </w:rPr>
        <w:t>“</w:t>
      </w:r>
      <w:r w:rsidRPr="0085501C">
        <w:rPr>
          <w:rStyle w:val="a7"/>
          <w:rFonts w:ascii="宋体" w:hAnsi="宋体"/>
          <w:szCs w:val="24"/>
        </w:rPr>
        <w:t>\</w:t>
      </w:r>
      <w:r>
        <w:rPr>
          <w:rStyle w:val="a7"/>
          <w:rFonts w:ascii="宋体" w:hAnsi="宋体"/>
          <w:szCs w:val="24"/>
        </w:rPr>
        <w:t>\</w:t>
      </w:r>
      <w:r w:rsidRPr="0085501C">
        <w:rPr>
          <w:rStyle w:val="a7"/>
          <w:rFonts w:ascii="宋体" w:hAnsi="宋体"/>
          <w:szCs w:val="24"/>
        </w:rPr>
        <w:t>.</w:t>
      </w:r>
      <w:r>
        <w:rPr>
          <w:rStyle w:val="a7"/>
          <w:rFonts w:ascii="宋体" w:hAnsi="宋体"/>
          <w:szCs w:val="24"/>
        </w:rPr>
        <w:t>”</w:t>
      </w:r>
    </w:p>
    <w:p w14:paraId="1B36E194" w14:textId="77777777" w:rsidR="000552AA" w:rsidRDefault="000552AA">
      <w:pPr>
        <w:widowControl/>
        <w:jc w:val="left"/>
        <w:rPr>
          <w:rStyle w:val="a7"/>
          <w:rFonts w:ascii="宋体" w:hAnsi="宋体"/>
          <w:szCs w:val="24"/>
        </w:rPr>
      </w:pPr>
      <w:r>
        <w:rPr>
          <w:rStyle w:val="a7"/>
          <w:rFonts w:ascii="宋体" w:hAnsi="宋体"/>
          <w:szCs w:val="24"/>
        </w:rPr>
        <w:br w:type="page"/>
      </w:r>
    </w:p>
    <w:p w14:paraId="405836AB" w14:textId="403C38DD" w:rsidR="000552AA" w:rsidRPr="007E6C5A" w:rsidRDefault="00EB58BA" w:rsidP="007E6C5A">
      <w:pPr>
        <w:pStyle w:val="1"/>
        <w:rPr>
          <w:rStyle w:val="a7"/>
          <w:rFonts w:ascii="黑体" w:eastAsia="黑体" w:hAnsi="黑体"/>
        </w:rPr>
      </w:pPr>
      <w:r w:rsidRPr="007E6C5A">
        <w:rPr>
          <w:rStyle w:val="a7"/>
          <w:rFonts w:ascii="黑体" w:eastAsia="黑体" w:hAnsi="黑体" w:hint="eastAsia"/>
        </w:rPr>
        <w:lastRenderedPageBreak/>
        <w:t>包装类</w:t>
      </w:r>
    </w:p>
    <w:p w14:paraId="6CC7403E" w14:textId="01FC3CBC" w:rsidR="00EB58BA" w:rsidRPr="0045586C" w:rsidRDefault="00EB58BA" w:rsidP="00EB58BA">
      <w:pPr>
        <w:rPr>
          <w:rFonts w:ascii="宋体" w:hAnsi="宋体"/>
          <w:szCs w:val="24"/>
        </w:rPr>
      </w:pPr>
      <w:r w:rsidRPr="0045586C">
        <w:rPr>
          <w:rFonts w:ascii="宋体" w:hAnsi="宋体" w:hint="eastAsia"/>
          <w:szCs w:val="24"/>
        </w:rPr>
        <w:t>如果希望向集合</w:t>
      </w:r>
      <w:proofErr w:type="spellStart"/>
      <w:r w:rsidRPr="0045586C">
        <w:rPr>
          <w:rFonts w:ascii="宋体" w:hAnsi="宋体"/>
          <w:szCs w:val="24"/>
        </w:rPr>
        <w:t>ArrayList</w:t>
      </w:r>
      <w:proofErr w:type="spellEnd"/>
      <w:r w:rsidRPr="0045586C">
        <w:rPr>
          <w:rFonts w:ascii="宋体" w:hAnsi="宋体"/>
          <w:szCs w:val="24"/>
        </w:rPr>
        <w:t>当中存储基本类型数据，必须使用基本类型对应的“</w:t>
      </w:r>
      <w:r w:rsidRPr="0045586C">
        <w:rPr>
          <w:rFonts w:ascii="宋体" w:hAnsi="宋体"/>
          <w:color w:val="FF0000"/>
          <w:szCs w:val="24"/>
        </w:rPr>
        <w:t>包装类</w:t>
      </w:r>
      <w:r w:rsidRPr="0045586C">
        <w:rPr>
          <w:rFonts w:ascii="宋体" w:hAnsi="宋体"/>
          <w:szCs w:val="24"/>
        </w:rPr>
        <w:t>”。</w:t>
      </w:r>
    </w:p>
    <w:p w14:paraId="44B2A69B" w14:textId="77777777" w:rsidR="00EB58BA" w:rsidRPr="0045586C" w:rsidRDefault="00EB58BA" w:rsidP="00EB58BA">
      <w:pPr>
        <w:rPr>
          <w:rFonts w:ascii="宋体" w:hAnsi="宋体"/>
          <w:szCs w:val="24"/>
        </w:rPr>
      </w:pPr>
    </w:p>
    <w:p w14:paraId="0142B21A" w14:textId="006A1D8C" w:rsidR="00EB58BA" w:rsidRPr="0045586C" w:rsidRDefault="00EB58BA" w:rsidP="00EB58BA">
      <w:pPr>
        <w:rPr>
          <w:rFonts w:ascii="宋体" w:hAnsi="宋体"/>
          <w:szCs w:val="24"/>
        </w:rPr>
      </w:pPr>
      <w:r w:rsidRPr="0045586C">
        <w:rPr>
          <w:rFonts w:ascii="宋体" w:hAnsi="宋体" w:hint="eastAsia"/>
          <w:szCs w:val="24"/>
        </w:rPr>
        <w:t xml:space="preserve">基本类型 </w:t>
      </w:r>
      <w:r w:rsidRPr="0045586C">
        <w:rPr>
          <w:rFonts w:ascii="宋体" w:hAnsi="宋体"/>
          <w:szCs w:val="24"/>
        </w:rPr>
        <w:t xml:space="preserve">                    </w:t>
      </w:r>
      <w:r w:rsidRPr="0045586C">
        <w:rPr>
          <w:rFonts w:ascii="宋体" w:hAnsi="宋体" w:hint="eastAsia"/>
          <w:szCs w:val="24"/>
        </w:rPr>
        <w:t>包装类</w:t>
      </w:r>
      <w:r w:rsidRPr="0045586C">
        <w:rPr>
          <w:rFonts w:ascii="宋体" w:hAnsi="宋体"/>
          <w:szCs w:val="24"/>
        </w:rPr>
        <w:t xml:space="preserve">(引用类型，包装类都位于java. </w:t>
      </w:r>
      <w:proofErr w:type="spellStart"/>
      <w:r w:rsidRPr="0045586C">
        <w:rPr>
          <w:rFonts w:ascii="宋体" w:hAnsi="宋体"/>
          <w:szCs w:val="24"/>
        </w:rPr>
        <w:t>lang</w:t>
      </w:r>
      <w:proofErr w:type="spellEnd"/>
      <w:r w:rsidRPr="0045586C">
        <w:rPr>
          <w:rFonts w:ascii="宋体" w:hAnsi="宋体"/>
          <w:szCs w:val="24"/>
        </w:rPr>
        <w:t>包下)</w:t>
      </w:r>
    </w:p>
    <w:p w14:paraId="6E0B1ADD" w14:textId="36CD2937" w:rsidR="00EB58BA" w:rsidRPr="00EB58BA" w:rsidRDefault="00EB58BA" w:rsidP="00EB58BA">
      <w:pPr>
        <w:rPr>
          <w:rFonts w:ascii="黑体" w:eastAsia="黑体" w:hAnsi="黑体"/>
          <w:sz w:val="28"/>
          <w:szCs w:val="28"/>
        </w:rPr>
      </w:pPr>
      <w:r w:rsidRPr="00EB58BA">
        <w:rPr>
          <w:rFonts w:ascii="黑体" w:eastAsia="黑体" w:hAnsi="黑体" w:hint="eastAsia"/>
          <w:sz w:val="28"/>
          <w:szCs w:val="28"/>
        </w:rPr>
        <w:t>b</w:t>
      </w:r>
      <w:r w:rsidRPr="00EB58BA">
        <w:rPr>
          <w:rFonts w:ascii="黑体" w:eastAsia="黑体" w:hAnsi="黑体"/>
          <w:sz w:val="28"/>
          <w:szCs w:val="28"/>
        </w:rPr>
        <w:t>yte</w:t>
      </w:r>
      <w:r w:rsidRPr="00EB58BA">
        <w:rPr>
          <w:rFonts w:ascii="黑体" w:eastAsia="黑体" w:hAnsi="黑体" w:hint="eastAsia"/>
          <w:sz w:val="28"/>
          <w:szCs w:val="28"/>
        </w:rPr>
        <w:t xml:space="preserve"> </w:t>
      </w:r>
      <w:r w:rsidRPr="00EB58BA">
        <w:rPr>
          <w:rFonts w:ascii="黑体" w:eastAsia="黑体" w:hAnsi="黑体"/>
          <w:sz w:val="28"/>
          <w:szCs w:val="28"/>
        </w:rPr>
        <w:t xml:space="preserve">                   </w:t>
      </w:r>
      <w:proofErr w:type="spellStart"/>
      <w:r w:rsidRPr="00EB58BA">
        <w:rPr>
          <w:rFonts w:ascii="黑体" w:eastAsia="黑体" w:hAnsi="黑体"/>
          <w:sz w:val="28"/>
          <w:szCs w:val="28"/>
        </w:rPr>
        <w:t>Byte</w:t>
      </w:r>
      <w:proofErr w:type="spellEnd"/>
    </w:p>
    <w:p w14:paraId="510D2ADD" w14:textId="675F7000" w:rsidR="00EB58BA" w:rsidRPr="00EB58BA" w:rsidRDefault="00EB58BA" w:rsidP="00EB58BA">
      <w:pPr>
        <w:rPr>
          <w:rFonts w:ascii="黑体" w:eastAsia="黑体" w:hAnsi="黑体"/>
          <w:sz w:val="28"/>
          <w:szCs w:val="28"/>
        </w:rPr>
      </w:pPr>
      <w:r w:rsidRPr="00EB58BA">
        <w:rPr>
          <w:rFonts w:ascii="黑体" w:eastAsia="黑体" w:hAnsi="黑体"/>
          <w:sz w:val="28"/>
          <w:szCs w:val="28"/>
        </w:rPr>
        <w:t>short</w:t>
      </w:r>
      <w:r w:rsidRPr="00EB58BA">
        <w:rPr>
          <w:rFonts w:ascii="黑体" w:eastAsia="黑体" w:hAnsi="黑体" w:hint="eastAsia"/>
          <w:sz w:val="28"/>
          <w:szCs w:val="28"/>
        </w:rPr>
        <w:t xml:space="preserve"> </w:t>
      </w:r>
      <w:r w:rsidRPr="00EB58BA">
        <w:rPr>
          <w:rFonts w:ascii="黑体" w:eastAsia="黑体" w:hAnsi="黑体"/>
          <w:sz w:val="28"/>
          <w:szCs w:val="28"/>
        </w:rPr>
        <w:t xml:space="preserve">                  </w:t>
      </w:r>
      <w:proofErr w:type="spellStart"/>
      <w:r>
        <w:rPr>
          <w:rFonts w:ascii="黑体" w:eastAsia="黑体" w:hAnsi="黑体"/>
          <w:sz w:val="28"/>
          <w:szCs w:val="28"/>
        </w:rPr>
        <w:t>S</w:t>
      </w:r>
      <w:r w:rsidRPr="00EB58BA">
        <w:rPr>
          <w:rFonts w:ascii="黑体" w:eastAsia="黑体" w:hAnsi="黑体"/>
          <w:sz w:val="28"/>
          <w:szCs w:val="28"/>
        </w:rPr>
        <w:t>hort</w:t>
      </w:r>
      <w:proofErr w:type="spellEnd"/>
    </w:p>
    <w:p w14:paraId="1D71B2D7" w14:textId="01997F8D" w:rsidR="00EB58BA" w:rsidRPr="00EB58BA" w:rsidRDefault="00EB58BA" w:rsidP="00EB58BA">
      <w:pPr>
        <w:rPr>
          <w:rFonts w:ascii="黑体" w:eastAsia="黑体" w:hAnsi="黑体"/>
          <w:sz w:val="28"/>
          <w:szCs w:val="28"/>
        </w:rPr>
      </w:pPr>
      <w:r w:rsidRPr="00EB58BA">
        <w:rPr>
          <w:rFonts w:ascii="黑体" w:eastAsia="黑体" w:hAnsi="黑体"/>
          <w:sz w:val="28"/>
          <w:szCs w:val="28"/>
        </w:rPr>
        <w:t>int</w:t>
      </w:r>
      <w:r w:rsidRPr="00EB58BA">
        <w:rPr>
          <w:rFonts w:ascii="黑体" w:eastAsia="黑体" w:hAnsi="黑体" w:hint="eastAsia"/>
          <w:sz w:val="28"/>
          <w:szCs w:val="28"/>
        </w:rPr>
        <w:t xml:space="preserve"> </w:t>
      </w:r>
      <w:r w:rsidRPr="00EB58BA">
        <w:rPr>
          <w:rFonts w:ascii="黑体" w:eastAsia="黑体" w:hAnsi="黑体"/>
          <w:sz w:val="28"/>
          <w:szCs w:val="28"/>
        </w:rPr>
        <w:t xml:space="preserve">                   </w:t>
      </w:r>
      <w:r>
        <w:rPr>
          <w:rFonts w:ascii="黑体" w:eastAsia="黑体" w:hAnsi="黑体"/>
          <w:sz w:val="28"/>
          <w:szCs w:val="28"/>
        </w:rPr>
        <w:tab/>
      </w:r>
      <w:r w:rsidRPr="00EB58BA">
        <w:rPr>
          <w:rFonts w:ascii="黑体" w:eastAsia="黑体" w:hAnsi="黑体"/>
          <w:sz w:val="28"/>
          <w:szCs w:val="28"/>
        </w:rPr>
        <w:t>Integer[特殊]</w:t>
      </w:r>
    </w:p>
    <w:p w14:paraId="06818C23" w14:textId="0AD4C5EE" w:rsidR="00EB58BA" w:rsidRPr="00EB58BA" w:rsidRDefault="00EB58BA" w:rsidP="00EB58BA">
      <w:pPr>
        <w:rPr>
          <w:rFonts w:ascii="黑体" w:eastAsia="黑体" w:hAnsi="黑体"/>
          <w:sz w:val="28"/>
          <w:szCs w:val="28"/>
        </w:rPr>
      </w:pPr>
      <w:r w:rsidRPr="00EB58BA">
        <w:rPr>
          <w:rFonts w:ascii="黑体" w:eastAsia="黑体" w:hAnsi="黑体" w:hint="eastAsia"/>
          <w:sz w:val="28"/>
          <w:szCs w:val="28"/>
        </w:rPr>
        <w:t>l</w:t>
      </w:r>
      <w:r w:rsidRPr="00EB58BA">
        <w:rPr>
          <w:rFonts w:ascii="黑体" w:eastAsia="黑体" w:hAnsi="黑体"/>
          <w:sz w:val="28"/>
          <w:szCs w:val="28"/>
        </w:rPr>
        <w:t>ong</w:t>
      </w:r>
      <w:r w:rsidRPr="00EB58BA">
        <w:rPr>
          <w:rFonts w:ascii="黑体" w:eastAsia="黑体" w:hAnsi="黑体" w:hint="eastAsia"/>
          <w:sz w:val="28"/>
          <w:szCs w:val="28"/>
        </w:rPr>
        <w:t xml:space="preserve"> </w:t>
      </w:r>
      <w:r w:rsidRPr="00EB58BA">
        <w:rPr>
          <w:rFonts w:ascii="黑体" w:eastAsia="黑体" w:hAnsi="黑体"/>
          <w:sz w:val="28"/>
          <w:szCs w:val="28"/>
        </w:rPr>
        <w:t xml:space="preserve">                   </w:t>
      </w:r>
      <w:proofErr w:type="spellStart"/>
      <w:r w:rsidRPr="00EB58BA">
        <w:rPr>
          <w:rFonts w:ascii="黑体" w:eastAsia="黑体" w:hAnsi="黑体"/>
          <w:sz w:val="28"/>
          <w:szCs w:val="28"/>
        </w:rPr>
        <w:t>Long</w:t>
      </w:r>
      <w:proofErr w:type="spellEnd"/>
    </w:p>
    <w:p w14:paraId="4D7FBC15" w14:textId="111E0957" w:rsidR="00EB58BA" w:rsidRPr="00EB58BA" w:rsidRDefault="00EB58BA" w:rsidP="00EB58BA">
      <w:pPr>
        <w:rPr>
          <w:rFonts w:ascii="黑体" w:eastAsia="黑体" w:hAnsi="黑体"/>
          <w:sz w:val="28"/>
          <w:szCs w:val="28"/>
        </w:rPr>
      </w:pPr>
      <w:proofErr w:type="spellStart"/>
      <w:r w:rsidRPr="00EB58BA">
        <w:rPr>
          <w:rFonts w:ascii="黑体" w:eastAsia="黑体" w:hAnsi="黑体"/>
          <w:sz w:val="28"/>
          <w:szCs w:val="28"/>
        </w:rPr>
        <w:t>fLoat</w:t>
      </w:r>
      <w:proofErr w:type="spellEnd"/>
      <w:r w:rsidRPr="00EB58BA">
        <w:rPr>
          <w:rFonts w:ascii="黑体" w:eastAsia="黑体" w:hAnsi="黑体" w:hint="eastAsia"/>
          <w:sz w:val="28"/>
          <w:szCs w:val="28"/>
        </w:rPr>
        <w:t xml:space="preserve"> </w:t>
      </w:r>
      <w:r w:rsidRPr="00EB58BA">
        <w:rPr>
          <w:rFonts w:ascii="黑体" w:eastAsia="黑体" w:hAnsi="黑体"/>
          <w:sz w:val="28"/>
          <w:szCs w:val="28"/>
        </w:rPr>
        <w:t xml:space="preserve">                  </w:t>
      </w:r>
      <w:proofErr w:type="spellStart"/>
      <w:r w:rsidRPr="00EB58BA">
        <w:rPr>
          <w:rFonts w:ascii="黑体" w:eastAsia="黑体" w:hAnsi="黑体"/>
          <w:sz w:val="28"/>
          <w:szCs w:val="28"/>
        </w:rPr>
        <w:t>FLoat</w:t>
      </w:r>
      <w:proofErr w:type="spellEnd"/>
    </w:p>
    <w:p w14:paraId="3AA6FEC0" w14:textId="6D0228A9" w:rsidR="00EB58BA" w:rsidRPr="00EB58BA" w:rsidRDefault="00EB58BA" w:rsidP="00EB58BA">
      <w:pPr>
        <w:rPr>
          <w:rFonts w:ascii="黑体" w:eastAsia="黑体" w:hAnsi="黑体"/>
          <w:sz w:val="28"/>
          <w:szCs w:val="28"/>
        </w:rPr>
      </w:pPr>
      <w:r w:rsidRPr="00EB58BA">
        <w:rPr>
          <w:rFonts w:ascii="黑体" w:eastAsia="黑体" w:hAnsi="黑体"/>
          <w:sz w:val="28"/>
          <w:szCs w:val="28"/>
        </w:rPr>
        <w:t>double</w:t>
      </w:r>
      <w:r w:rsidRPr="00EB58BA">
        <w:rPr>
          <w:rFonts w:ascii="黑体" w:eastAsia="黑体" w:hAnsi="黑体" w:hint="eastAsia"/>
          <w:sz w:val="28"/>
          <w:szCs w:val="28"/>
        </w:rPr>
        <w:t xml:space="preserve"> </w:t>
      </w:r>
      <w:r w:rsidRPr="00EB58BA">
        <w:rPr>
          <w:rFonts w:ascii="黑体" w:eastAsia="黑体" w:hAnsi="黑体"/>
          <w:sz w:val="28"/>
          <w:szCs w:val="28"/>
        </w:rPr>
        <w:t xml:space="preserve">                 </w:t>
      </w:r>
      <w:proofErr w:type="spellStart"/>
      <w:r w:rsidRPr="00EB58BA">
        <w:rPr>
          <w:rFonts w:ascii="黑体" w:eastAsia="黑体" w:hAnsi="黑体"/>
          <w:sz w:val="28"/>
          <w:szCs w:val="28"/>
        </w:rPr>
        <w:t>Doub</w:t>
      </w:r>
      <w:r>
        <w:rPr>
          <w:rFonts w:ascii="黑体" w:eastAsia="黑体" w:hAnsi="黑体"/>
          <w:sz w:val="28"/>
          <w:szCs w:val="28"/>
        </w:rPr>
        <w:t>l</w:t>
      </w:r>
      <w:r w:rsidRPr="00EB58BA">
        <w:rPr>
          <w:rFonts w:ascii="黑体" w:eastAsia="黑体" w:hAnsi="黑体"/>
          <w:sz w:val="28"/>
          <w:szCs w:val="28"/>
        </w:rPr>
        <w:t>e</w:t>
      </w:r>
      <w:proofErr w:type="spellEnd"/>
    </w:p>
    <w:p w14:paraId="0DFDFC57" w14:textId="666B5E1A" w:rsidR="00EB58BA" w:rsidRPr="00EB58BA" w:rsidRDefault="00EB58BA" w:rsidP="00EB58BA">
      <w:pPr>
        <w:rPr>
          <w:rFonts w:ascii="黑体" w:eastAsia="黑体" w:hAnsi="黑体"/>
          <w:sz w:val="28"/>
          <w:szCs w:val="28"/>
        </w:rPr>
      </w:pPr>
      <w:r w:rsidRPr="00EB58BA">
        <w:rPr>
          <w:rFonts w:ascii="黑体" w:eastAsia="黑体" w:hAnsi="黑体"/>
          <w:sz w:val="28"/>
          <w:szCs w:val="28"/>
        </w:rPr>
        <w:t>char</w:t>
      </w:r>
      <w:r w:rsidRPr="00EB58BA">
        <w:rPr>
          <w:rFonts w:ascii="黑体" w:eastAsia="黑体" w:hAnsi="黑体" w:hint="eastAsia"/>
          <w:sz w:val="28"/>
          <w:szCs w:val="28"/>
        </w:rPr>
        <w:t xml:space="preserve"> </w:t>
      </w:r>
      <w:r w:rsidRPr="00EB58BA">
        <w:rPr>
          <w:rFonts w:ascii="黑体" w:eastAsia="黑体" w:hAnsi="黑体"/>
          <w:sz w:val="28"/>
          <w:szCs w:val="28"/>
        </w:rPr>
        <w:t xml:space="preserve">                   Character [特殊]</w:t>
      </w:r>
    </w:p>
    <w:p w14:paraId="615E59A3" w14:textId="7CDCEC3C" w:rsidR="00EB58BA" w:rsidRPr="00EB58BA" w:rsidRDefault="00EB58BA" w:rsidP="00EB58BA">
      <w:pPr>
        <w:rPr>
          <w:rFonts w:ascii="黑体" w:eastAsia="黑体" w:hAnsi="黑体"/>
          <w:sz w:val="28"/>
          <w:szCs w:val="28"/>
        </w:rPr>
      </w:pPr>
      <w:proofErr w:type="spellStart"/>
      <w:r w:rsidRPr="00EB58BA">
        <w:rPr>
          <w:rFonts w:ascii="黑体" w:eastAsia="黑体" w:hAnsi="黑体"/>
          <w:sz w:val="28"/>
          <w:szCs w:val="28"/>
        </w:rPr>
        <w:t>boolean</w:t>
      </w:r>
      <w:proofErr w:type="spellEnd"/>
      <w:r w:rsidRPr="00EB58BA">
        <w:rPr>
          <w:rFonts w:ascii="黑体" w:eastAsia="黑体" w:hAnsi="黑体" w:hint="eastAsia"/>
          <w:sz w:val="28"/>
          <w:szCs w:val="28"/>
        </w:rPr>
        <w:t xml:space="preserve"> </w:t>
      </w:r>
      <w:r w:rsidRPr="00EB58BA">
        <w:rPr>
          <w:rFonts w:ascii="黑体" w:eastAsia="黑体" w:hAnsi="黑体"/>
          <w:sz w:val="28"/>
          <w:szCs w:val="28"/>
        </w:rPr>
        <w:t xml:space="preserve">                Boolean</w:t>
      </w:r>
    </w:p>
    <w:p w14:paraId="198D8688" w14:textId="77777777" w:rsidR="00C35D0B" w:rsidRDefault="00C35D0B">
      <w:pPr>
        <w:widowControl/>
        <w:jc w:val="left"/>
      </w:pPr>
      <w:r>
        <w:br w:type="page"/>
      </w:r>
    </w:p>
    <w:p w14:paraId="39D494DA" w14:textId="186260CD" w:rsidR="00C35D0B" w:rsidRPr="007E6C5A" w:rsidRDefault="00C35D0B" w:rsidP="007E6C5A">
      <w:pPr>
        <w:pStyle w:val="1"/>
        <w:rPr>
          <w:rFonts w:ascii="黑体" w:hAnsi="黑体"/>
          <w:b w:val="0"/>
          <w:bCs w:val="0"/>
        </w:rPr>
      </w:pPr>
      <w:r w:rsidRPr="007E6C5A">
        <w:rPr>
          <w:rFonts w:ascii="黑体" w:hAnsi="黑体"/>
          <w:b w:val="0"/>
          <w:bCs w:val="0"/>
        </w:rPr>
        <w:lastRenderedPageBreak/>
        <w:t>Java的内存需要划分成为5个部分:</w:t>
      </w:r>
    </w:p>
    <w:p w14:paraId="2B5F39FA" w14:textId="112849DB" w:rsidR="00C35D0B" w:rsidRPr="00C35D0B" w:rsidRDefault="00C35D0B" w:rsidP="00C35D0B">
      <w:pPr>
        <w:rPr>
          <w:rFonts w:ascii="黑体" w:eastAsia="黑体" w:hAnsi="黑体"/>
          <w:szCs w:val="24"/>
        </w:rPr>
      </w:pPr>
      <w:r w:rsidRPr="00C35D0B">
        <w:rPr>
          <w:rFonts w:ascii="黑体" w:eastAsia="黑体" w:hAnsi="黑体"/>
          <w:szCs w:val="24"/>
        </w:rPr>
        <w:t>1.</w:t>
      </w:r>
      <w:proofErr w:type="gramStart"/>
      <w:r w:rsidRPr="00C35D0B">
        <w:rPr>
          <w:rFonts w:ascii="黑体" w:eastAsia="黑体" w:hAnsi="黑体"/>
          <w:szCs w:val="24"/>
        </w:rPr>
        <w:t>栈</w:t>
      </w:r>
      <w:proofErr w:type="gramEnd"/>
      <w:r w:rsidRPr="00C35D0B">
        <w:rPr>
          <w:rFonts w:ascii="黑体" w:eastAsia="黑体" w:hAnsi="黑体"/>
          <w:szCs w:val="24"/>
        </w:rPr>
        <w:t xml:space="preserve"> (Stack) :存放的都是方法中的局部变量。方法的运行- -定要在</w:t>
      </w:r>
      <w:proofErr w:type="gramStart"/>
      <w:r w:rsidRPr="00C35D0B">
        <w:rPr>
          <w:rFonts w:ascii="黑体" w:eastAsia="黑体" w:hAnsi="黑体"/>
          <w:szCs w:val="24"/>
        </w:rPr>
        <w:t>栈</w:t>
      </w:r>
      <w:proofErr w:type="gramEnd"/>
      <w:r w:rsidRPr="00C35D0B">
        <w:rPr>
          <w:rFonts w:ascii="黑体" w:eastAsia="黑体" w:hAnsi="黑体"/>
          <w:szCs w:val="24"/>
        </w:rPr>
        <w:t>当中。</w:t>
      </w:r>
    </w:p>
    <w:p w14:paraId="7F3FE9EF" w14:textId="77777777" w:rsidR="00C35D0B" w:rsidRPr="00C35D0B" w:rsidRDefault="00C35D0B" w:rsidP="00C35D0B">
      <w:pPr>
        <w:ind w:firstLineChars="500" w:firstLine="1200"/>
        <w:rPr>
          <w:rFonts w:ascii="黑体" w:eastAsia="黑体" w:hAnsi="黑体"/>
          <w:szCs w:val="24"/>
        </w:rPr>
      </w:pPr>
      <w:r w:rsidRPr="00C35D0B">
        <w:rPr>
          <w:rFonts w:ascii="黑体" w:eastAsia="黑体" w:hAnsi="黑体" w:hint="eastAsia"/>
          <w:szCs w:val="24"/>
        </w:rPr>
        <w:t>局部变量</w:t>
      </w:r>
      <w:r w:rsidRPr="00C35D0B">
        <w:rPr>
          <w:rFonts w:ascii="黑体" w:eastAsia="黑体" w:hAnsi="黑体"/>
          <w:szCs w:val="24"/>
        </w:rPr>
        <w:t>:方法的参数，或者是方法(内部的变量</w:t>
      </w:r>
    </w:p>
    <w:p w14:paraId="51FE65EB" w14:textId="77777777" w:rsidR="00C35D0B" w:rsidRPr="00C35D0B" w:rsidRDefault="00C35D0B" w:rsidP="00C35D0B">
      <w:pPr>
        <w:ind w:left="630" w:firstLineChars="250" w:firstLine="600"/>
        <w:rPr>
          <w:rFonts w:ascii="黑体" w:eastAsia="黑体" w:hAnsi="黑体"/>
          <w:szCs w:val="24"/>
        </w:rPr>
      </w:pPr>
      <w:r w:rsidRPr="00C35D0B">
        <w:rPr>
          <w:rFonts w:ascii="黑体" w:eastAsia="黑体" w:hAnsi="黑体" w:hint="eastAsia"/>
          <w:szCs w:val="24"/>
        </w:rPr>
        <w:t>作用域</w:t>
      </w:r>
      <w:r w:rsidRPr="00C35D0B">
        <w:rPr>
          <w:rFonts w:ascii="黑体" w:eastAsia="黑体" w:hAnsi="黑体"/>
          <w:szCs w:val="24"/>
        </w:rPr>
        <w:t>:一旦超出作用域，立刻从</w:t>
      </w:r>
      <w:proofErr w:type="gramStart"/>
      <w:r w:rsidRPr="00C35D0B">
        <w:rPr>
          <w:rFonts w:ascii="黑体" w:eastAsia="黑体" w:hAnsi="黑体"/>
          <w:szCs w:val="24"/>
        </w:rPr>
        <w:t>栈</w:t>
      </w:r>
      <w:proofErr w:type="gramEnd"/>
      <w:r w:rsidRPr="00C35D0B">
        <w:rPr>
          <w:rFonts w:ascii="黑体" w:eastAsia="黑体" w:hAnsi="黑体"/>
          <w:szCs w:val="24"/>
        </w:rPr>
        <w:t>内存当中消失。</w:t>
      </w:r>
    </w:p>
    <w:p w14:paraId="2798B806" w14:textId="77777777" w:rsidR="00C35D0B" w:rsidRPr="00C35D0B" w:rsidRDefault="00C35D0B" w:rsidP="00C35D0B">
      <w:pPr>
        <w:rPr>
          <w:rFonts w:ascii="黑体" w:eastAsia="黑体" w:hAnsi="黑体"/>
          <w:szCs w:val="24"/>
        </w:rPr>
      </w:pPr>
      <w:r w:rsidRPr="00C35D0B">
        <w:rPr>
          <w:rFonts w:ascii="黑体" w:eastAsia="黑体" w:hAnsi="黑体"/>
          <w:szCs w:val="24"/>
        </w:rPr>
        <w:t>2.堆(Heap) :凡是new出来的东西，都在堆当中。</w:t>
      </w:r>
    </w:p>
    <w:p w14:paraId="28D874E1" w14:textId="682400BA" w:rsidR="00C35D0B" w:rsidRPr="00C35D0B" w:rsidRDefault="00C35D0B" w:rsidP="00C35D0B">
      <w:pPr>
        <w:ind w:firstLineChars="500" w:firstLine="1200"/>
        <w:rPr>
          <w:rFonts w:ascii="黑体" w:eastAsia="黑体" w:hAnsi="黑体"/>
          <w:szCs w:val="24"/>
        </w:rPr>
      </w:pPr>
      <w:r w:rsidRPr="00C35D0B">
        <w:rPr>
          <w:rFonts w:ascii="黑体" w:eastAsia="黑体" w:hAnsi="黑体" w:hint="eastAsia"/>
          <w:szCs w:val="24"/>
        </w:rPr>
        <w:t>堆内存里面的东西都有一个地址值</w:t>
      </w:r>
      <w:r w:rsidRPr="00C35D0B">
        <w:rPr>
          <w:rFonts w:ascii="黑体" w:eastAsia="黑体" w:hAnsi="黑体"/>
          <w:szCs w:val="24"/>
        </w:rPr>
        <w:t>: 16进制</w:t>
      </w:r>
    </w:p>
    <w:p w14:paraId="1308A625" w14:textId="77777777" w:rsidR="00C35D0B" w:rsidRPr="00C35D0B" w:rsidRDefault="00C35D0B" w:rsidP="00C35D0B">
      <w:pPr>
        <w:ind w:firstLineChars="500" w:firstLine="1200"/>
        <w:rPr>
          <w:rFonts w:ascii="黑体" w:eastAsia="黑体" w:hAnsi="黑体"/>
          <w:szCs w:val="24"/>
        </w:rPr>
      </w:pPr>
      <w:r w:rsidRPr="00C35D0B">
        <w:rPr>
          <w:rFonts w:ascii="黑体" w:eastAsia="黑体" w:hAnsi="黑体" w:hint="eastAsia"/>
          <w:szCs w:val="24"/>
        </w:rPr>
        <w:t>堆内存里面的数据，都有默认值。规则</w:t>
      </w:r>
      <w:r w:rsidRPr="00C35D0B">
        <w:rPr>
          <w:rFonts w:ascii="黑体" w:eastAsia="黑体" w:hAnsi="黑体"/>
          <w:szCs w:val="24"/>
        </w:rPr>
        <w:t>:</w:t>
      </w:r>
    </w:p>
    <w:p w14:paraId="567C2C99" w14:textId="13D84D63" w:rsidR="00C35D0B" w:rsidRPr="00C35D0B" w:rsidRDefault="00C35D0B" w:rsidP="00C35D0B">
      <w:pPr>
        <w:ind w:firstLineChars="500" w:firstLine="1200"/>
        <w:rPr>
          <w:rFonts w:ascii="黑体" w:eastAsia="黑体" w:hAnsi="黑体"/>
          <w:szCs w:val="24"/>
        </w:rPr>
      </w:pPr>
      <w:r w:rsidRPr="00C35D0B">
        <w:rPr>
          <w:rFonts w:ascii="黑体" w:eastAsia="黑体" w:hAnsi="黑体" w:hint="eastAsia"/>
          <w:szCs w:val="24"/>
        </w:rPr>
        <w:t>如果是整数</w:t>
      </w:r>
      <w:r w:rsidRPr="00C35D0B">
        <w:rPr>
          <w:rFonts w:ascii="黑体" w:eastAsia="黑体" w:hAnsi="黑体"/>
          <w:szCs w:val="24"/>
        </w:rPr>
        <w:t xml:space="preserve">       </w:t>
      </w:r>
      <w:r w:rsidRPr="00C35D0B">
        <w:rPr>
          <w:rFonts w:ascii="黑体" w:eastAsia="黑体" w:hAnsi="黑体" w:hint="eastAsia"/>
          <w:szCs w:val="24"/>
        </w:rPr>
        <w:t>默认为</w:t>
      </w:r>
      <w:r w:rsidRPr="00C35D0B">
        <w:rPr>
          <w:rFonts w:ascii="黑体" w:eastAsia="黑体" w:hAnsi="黑体"/>
          <w:szCs w:val="24"/>
        </w:rPr>
        <w:t>0</w:t>
      </w:r>
    </w:p>
    <w:p w14:paraId="3291CA84" w14:textId="4E6E881C" w:rsidR="00C35D0B" w:rsidRPr="00C35D0B" w:rsidRDefault="00C35D0B" w:rsidP="00C35D0B">
      <w:pPr>
        <w:ind w:firstLineChars="500" w:firstLine="1200"/>
        <w:rPr>
          <w:rFonts w:ascii="黑体" w:eastAsia="黑体" w:hAnsi="黑体"/>
          <w:szCs w:val="24"/>
        </w:rPr>
      </w:pPr>
      <w:r w:rsidRPr="00C35D0B">
        <w:rPr>
          <w:rFonts w:ascii="黑体" w:eastAsia="黑体" w:hAnsi="黑体" w:hint="eastAsia"/>
          <w:szCs w:val="24"/>
        </w:rPr>
        <w:t>如果是浮点数</w:t>
      </w:r>
      <w:r w:rsidRPr="00C35D0B">
        <w:rPr>
          <w:rFonts w:ascii="黑体" w:eastAsia="黑体" w:hAnsi="黑体"/>
          <w:szCs w:val="24"/>
        </w:rPr>
        <w:t xml:space="preserve">     </w:t>
      </w:r>
      <w:r w:rsidRPr="00C35D0B">
        <w:rPr>
          <w:rFonts w:ascii="黑体" w:eastAsia="黑体" w:hAnsi="黑体" w:hint="eastAsia"/>
          <w:szCs w:val="24"/>
        </w:rPr>
        <w:t>默认为</w:t>
      </w:r>
      <w:r w:rsidRPr="00C35D0B">
        <w:rPr>
          <w:rFonts w:ascii="黑体" w:eastAsia="黑体" w:hAnsi="黑体"/>
          <w:szCs w:val="24"/>
        </w:rPr>
        <w:t>0.0</w:t>
      </w:r>
    </w:p>
    <w:p w14:paraId="566943C0" w14:textId="7331FD9D" w:rsidR="00C35D0B" w:rsidRPr="00C35D0B" w:rsidRDefault="00C35D0B" w:rsidP="00C35D0B">
      <w:pPr>
        <w:ind w:firstLineChars="500" w:firstLine="1200"/>
        <w:rPr>
          <w:rFonts w:ascii="黑体" w:eastAsia="黑体" w:hAnsi="黑体"/>
          <w:szCs w:val="24"/>
        </w:rPr>
      </w:pPr>
      <w:r w:rsidRPr="00C35D0B">
        <w:rPr>
          <w:rFonts w:ascii="黑体" w:eastAsia="黑体" w:hAnsi="黑体" w:hint="eastAsia"/>
          <w:szCs w:val="24"/>
        </w:rPr>
        <w:t xml:space="preserve">如果是字符 </w:t>
      </w:r>
      <w:r w:rsidRPr="00C35D0B">
        <w:rPr>
          <w:rFonts w:ascii="黑体" w:eastAsia="黑体" w:hAnsi="黑体"/>
          <w:szCs w:val="24"/>
        </w:rPr>
        <w:t xml:space="preserve">      </w:t>
      </w:r>
      <w:r w:rsidRPr="00C35D0B">
        <w:rPr>
          <w:rFonts w:ascii="黑体" w:eastAsia="黑体" w:hAnsi="黑体" w:hint="eastAsia"/>
          <w:szCs w:val="24"/>
        </w:rPr>
        <w:t>默认为</w:t>
      </w:r>
      <w:r w:rsidRPr="00C35D0B">
        <w:rPr>
          <w:rFonts w:ascii="黑体" w:eastAsia="黑体" w:hAnsi="黑体"/>
          <w:szCs w:val="24"/>
        </w:rPr>
        <w:t>"\u0000"</w:t>
      </w:r>
    </w:p>
    <w:p w14:paraId="34B93C5A" w14:textId="120D2C3C" w:rsidR="00C35D0B" w:rsidRPr="00C35D0B" w:rsidRDefault="00C35D0B" w:rsidP="00C35D0B">
      <w:pPr>
        <w:ind w:firstLineChars="500" w:firstLine="1200"/>
        <w:rPr>
          <w:rFonts w:ascii="黑体" w:eastAsia="黑体" w:hAnsi="黑体"/>
          <w:szCs w:val="24"/>
        </w:rPr>
      </w:pPr>
      <w:r w:rsidRPr="00C35D0B">
        <w:rPr>
          <w:rFonts w:ascii="黑体" w:eastAsia="黑体" w:hAnsi="黑体" w:hint="eastAsia"/>
          <w:szCs w:val="24"/>
        </w:rPr>
        <w:t xml:space="preserve">如果是布尔 </w:t>
      </w:r>
      <w:r w:rsidRPr="00C35D0B">
        <w:rPr>
          <w:rFonts w:ascii="黑体" w:eastAsia="黑体" w:hAnsi="黑体"/>
          <w:szCs w:val="24"/>
        </w:rPr>
        <w:t xml:space="preserve">      </w:t>
      </w:r>
      <w:r w:rsidRPr="00C35D0B">
        <w:rPr>
          <w:rFonts w:ascii="黑体" w:eastAsia="黑体" w:hAnsi="黑体" w:hint="eastAsia"/>
          <w:szCs w:val="24"/>
        </w:rPr>
        <w:t>默认为</w:t>
      </w:r>
      <w:r w:rsidRPr="00C35D0B">
        <w:rPr>
          <w:rFonts w:ascii="黑体" w:eastAsia="黑体" w:hAnsi="黑体"/>
          <w:szCs w:val="24"/>
        </w:rPr>
        <w:t>false</w:t>
      </w:r>
    </w:p>
    <w:p w14:paraId="4885E42E" w14:textId="1268921A" w:rsidR="00C35D0B" w:rsidRPr="00C35D0B" w:rsidRDefault="00C35D0B" w:rsidP="00C35D0B">
      <w:pPr>
        <w:ind w:firstLineChars="500" w:firstLine="1200"/>
        <w:rPr>
          <w:rFonts w:ascii="黑体" w:eastAsia="黑体" w:hAnsi="黑体"/>
          <w:szCs w:val="24"/>
        </w:rPr>
      </w:pPr>
      <w:r w:rsidRPr="00C35D0B">
        <w:rPr>
          <w:rFonts w:ascii="黑体" w:eastAsia="黑体" w:hAnsi="黑体" w:hint="eastAsia"/>
          <w:szCs w:val="24"/>
        </w:rPr>
        <w:t xml:space="preserve">如果是引用类型 </w:t>
      </w:r>
      <w:r w:rsidRPr="00C35D0B">
        <w:rPr>
          <w:rFonts w:ascii="黑体" w:eastAsia="黑体" w:hAnsi="黑体"/>
          <w:szCs w:val="24"/>
        </w:rPr>
        <w:t xml:space="preserve">  </w:t>
      </w:r>
      <w:r w:rsidRPr="00C35D0B">
        <w:rPr>
          <w:rFonts w:ascii="黑体" w:eastAsia="黑体" w:hAnsi="黑体" w:hint="eastAsia"/>
          <w:szCs w:val="24"/>
        </w:rPr>
        <w:t>默认为</w:t>
      </w:r>
      <w:r w:rsidRPr="00C35D0B">
        <w:rPr>
          <w:rFonts w:ascii="黑体" w:eastAsia="黑体" w:hAnsi="黑体"/>
          <w:szCs w:val="24"/>
        </w:rPr>
        <w:t>null</w:t>
      </w:r>
    </w:p>
    <w:p w14:paraId="538F9E8A" w14:textId="2C125FF5" w:rsidR="00C35D0B" w:rsidRPr="00C35D0B" w:rsidRDefault="00C35D0B" w:rsidP="00C35D0B">
      <w:pPr>
        <w:rPr>
          <w:rFonts w:ascii="黑体" w:eastAsia="黑体" w:hAnsi="黑体"/>
          <w:szCs w:val="24"/>
        </w:rPr>
      </w:pPr>
      <w:r w:rsidRPr="00C35D0B">
        <w:rPr>
          <w:rFonts w:ascii="黑体" w:eastAsia="黑体" w:hAnsi="黑体"/>
          <w:szCs w:val="24"/>
        </w:rPr>
        <w:t>3.方法区(Method Area) :存储.c</w:t>
      </w:r>
      <w:r>
        <w:rPr>
          <w:rFonts w:ascii="黑体" w:eastAsia="黑体" w:hAnsi="黑体" w:hint="eastAsia"/>
          <w:szCs w:val="24"/>
        </w:rPr>
        <w:t>l</w:t>
      </w:r>
      <w:r w:rsidRPr="00C35D0B">
        <w:rPr>
          <w:rFonts w:ascii="黑体" w:eastAsia="黑体" w:hAnsi="黑体"/>
          <w:szCs w:val="24"/>
        </w:rPr>
        <w:t>ass相关信息，包含方法的信息</w:t>
      </w:r>
      <w:r>
        <w:rPr>
          <w:rFonts w:ascii="黑体" w:eastAsia="黑体" w:hAnsi="黑体" w:hint="eastAsia"/>
          <w:szCs w:val="24"/>
        </w:rPr>
        <w:t>。</w:t>
      </w:r>
    </w:p>
    <w:p w14:paraId="47C1E834" w14:textId="77777777" w:rsidR="00C35D0B" w:rsidRPr="00C35D0B" w:rsidRDefault="00C35D0B" w:rsidP="00C35D0B">
      <w:pPr>
        <w:rPr>
          <w:rFonts w:ascii="黑体" w:eastAsia="黑体" w:hAnsi="黑体"/>
          <w:szCs w:val="24"/>
        </w:rPr>
      </w:pPr>
      <w:r w:rsidRPr="00C35D0B">
        <w:rPr>
          <w:rFonts w:ascii="黑体" w:eastAsia="黑体" w:hAnsi="黑体"/>
          <w:szCs w:val="24"/>
        </w:rPr>
        <w:t>4.本地方法</w:t>
      </w:r>
      <w:proofErr w:type="gramStart"/>
      <w:r w:rsidRPr="00C35D0B">
        <w:rPr>
          <w:rFonts w:ascii="黑体" w:eastAsia="黑体" w:hAnsi="黑体"/>
          <w:szCs w:val="24"/>
        </w:rPr>
        <w:t>栈</w:t>
      </w:r>
      <w:proofErr w:type="gramEnd"/>
      <w:r w:rsidRPr="00C35D0B">
        <w:rPr>
          <w:rFonts w:ascii="黑体" w:eastAsia="黑体" w:hAnsi="黑体"/>
          <w:szCs w:val="24"/>
        </w:rPr>
        <w:t>(Native Method Stack) :与操作系统相关。</w:t>
      </w:r>
    </w:p>
    <w:p w14:paraId="6650AF0D" w14:textId="74F5E516" w:rsidR="00427216" w:rsidRPr="00C35D0B" w:rsidRDefault="00C35D0B" w:rsidP="00C35D0B">
      <w:pPr>
        <w:rPr>
          <w:rFonts w:ascii="黑体" w:eastAsia="黑体" w:hAnsi="黑体"/>
          <w:szCs w:val="24"/>
        </w:rPr>
      </w:pPr>
      <w:r w:rsidRPr="00C35D0B">
        <w:rPr>
          <w:rFonts w:ascii="黑体" w:eastAsia="黑体" w:hAnsi="黑体"/>
          <w:szCs w:val="24"/>
        </w:rPr>
        <w:t>5.寄存器(pc Register) :与CPU相关。</w:t>
      </w:r>
    </w:p>
    <w:p w14:paraId="7D7DE03C" w14:textId="648F4FD6" w:rsidR="00D25C66" w:rsidRDefault="00D25C66">
      <w:pPr>
        <w:widowControl/>
        <w:jc w:val="left"/>
      </w:pPr>
      <w:r>
        <w:br w:type="page"/>
      </w:r>
    </w:p>
    <w:tbl>
      <w:tblPr>
        <w:tblStyle w:val="a4"/>
        <w:tblpPr w:leftFromText="180" w:rightFromText="180" w:vertAnchor="page" w:horzAnchor="page" w:tblpX="2431" w:tblpY="2521"/>
        <w:tblW w:w="0" w:type="auto"/>
        <w:tblLook w:val="04A0" w:firstRow="1" w:lastRow="0" w:firstColumn="1" w:lastColumn="0" w:noHBand="0" w:noVBand="1"/>
      </w:tblPr>
      <w:tblGrid>
        <w:gridCol w:w="2221"/>
        <w:gridCol w:w="4776"/>
      </w:tblGrid>
      <w:tr w:rsidR="006F5EE5" w14:paraId="43D8BFB0" w14:textId="77777777" w:rsidTr="006F5EE5">
        <w:tc>
          <w:tcPr>
            <w:tcW w:w="0" w:type="auto"/>
          </w:tcPr>
          <w:p w14:paraId="371EBED1" w14:textId="77777777" w:rsidR="006F5EE5" w:rsidRDefault="006F5EE5" w:rsidP="006F5EE5">
            <w:r>
              <w:rPr>
                <w:rFonts w:hint="eastAsia"/>
              </w:rPr>
              <w:lastRenderedPageBreak/>
              <w:t>I</w:t>
            </w:r>
            <w:r>
              <w:t>DEA</w:t>
            </w:r>
            <w:r>
              <w:rPr>
                <w:rFonts w:hint="eastAsia"/>
              </w:rPr>
              <w:t>快捷键</w:t>
            </w:r>
          </w:p>
        </w:tc>
        <w:tc>
          <w:tcPr>
            <w:tcW w:w="0" w:type="auto"/>
          </w:tcPr>
          <w:p w14:paraId="318B30B8" w14:textId="77777777" w:rsidR="006F5EE5" w:rsidRDefault="006F5EE5" w:rsidP="006F5EE5">
            <w:r>
              <w:rPr>
                <w:rFonts w:hint="eastAsia"/>
              </w:rPr>
              <w:t>功能</w:t>
            </w:r>
          </w:p>
        </w:tc>
      </w:tr>
      <w:tr w:rsidR="006F5EE5" w14:paraId="31B204B3" w14:textId="77777777" w:rsidTr="006F5EE5">
        <w:tc>
          <w:tcPr>
            <w:tcW w:w="0" w:type="auto"/>
          </w:tcPr>
          <w:p w14:paraId="6D3E894B" w14:textId="77777777" w:rsidR="006F5EE5" w:rsidRDefault="006F5EE5" w:rsidP="006F5EE5">
            <w:proofErr w:type="spellStart"/>
            <w:r w:rsidRPr="00AF0C57">
              <w:rPr>
                <w:color w:val="FF0000"/>
              </w:rPr>
              <w:t>AIt+Enter</w:t>
            </w:r>
            <w:proofErr w:type="spellEnd"/>
          </w:p>
        </w:tc>
        <w:tc>
          <w:tcPr>
            <w:tcW w:w="0" w:type="auto"/>
          </w:tcPr>
          <w:p w14:paraId="1325F198" w14:textId="77777777" w:rsidR="006F5EE5" w:rsidRDefault="006F5EE5" w:rsidP="006F5EE5">
            <w:r w:rsidRPr="00D25C66">
              <w:rPr>
                <w:rFonts w:hint="eastAsia"/>
              </w:rPr>
              <w:t>导入包，自动修正代码</w:t>
            </w:r>
          </w:p>
        </w:tc>
      </w:tr>
      <w:tr w:rsidR="006F5EE5" w14:paraId="1073E9F8" w14:textId="77777777" w:rsidTr="006F5EE5">
        <w:tc>
          <w:tcPr>
            <w:tcW w:w="0" w:type="auto"/>
          </w:tcPr>
          <w:p w14:paraId="156B0E83" w14:textId="77777777" w:rsidR="006F5EE5" w:rsidRDefault="006F5EE5" w:rsidP="006F5EE5">
            <w:proofErr w:type="spellStart"/>
            <w:r>
              <w:rPr>
                <w:rFonts w:hint="eastAsia"/>
              </w:rPr>
              <w:t>C</w:t>
            </w:r>
            <w:r w:rsidRPr="00D25C66">
              <w:t>trl+Y</w:t>
            </w:r>
            <w:proofErr w:type="spellEnd"/>
          </w:p>
        </w:tc>
        <w:tc>
          <w:tcPr>
            <w:tcW w:w="0" w:type="auto"/>
          </w:tcPr>
          <w:p w14:paraId="47187601" w14:textId="77777777" w:rsidR="006F5EE5" w:rsidRDefault="006F5EE5" w:rsidP="006F5EE5">
            <w:r w:rsidRPr="00D25C66">
              <w:rPr>
                <w:rFonts w:hint="eastAsia"/>
              </w:rPr>
              <w:t>删除光标所在行</w:t>
            </w:r>
          </w:p>
        </w:tc>
      </w:tr>
      <w:tr w:rsidR="006F5EE5" w14:paraId="48B26273" w14:textId="77777777" w:rsidTr="006F5EE5">
        <w:tc>
          <w:tcPr>
            <w:tcW w:w="0" w:type="auto"/>
          </w:tcPr>
          <w:p w14:paraId="49E38E42" w14:textId="77777777" w:rsidR="006F5EE5" w:rsidRDefault="006F5EE5" w:rsidP="006F5EE5">
            <w:proofErr w:type="spellStart"/>
            <w:r w:rsidRPr="00AF0C57">
              <w:rPr>
                <w:rFonts w:hint="eastAsia"/>
                <w:color w:val="FF0000"/>
              </w:rPr>
              <w:t>C</w:t>
            </w:r>
            <w:r w:rsidRPr="00AF0C57">
              <w:rPr>
                <w:color w:val="FF0000"/>
              </w:rPr>
              <w:t>trl+D</w:t>
            </w:r>
            <w:proofErr w:type="spellEnd"/>
          </w:p>
        </w:tc>
        <w:tc>
          <w:tcPr>
            <w:tcW w:w="0" w:type="auto"/>
          </w:tcPr>
          <w:p w14:paraId="39D55889" w14:textId="77777777" w:rsidR="006F5EE5" w:rsidRDefault="006F5EE5" w:rsidP="006F5EE5">
            <w:r w:rsidRPr="006F5EE5">
              <w:rPr>
                <w:rFonts w:hint="eastAsia"/>
              </w:rPr>
              <w:t>复制光标所在行的内容，插入光标位置下面</w:t>
            </w:r>
          </w:p>
        </w:tc>
      </w:tr>
      <w:tr w:rsidR="006F5EE5" w14:paraId="486BD3A6" w14:textId="77777777" w:rsidTr="006F5EE5">
        <w:tc>
          <w:tcPr>
            <w:tcW w:w="0" w:type="auto"/>
          </w:tcPr>
          <w:p w14:paraId="7E77B814" w14:textId="77777777" w:rsidR="006F5EE5" w:rsidRDefault="006F5EE5" w:rsidP="006F5EE5">
            <w:proofErr w:type="spellStart"/>
            <w:r>
              <w:rPr>
                <w:rFonts w:hint="eastAsia"/>
              </w:rPr>
              <w:t>C</w:t>
            </w:r>
            <w:r>
              <w:t>trl+Alt</w:t>
            </w:r>
            <w:proofErr w:type="spellEnd"/>
            <w:r>
              <w:t>+;</w:t>
            </w:r>
          </w:p>
        </w:tc>
        <w:tc>
          <w:tcPr>
            <w:tcW w:w="0" w:type="auto"/>
          </w:tcPr>
          <w:p w14:paraId="51DDE375" w14:textId="77777777" w:rsidR="006F5EE5" w:rsidRDefault="006F5EE5" w:rsidP="006F5EE5">
            <w:r>
              <w:rPr>
                <w:rFonts w:hint="eastAsia"/>
              </w:rPr>
              <w:t>格式化代码</w:t>
            </w:r>
          </w:p>
        </w:tc>
      </w:tr>
      <w:tr w:rsidR="006F5EE5" w14:paraId="4AF56AFC" w14:textId="77777777" w:rsidTr="006F5EE5">
        <w:tc>
          <w:tcPr>
            <w:tcW w:w="0" w:type="auto"/>
          </w:tcPr>
          <w:p w14:paraId="6BA36078" w14:textId="77777777" w:rsidR="006F5EE5" w:rsidRDefault="006F5EE5" w:rsidP="006F5EE5">
            <w:r>
              <w:rPr>
                <w:rFonts w:hint="eastAsia"/>
              </w:rPr>
              <w:t>C</w:t>
            </w:r>
            <w:r>
              <w:t>trl+/</w:t>
            </w:r>
          </w:p>
        </w:tc>
        <w:tc>
          <w:tcPr>
            <w:tcW w:w="0" w:type="auto"/>
          </w:tcPr>
          <w:p w14:paraId="75B8BB46" w14:textId="77777777" w:rsidR="006F5EE5" w:rsidRDefault="006F5EE5" w:rsidP="006F5EE5">
            <w:r>
              <w:rPr>
                <w:rFonts w:hint="eastAsia"/>
              </w:rPr>
              <w:t>单行注释，再按则取消注释</w:t>
            </w:r>
          </w:p>
        </w:tc>
      </w:tr>
      <w:tr w:rsidR="006F5EE5" w14:paraId="51147031" w14:textId="77777777" w:rsidTr="006F5EE5">
        <w:tc>
          <w:tcPr>
            <w:tcW w:w="0" w:type="auto"/>
          </w:tcPr>
          <w:p w14:paraId="44161772" w14:textId="77777777" w:rsidR="006F5EE5" w:rsidRDefault="006F5EE5" w:rsidP="006F5EE5">
            <w:proofErr w:type="spellStart"/>
            <w:r>
              <w:rPr>
                <w:rFonts w:hint="eastAsia"/>
              </w:rPr>
              <w:t>C</w:t>
            </w:r>
            <w:r>
              <w:t>trl+Shift</w:t>
            </w:r>
            <w:proofErr w:type="spellEnd"/>
            <w:r>
              <w:t>+/</w:t>
            </w:r>
          </w:p>
        </w:tc>
        <w:tc>
          <w:tcPr>
            <w:tcW w:w="0" w:type="auto"/>
          </w:tcPr>
          <w:p w14:paraId="1E8E3859" w14:textId="77777777" w:rsidR="006F5EE5" w:rsidRDefault="006F5EE5" w:rsidP="006F5EE5">
            <w:r>
              <w:rPr>
                <w:rFonts w:hint="eastAsia"/>
              </w:rPr>
              <w:t>选中代码注释，多行注释，再按取消注释</w:t>
            </w:r>
          </w:p>
        </w:tc>
      </w:tr>
      <w:tr w:rsidR="006F5EE5" w14:paraId="22D60394" w14:textId="77777777" w:rsidTr="006F5EE5">
        <w:tc>
          <w:tcPr>
            <w:tcW w:w="0" w:type="auto"/>
          </w:tcPr>
          <w:p w14:paraId="1820FB0B" w14:textId="77777777" w:rsidR="006F5EE5" w:rsidRDefault="006F5EE5" w:rsidP="006F5EE5">
            <w:proofErr w:type="spellStart"/>
            <w:r w:rsidRPr="00AF0C57">
              <w:rPr>
                <w:rFonts w:hint="eastAsia"/>
                <w:color w:val="FF0000"/>
              </w:rPr>
              <w:t>A</w:t>
            </w:r>
            <w:r w:rsidRPr="00AF0C57">
              <w:rPr>
                <w:color w:val="FF0000"/>
              </w:rPr>
              <w:t>lt+Insert</w:t>
            </w:r>
            <w:proofErr w:type="spellEnd"/>
          </w:p>
        </w:tc>
        <w:tc>
          <w:tcPr>
            <w:tcW w:w="0" w:type="auto"/>
          </w:tcPr>
          <w:p w14:paraId="444B9669" w14:textId="77777777" w:rsidR="006F5EE5" w:rsidRPr="004110C8" w:rsidRDefault="006F5EE5" w:rsidP="006F5EE5">
            <w:pPr>
              <w:rPr>
                <w:rFonts w:ascii="黑体" w:eastAsia="黑体" w:hAnsi="黑体"/>
                <w:color w:val="FF0000"/>
              </w:rPr>
            </w:pPr>
            <w:r w:rsidRPr="004110C8">
              <w:rPr>
                <w:rFonts w:ascii="黑体" w:eastAsia="黑体" w:hAnsi="黑体" w:hint="eastAsia"/>
                <w:color w:val="FF0000"/>
              </w:rPr>
              <w:t>自动生成代码，</w:t>
            </w:r>
            <w:proofErr w:type="spellStart"/>
            <w:r w:rsidRPr="004110C8">
              <w:rPr>
                <w:rFonts w:ascii="黑体" w:eastAsia="黑体" w:hAnsi="黑体" w:hint="eastAsia"/>
                <w:color w:val="FF0000"/>
              </w:rPr>
              <w:t>toS</w:t>
            </w:r>
            <w:r w:rsidRPr="004110C8">
              <w:rPr>
                <w:rFonts w:ascii="黑体" w:eastAsia="黑体" w:hAnsi="黑体"/>
                <w:color w:val="FF0000"/>
              </w:rPr>
              <w:t>tring,get,set</w:t>
            </w:r>
            <w:proofErr w:type="spellEnd"/>
            <w:r w:rsidRPr="004110C8">
              <w:rPr>
                <w:rFonts w:ascii="黑体" w:eastAsia="黑体" w:hAnsi="黑体" w:hint="eastAsia"/>
                <w:color w:val="FF0000"/>
              </w:rPr>
              <w:t>等方法</w:t>
            </w:r>
          </w:p>
        </w:tc>
      </w:tr>
      <w:tr w:rsidR="006F5EE5" w14:paraId="3A63E31E" w14:textId="77777777" w:rsidTr="006F5EE5">
        <w:tc>
          <w:tcPr>
            <w:tcW w:w="0" w:type="auto"/>
          </w:tcPr>
          <w:p w14:paraId="0753F88B" w14:textId="77777777" w:rsidR="006F5EE5" w:rsidRDefault="006F5EE5" w:rsidP="006F5EE5">
            <w:proofErr w:type="spellStart"/>
            <w:r w:rsidRPr="00AF0C57">
              <w:rPr>
                <w:rFonts w:hint="eastAsia"/>
                <w:color w:val="FF0000"/>
              </w:rPr>
              <w:t>A</w:t>
            </w:r>
            <w:r w:rsidRPr="00AF0C57">
              <w:rPr>
                <w:color w:val="FF0000"/>
              </w:rPr>
              <w:t>lt+Shift</w:t>
            </w:r>
            <w:proofErr w:type="spellEnd"/>
            <w:r w:rsidRPr="00AF0C57">
              <w:rPr>
                <w:color w:val="FF0000"/>
              </w:rPr>
              <w:t>+</w:t>
            </w:r>
            <w:r w:rsidRPr="00AF0C57">
              <w:rPr>
                <w:rFonts w:hint="eastAsia"/>
                <w:color w:val="FF0000"/>
              </w:rPr>
              <w:t>上下箭头</w:t>
            </w:r>
          </w:p>
        </w:tc>
        <w:tc>
          <w:tcPr>
            <w:tcW w:w="0" w:type="auto"/>
          </w:tcPr>
          <w:p w14:paraId="3B72B3AE" w14:textId="77777777" w:rsidR="006F5EE5" w:rsidRDefault="006F5EE5" w:rsidP="006F5EE5">
            <w:r>
              <w:rPr>
                <w:rFonts w:hint="eastAsia"/>
              </w:rPr>
              <w:t>移动当前代码行</w:t>
            </w:r>
          </w:p>
        </w:tc>
      </w:tr>
      <w:tr w:rsidR="00244E5F" w14:paraId="33DB8234" w14:textId="77777777" w:rsidTr="006F5EE5">
        <w:tc>
          <w:tcPr>
            <w:tcW w:w="0" w:type="auto"/>
          </w:tcPr>
          <w:p w14:paraId="0589B5ED" w14:textId="34BE5A2E" w:rsidR="00244E5F" w:rsidRDefault="00244E5F" w:rsidP="006F5EE5">
            <w:r>
              <w:rPr>
                <w:rFonts w:hint="eastAsia"/>
              </w:rPr>
              <w:t>选中</w:t>
            </w:r>
            <w:r>
              <w:rPr>
                <w:rFonts w:hint="eastAsia"/>
              </w:rPr>
              <w:t>+shift</w:t>
            </w:r>
            <w:r w:rsidR="00C35176">
              <w:rPr>
                <w:rFonts w:hint="eastAsia"/>
              </w:rPr>
              <w:t>+F6</w:t>
            </w:r>
          </w:p>
        </w:tc>
        <w:tc>
          <w:tcPr>
            <w:tcW w:w="0" w:type="auto"/>
          </w:tcPr>
          <w:p w14:paraId="0F150132" w14:textId="724FB4E9" w:rsidR="00244E5F" w:rsidRDefault="00244E5F" w:rsidP="006F5EE5">
            <w:r>
              <w:rPr>
                <w:rFonts w:hint="eastAsia"/>
              </w:rPr>
              <w:t>改变所有相同名称</w:t>
            </w:r>
          </w:p>
        </w:tc>
      </w:tr>
      <w:tr w:rsidR="006F5EE5" w14:paraId="6A235A07" w14:textId="77777777" w:rsidTr="006F5EE5">
        <w:tc>
          <w:tcPr>
            <w:tcW w:w="0" w:type="auto"/>
          </w:tcPr>
          <w:p w14:paraId="250CC5A0" w14:textId="77777777" w:rsidR="006F5EE5" w:rsidRDefault="006F5EE5" w:rsidP="006F5EE5">
            <w:r>
              <w:rPr>
                <w:rFonts w:hint="eastAsia"/>
              </w:rPr>
              <w:t>A</w:t>
            </w:r>
            <w:r>
              <w:t>lt+/</w:t>
            </w:r>
          </w:p>
        </w:tc>
        <w:tc>
          <w:tcPr>
            <w:tcW w:w="0" w:type="auto"/>
          </w:tcPr>
          <w:p w14:paraId="760648CA" w14:textId="77777777" w:rsidR="006F5EE5" w:rsidRDefault="006F5EE5" w:rsidP="006F5EE5">
            <w:r>
              <w:rPr>
                <w:rFonts w:hint="eastAsia"/>
              </w:rPr>
              <w:t>出现提示</w:t>
            </w:r>
          </w:p>
        </w:tc>
      </w:tr>
      <w:tr w:rsidR="00F6454C" w14:paraId="0D6B5314" w14:textId="77777777" w:rsidTr="006F5EE5">
        <w:tc>
          <w:tcPr>
            <w:tcW w:w="0" w:type="auto"/>
          </w:tcPr>
          <w:p w14:paraId="110C5419" w14:textId="32048846" w:rsidR="00F6454C" w:rsidRDefault="00F6454C" w:rsidP="006F5EE5">
            <w:r w:rsidRPr="00AF0C57">
              <w:rPr>
                <w:color w:val="FF0000"/>
              </w:rPr>
              <w:t>A</w:t>
            </w:r>
            <w:r w:rsidRPr="00AF0C57">
              <w:rPr>
                <w:rFonts w:hint="eastAsia"/>
                <w:color w:val="FF0000"/>
              </w:rPr>
              <w:t>lt+</w:t>
            </w:r>
            <w:r w:rsidRPr="00AF0C57">
              <w:rPr>
                <w:rFonts w:hint="eastAsia"/>
                <w:color w:val="FF0000"/>
              </w:rPr>
              <w:t>鼠标左键</w:t>
            </w:r>
          </w:p>
        </w:tc>
        <w:tc>
          <w:tcPr>
            <w:tcW w:w="0" w:type="auto"/>
          </w:tcPr>
          <w:p w14:paraId="21030F36" w14:textId="1CC664E7" w:rsidR="00F6454C" w:rsidRDefault="00F6454C" w:rsidP="006F5EE5">
            <w:r>
              <w:rPr>
                <w:rFonts w:hint="eastAsia"/>
              </w:rPr>
              <w:t>选中多行同一位置的数据进行相同修改</w:t>
            </w:r>
          </w:p>
        </w:tc>
      </w:tr>
      <w:tr w:rsidR="00CB0BA8" w14:paraId="73DC80CC" w14:textId="77777777" w:rsidTr="006F5EE5">
        <w:tc>
          <w:tcPr>
            <w:tcW w:w="0" w:type="auto"/>
          </w:tcPr>
          <w:p w14:paraId="778891A6" w14:textId="4E70DBFA" w:rsidR="00CB0BA8" w:rsidRPr="00AF0C57" w:rsidRDefault="00CB0BA8" w:rsidP="006F5EE5">
            <w:pPr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C</w:t>
            </w:r>
            <w:r>
              <w:rPr>
                <w:rFonts w:hint="eastAsia"/>
                <w:color w:val="FF0000"/>
              </w:rPr>
              <w:t>trl+Z</w:t>
            </w:r>
            <w:proofErr w:type="spellEnd"/>
          </w:p>
        </w:tc>
        <w:tc>
          <w:tcPr>
            <w:tcW w:w="0" w:type="auto"/>
          </w:tcPr>
          <w:p w14:paraId="4D489081" w14:textId="708CE200" w:rsidR="00CB0BA8" w:rsidRDefault="00CB0BA8" w:rsidP="006F5EE5">
            <w:r>
              <w:rPr>
                <w:rFonts w:hint="eastAsia"/>
              </w:rPr>
              <w:t>撤销</w:t>
            </w:r>
            <w:r w:rsidR="005B1B3C">
              <w:rPr>
                <w:rFonts w:hint="eastAsia"/>
              </w:rPr>
              <w:t>操作</w:t>
            </w:r>
          </w:p>
        </w:tc>
      </w:tr>
      <w:tr w:rsidR="00CB0BA8" w14:paraId="3FEFCD52" w14:textId="77777777" w:rsidTr="006F5EE5">
        <w:tc>
          <w:tcPr>
            <w:tcW w:w="0" w:type="auto"/>
          </w:tcPr>
          <w:p w14:paraId="1732DA9D" w14:textId="776B09D7" w:rsidR="00CB0BA8" w:rsidRPr="00AF0C57" w:rsidRDefault="00CB0BA8" w:rsidP="006F5EE5">
            <w:pPr>
              <w:rPr>
                <w:color w:val="FF0000"/>
              </w:rPr>
            </w:pPr>
            <w:proofErr w:type="spellStart"/>
            <w:r>
              <w:rPr>
                <w:rFonts w:hint="eastAsia"/>
                <w:color w:val="FF0000"/>
              </w:rPr>
              <w:t>Ctrl+Shift+Z</w:t>
            </w:r>
            <w:proofErr w:type="spellEnd"/>
          </w:p>
        </w:tc>
        <w:tc>
          <w:tcPr>
            <w:tcW w:w="0" w:type="auto"/>
          </w:tcPr>
          <w:p w14:paraId="14F96DA3" w14:textId="7EA92367" w:rsidR="00CB0BA8" w:rsidRDefault="00CB0BA8" w:rsidP="006F5EE5">
            <w:r>
              <w:rPr>
                <w:rFonts w:hint="eastAsia"/>
              </w:rPr>
              <w:t>撤销删除代码</w:t>
            </w:r>
          </w:p>
        </w:tc>
      </w:tr>
      <w:tr w:rsidR="00516443" w14:paraId="7EFA4571" w14:textId="77777777" w:rsidTr="006F5EE5">
        <w:tc>
          <w:tcPr>
            <w:tcW w:w="0" w:type="auto"/>
          </w:tcPr>
          <w:p w14:paraId="77F9F069" w14:textId="2A9390E0" w:rsidR="00516443" w:rsidRDefault="00516443" w:rsidP="006F5EE5">
            <w:pPr>
              <w:rPr>
                <w:color w:val="FF0000"/>
              </w:rPr>
            </w:pPr>
            <w:r>
              <w:rPr>
                <w:color w:val="FF0000"/>
              </w:rPr>
              <w:t>C</w:t>
            </w:r>
            <w:r>
              <w:rPr>
                <w:rFonts w:hint="eastAsia"/>
                <w:color w:val="FF0000"/>
              </w:rPr>
              <w:t>trl+</w:t>
            </w:r>
            <w:r>
              <w:rPr>
                <w:rFonts w:hint="eastAsia"/>
                <w:color w:val="FF0000"/>
              </w:rPr>
              <w:t>鼠标左键单击</w:t>
            </w:r>
          </w:p>
        </w:tc>
        <w:tc>
          <w:tcPr>
            <w:tcW w:w="0" w:type="auto"/>
          </w:tcPr>
          <w:p w14:paraId="3B2F169E" w14:textId="77777777" w:rsidR="00516443" w:rsidRDefault="00516443" w:rsidP="006F5EE5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@see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{@link}</w:t>
            </w:r>
            <w:r>
              <w:rPr>
                <w:rFonts w:hint="eastAsia"/>
              </w:rPr>
              <w:t>超链接，跳到链接位置</w:t>
            </w:r>
          </w:p>
          <w:p w14:paraId="4A88D904" w14:textId="62A45FC8" w:rsidR="00F67884" w:rsidRDefault="00F67884" w:rsidP="006F5EE5">
            <w:r>
              <w:rPr>
                <w:rFonts w:hint="eastAsia"/>
              </w:rPr>
              <w:t>点击类名或方法名可跳至源程序位置</w:t>
            </w:r>
          </w:p>
        </w:tc>
      </w:tr>
      <w:tr w:rsidR="00D55E23" w14:paraId="4448988E" w14:textId="77777777" w:rsidTr="006F5EE5">
        <w:tc>
          <w:tcPr>
            <w:tcW w:w="0" w:type="auto"/>
          </w:tcPr>
          <w:p w14:paraId="2F65A703" w14:textId="36425CCA" w:rsidR="00D55E23" w:rsidRDefault="00D55E23" w:rsidP="00D55E23">
            <w:pPr>
              <w:rPr>
                <w:color w:val="FF0000"/>
              </w:rPr>
            </w:pPr>
            <w:proofErr w:type="spellStart"/>
            <w:r>
              <w:rPr>
                <w:rFonts w:hint="eastAsia"/>
                <w:color w:val="FF0000"/>
              </w:rPr>
              <w:t>Ctrl+Shift+Enter</w:t>
            </w:r>
            <w:proofErr w:type="spellEnd"/>
          </w:p>
        </w:tc>
        <w:tc>
          <w:tcPr>
            <w:tcW w:w="0" w:type="auto"/>
          </w:tcPr>
          <w:p w14:paraId="69C4F71A" w14:textId="2AEE87C7" w:rsidR="00D55E23" w:rsidRDefault="00D55E23" w:rsidP="00D55E23">
            <w:pPr>
              <w:rPr>
                <w:rFonts w:hint="eastAsia"/>
              </w:rPr>
            </w:pPr>
            <w:r>
              <w:rPr>
                <w:rFonts w:hint="eastAsia"/>
              </w:rPr>
              <w:t>在下一行生成空行，光标跳至下一行</w:t>
            </w:r>
          </w:p>
        </w:tc>
      </w:tr>
      <w:tr w:rsidR="00751069" w14:paraId="5BCD26F7" w14:textId="77777777" w:rsidTr="006F5EE5">
        <w:tc>
          <w:tcPr>
            <w:tcW w:w="0" w:type="auto"/>
          </w:tcPr>
          <w:p w14:paraId="6563426A" w14:textId="1105755D" w:rsidR="00751069" w:rsidRDefault="00751069" w:rsidP="00D55E23">
            <w:pPr>
              <w:rPr>
                <w:rFonts w:hint="eastAsia"/>
                <w:color w:val="FF0000"/>
              </w:rPr>
            </w:pPr>
            <w:proofErr w:type="spellStart"/>
            <w:r>
              <w:rPr>
                <w:rFonts w:hint="eastAsia"/>
                <w:color w:val="FF0000"/>
              </w:rPr>
              <w:t>Ctrl+W</w:t>
            </w:r>
            <w:proofErr w:type="spellEnd"/>
          </w:p>
        </w:tc>
        <w:tc>
          <w:tcPr>
            <w:tcW w:w="0" w:type="auto"/>
          </w:tcPr>
          <w:p w14:paraId="2BF7C855" w14:textId="4AA0740B" w:rsidR="00751069" w:rsidRDefault="00751069" w:rsidP="00D55E23">
            <w:pPr>
              <w:rPr>
                <w:rFonts w:hint="eastAsia"/>
              </w:rPr>
            </w:pPr>
            <w:r>
              <w:rPr>
                <w:rFonts w:hint="eastAsia"/>
              </w:rPr>
              <w:t>选中当前单词</w:t>
            </w:r>
          </w:p>
        </w:tc>
      </w:tr>
      <w:tr w:rsidR="00D55E23" w14:paraId="61CEAF13" w14:textId="77777777" w:rsidTr="006F5EE5">
        <w:tc>
          <w:tcPr>
            <w:tcW w:w="0" w:type="auto"/>
          </w:tcPr>
          <w:p w14:paraId="5DDF1262" w14:textId="66BEAA75" w:rsidR="00D55E23" w:rsidRDefault="00D55E23" w:rsidP="00D55E23">
            <w:pPr>
              <w:rPr>
                <w:rFonts w:hint="eastAsia"/>
                <w:color w:val="FF0000"/>
              </w:rPr>
            </w:pPr>
            <w:proofErr w:type="spellStart"/>
            <w:r w:rsidRPr="00D55E23">
              <w:rPr>
                <w:rFonts w:hint="eastAsia"/>
                <w:color w:val="000000" w:themeColor="text1"/>
              </w:rPr>
              <w:t>Ctrl+</w:t>
            </w:r>
            <w:r w:rsidRPr="00D55E23">
              <w:rPr>
                <w:rFonts w:hint="eastAsia"/>
                <w:color w:val="000000" w:themeColor="text1"/>
              </w:rPr>
              <w:t>alt</w:t>
            </w:r>
            <w:r w:rsidRPr="00D55E23">
              <w:rPr>
                <w:rFonts w:hint="eastAsia"/>
                <w:color w:val="000000" w:themeColor="text1"/>
              </w:rPr>
              <w:t>+Enter</w:t>
            </w:r>
            <w:proofErr w:type="spellEnd"/>
          </w:p>
        </w:tc>
        <w:tc>
          <w:tcPr>
            <w:tcW w:w="0" w:type="auto"/>
          </w:tcPr>
          <w:p w14:paraId="51D13442" w14:textId="3AB1422D" w:rsidR="00D55E23" w:rsidRDefault="00D55E23" w:rsidP="00D55E23">
            <w:pPr>
              <w:rPr>
                <w:rFonts w:hint="eastAsia"/>
              </w:rPr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一行生成空行，光标跳至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一行</w:t>
            </w:r>
          </w:p>
        </w:tc>
      </w:tr>
      <w:tr w:rsidR="00BA05A7" w14:paraId="73C5D44D" w14:textId="77777777" w:rsidTr="006F5EE5">
        <w:tc>
          <w:tcPr>
            <w:tcW w:w="0" w:type="auto"/>
          </w:tcPr>
          <w:p w14:paraId="0A2C1B83" w14:textId="00CE3F61" w:rsidR="00BA05A7" w:rsidRPr="00D55E23" w:rsidRDefault="00BA05A7" w:rsidP="00D55E23">
            <w:pPr>
              <w:rPr>
                <w:rFonts w:hint="eastAsia"/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Ctrl+p</w:t>
            </w:r>
            <w:proofErr w:type="spellEnd"/>
          </w:p>
        </w:tc>
        <w:tc>
          <w:tcPr>
            <w:tcW w:w="0" w:type="auto"/>
          </w:tcPr>
          <w:p w14:paraId="592822A4" w14:textId="4FCB9C97" w:rsidR="00BA05A7" w:rsidRDefault="00BA05A7" w:rsidP="00D55E23">
            <w:pPr>
              <w:rPr>
                <w:rFonts w:hint="eastAsia"/>
              </w:rPr>
            </w:pPr>
            <w:r>
              <w:rPr>
                <w:rFonts w:hint="eastAsia"/>
              </w:rPr>
              <w:t>放在方法上可提示方法参数</w:t>
            </w:r>
          </w:p>
        </w:tc>
      </w:tr>
      <w:tr w:rsidR="00BA05A7" w14:paraId="1F0E5D30" w14:textId="77777777" w:rsidTr="006F5EE5">
        <w:tc>
          <w:tcPr>
            <w:tcW w:w="0" w:type="auto"/>
          </w:tcPr>
          <w:p w14:paraId="0419719C" w14:textId="48016B33" w:rsidR="00BA05A7" w:rsidRDefault="00BA05A7" w:rsidP="00D55E23">
            <w:pPr>
              <w:rPr>
                <w:rFonts w:hint="eastAsia"/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Ctrl+h</w:t>
            </w:r>
            <w:proofErr w:type="spellEnd"/>
          </w:p>
        </w:tc>
        <w:tc>
          <w:tcPr>
            <w:tcW w:w="0" w:type="auto"/>
          </w:tcPr>
          <w:p w14:paraId="5F281083" w14:textId="5FFABACF" w:rsidR="00BA05A7" w:rsidRDefault="00BA05A7" w:rsidP="00D55E23">
            <w:pPr>
              <w:rPr>
                <w:rFonts w:hint="eastAsia"/>
              </w:rPr>
            </w:pPr>
            <w:r>
              <w:rPr>
                <w:rFonts w:hint="eastAsia"/>
              </w:rPr>
              <w:t>查看</w:t>
            </w:r>
            <w:proofErr w:type="gramStart"/>
            <w:r>
              <w:rPr>
                <w:rFonts w:hint="eastAsia"/>
              </w:rPr>
              <w:t>当前类</w:t>
            </w:r>
            <w:proofErr w:type="gramEnd"/>
            <w:r>
              <w:rPr>
                <w:rFonts w:hint="eastAsia"/>
              </w:rPr>
              <w:t>字类</w:t>
            </w:r>
          </w:p>
        </w:tc>
      </w:tr>
      <w:tr w:rsidR="00570AA4" w14:paraId="66C05DD9" w14:textId="77777777" w:rsidTr="006F5EE5">
        <w:tc>
          <w:tcPr>
            <w:tcW w:w="0" w:type="auto"/>
          </w:tcPr>
          <w:p w14:paraId="0256DE42" w14:textId="0F10159E" w:rsidR="00570AA4" w:rsidRDefault="00570AA4" w:rsidP="00D55E23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Ctrl+F12</w:t>
            </w:r>
          </w:p>
        </w:tc>
        <w:tc>
          <w:tcPr>
            <w:tcW w:w="0" w:type="auto"/>
          </w:tcPr>
          <w:p w14:paraId="59993CDA" w14:textId="6CF6DC9F" w:rsidR="00570AA4" w:rsidRDefault="00570AA4" w:rsidP="00D55E23">
            <w:pPr>
              <w:rPr>
                <w:rFonts w:hint="eastAsia"/>
              </w:rPr>
            </w:pPr>
            <w:r>
              <w:rPr>
                <w:rFonts w:hint="eastAsia"/>
              </w:rPr>
              <w:t>弹出当前类中方法集合</w:t>
            </w:r>
          </w:p>
        </w:tc>
      </w:tr>
    </w:tbl>
    <w:p w14:paraId="68F6BDF9" w14:textId="143F99B9" w:rsidR="00427216" w:rsidRDefault="006F5EE5" w:rsidP="006F5EE5">
      <w:pPr>
        <w:pStyle w:val="a5"/>
        <w:jc w:val="both"/>
      </w:pPr>
      <w:r>
        <w:t>IDEA:</w:t>
      </w:r>
    </w:p>
    <w:p w14:paraId="75C75776" w14:textId="7B734220" w:rsidR="006A1B32" w:rsidRPr="006A1B32" w:rsidRDefault="006A1B32" w:rsidP="006A1B32"/>
    <w:p w14:paraId="0FBCB3FF" w14:textId="5552068A" w:rsidR="006A1B32" w:rsidRPr="006A1B32" w:rsidRDefault="006A1B32" w:rsidP="006A1B32"/>
    <w:p w14:paraId="46D1D238" w14:textId="7A7A925F" w:rsidR="006A1B32" w:rsidRPr="006A1B32" w:rsidRDefault="006A1B32" w:rsidP="006A1B32"/>
    <w:p w14:paraId="4B4E3328" w14:textId="120D6E0F" w:rsidR="006A1B32" w:rsidRPr="006A1B32" w:rsidRDefault="006A1B32" w:rsidP="006A1B32"/>
    <w:p w14:paraId="2843F7D6" w14:textId="5287A408" w:rsidR="006A1B32" w:rsidRPr="006A1B32" w:rsidRDefault="006A1B32" w:rsidP="006A1B32"/>
    <w:p w14:paraId="38ACB833" w14:textId="55234894" w:rsidR="006A1B32" w:rsidRPr="006A1B32" w:rsidRDefault="006A1B32" w:rsidP="006A1B32"/>
    <w:p w14:paraId="45A43D9E" w14:textId="48DCA6CC" w:rsidR="006A1B32" w:rsidRPr="006A1B32" w:rsidRDefault="006A1B32" w:rsidP="006A1B32"/>
    <w:p w14:paraId="53F7B620" w14:textId="6112D78B" w:rsidR="006A1B32" w:rsidRPr="006A1B32" w:rsidRDefault="006A1B32" w:rsidP="006A1B32"/>
    <w:p w14:paraId="2AE3DB3F" w14:textId="025EBB02" w:rsidR="006A1B32" w:rsidRPr="006A1B32" w:rsidRDefault="006A1B32" w:rsidP="006A1B32"/>
    <w:p w14:paraId="0738FB45" w14:textId="300C3ABF" w:rsidR="006A1B32" w:rsidRPr="006A1B32" w:rsidRDefault="006A1B32" w:rsidP="006A1B32"/>
    <w:p w14:paraId="60367017" w14:textId="23771496" w:rsidR="006A1B32" w:rsidRPr="006A1B32" w:rsidRDefault="006A1B32" w:rsidP="006A1B32"/>
    <w:p w14:paraId="2A5D81C8" w14:textId="60488D7A" w:rsidR="006A1B32" w:rsidRPr="006A1B32" w:rsidRDefault="006A1B32" w:rsidP="006A1B32"/>
    <w:p w14:paraId="5A686785" w14:textId="7258503A" w:rsidR="006A1B32" w:rsidRPr="006A1B32" w:rsidRDefault="006A1B32" w:rsidP="006A1B32"/>
    <w:p w14:paraId="410AA506" w14:textId="5069BD02" w:rsidR="006A1B32" w:rsidRPr="006A1B32" w:rsidRDefault="006A1B32" w:rsidP="006A1B32"/>
    <w:p w14:paraId="718D4787" w14:textId="77777777" w:rsidR="00CB0BA8" w:rsidRDefault="00CB0BA8" w:rsidP="006A1B32">
      <w:pPr>
        <w:rPr>
          <w:rStyle w:val="a7"/>
          <w:sz w:val="28"/>
          <w:szCs w:val="28"/>
        </w:rPr>
      </w:pPr>
    </w:p>
    <w:p w14:paraId="6A775220" w14:textId="7C66A5D9" w:rsidR="00D55E23" w:rsidRDefault="00D55E23" w:rsidP="006A1B32">
      <w:pPr>
        <w:rPr>
          <w:rStyle w:val="a7"/>
          <w:rFonts w:hint="eastAsia"/>
          <w:sz w:val="28"/>
          <w:szCs w:val="28"/>
        </w:rPr>
      </w:pPr>
    </w:p>
    <w:p w14:paraId="37B8239E" w14:textId="77777777" w:rsidR="00D55E23" w:rsidRDefault="00D55E23" w:rsidP="006A1B32">
      <w:pPr>
        <w:rPr>
          <w:rStyle w:val="a7"/>
          <w:sz w:val="28"/>
          <w:szCs w:val="28"/>
        </w:rPr>
      </w:pPr>
    </w:p>
    <w:p w14:paraId="22A2A23E" w14:textId="77777777" w:rsidR="00BA05A7" w:rsidRDefault="00BA05A7" w:rsidP="006A1B32">
      <w:pPr>
        <w:rPr>
          <w:rStyle w:val="a7"/>
          <w:sz w:val="28"/>
          <w:szCs w:val="28"/>
        </w:rPr>
      </w:pPr>
    </w:p>
    <w:p w14:paraId="206493F3" w14:textId="77777777" w:rsidR="00570AA4" w:rsidRDefault="00570AA4" w:rsidP="006A1B32">
      <w:pPr>
        <w:rPr>
          <w:rStyle w:val="a7"/>
          <w:sz w:val="28"/>
          <w:szCs w:val="28"/>
        </w:rPr>
      </w:pPr>
    </w:p>
    <w:p w14:paraId="034FAAB1" w14:textId="4ACFAD63" w:rsidR="00751069" w:rsidRDefault="00751069" w:rsidP="006A1B32">
      <w:pPr>
        <w:rPr>
          <w:rStyle w:val="a7"/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1F8149C" wp14:editId="653B8926">
            <wp:extent cx="1704975" cy="9715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069">
        <w:rPr>
          <w:noProof/>
        </w:rPr>
        <w:t xml:space="preserve"> </w:t>
      </w:r>
      <w:r w:rsidRPr="00751069">
        <w:drawing>
          <wp:inline distT="0" distB="0" distL="0" distR="0" wp14:anchorId="0A862AAA" wp14:editId="581F7B72">
            <wp:extent cx="2419350" cy="13525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AD7" w14:textId="0890A69C" w:rsidR="00494CF9" w:rsidRDefault="00494CF9" w:rsidP="006A1B32">
      <w:pPr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object w:dxaOrig="9580" w:dyaOrig="5407" w14:anchorId="3A1B5D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79.1pt;height:270.3pt" o:ole="">
            <v:imagedata r:id="rId73" o:title=""/>
          </v:shape>
          <o:OLEObject Type="Embed" ProgID="PowerPoint.Show.12" ShapeID="_x0000_i1039" DrawAspect="Content" ObjectID="_1658427003" r:id="rId74"/>
        </w:object>
      </w:r>
    </w:p>
    <w:p w14:paraId="70DA7CB1" w14:textId="030A1151" w:rsidR="00494CF9" w:rsidRDefault="00494CF9" w:rsidP="006A1B32">
      <w:pPr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object w:dxaOrig="9580" w:dyaOrig="5407" w14:anchorId="1C1C4183">
          <v:shape id="_x0000_i1041" type="#_x0000_t75" style="width:479.1pt;height:270.3pt" o:ole="">
            <v:imagedata r:id="rId75" o:title=""/>
          </v:shape>
          <o:OLEObject Type="Embed" ProgID="PowerPoint.Show.12" ShapeID="_x0000_i1041" DrawAspect="Content" ObjectID="_1658427004" r:id="rId76"/>
        </w:object>
      </w:r>
    </w:p>
    <w:p w14:paraId="3446F1EB" w14:textId="2DC7908D" w:rsidR="00494CF9" w:rsidRDefault="00494CF9" w:rsidP="006A1B32">
      <w:pPr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object w:dxaOrig="9580" w:dyaOrig="5407" w14:anchorId="341B5B1C">
          <v:shape id="_x0000_i1043" type="#_x0000_t75" style="width:479.1pt;height:270.3pt" o:ole="">
            <v:imagedata r:id="rId77" o:title=""/>
          </v:shape>
          <o:OLEObject Type="Embed" ProgID="PowerPoint.Show.12" ShapeID="_x0000_i1043" DrawAspect="Content" ObjectID="_1658427005" r:id="rId78"/>
        </w:object>
      </w:r>
    </w:p>
    <w:p w14:paraId="5C013901" w14:textId="796B4D6F" w:rsidR="00FE6775" w:rsidRDefault="00FE6775" w:rsidP="006A1B32">
      <w:pPr>
        <w:rPr>
          <w:rStyle w:val="a7"/>
          <w:sz w:val="28"/>
          <w:szCs w:val="28"/>
        </w:rPr>
      </w:pPr>
      <w:r>
        <w:rPr>
          <w:rStyle w:val="a7"/>
          <w:rFonts w:hint="eastAsia"/>
          <w:sz w:val="28"/>
          <w:szCs w:val="28"/>
        </w:rPr>
        <w:t>或者按住鼠标滚轮上下滑动鼠标</w:t>
      </w:r>
    </w:p>
    <w:p w14:paraId="78AD33E3" w14:textId="70B180AA" w:rsidR="00494CF9" w:rsidRDefault="00494CF9" w:rsidP="006A1B32">
      <w:pPr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object w:dxaOrig="9580" w:dyaOrig="5407" w14:anchorId="64A1DF0F">
          <v:shape id="_x0000_i1045" type="#_x0000_t75" style="width:479.1pt;height:270.3pt" o:ole="">
            <v:imagedata r:id="rId79" o:title=""/>
          </v:shape>
          <o:OLEObject Type="Embed" ProgID="PowerPoint.Show.12" ShapeID="_x0000_i1045" DrawAspect="Content" ObjectID="_1658427006" r:id="rId80"/>
        </w:object>
      </w:r>
    </w:p>
    <w:p w14:paraId="0AB69CCB" w14:textId="23B10B68" w:rsidR="00EB4E6F" w:rsidRDefault="006A1B32" w:rsidP="006A1B32">
      <w:pPr>
        <w:rPr>
          <w:rStyle w:val="a7"/>
          <w:sz w:val="28"/>
          <w:szCs w:val="28"/>
        </w:rPr>
      </w:pPr>
      <w:r w:rsidRPr="006A1B32">
        <w:rPr>
          <w:rStyle w:val="a7"/>
          <w:rFonts w:hint="eastAsia"/>
          <w:sz w:val="28"/>
          <w:szCs w:val="28"/>
        </w:rPr>
        <w:t>循环简写：</w:t>
      </w:r>
      <w:r w:rsidRPr="006A1B32">
        <w:rPr>
          <w:rStyle w:val="a7"/>
          <w:rFonts w:hint="eastAsia"/>
          <w:sz w:val="28"/>
          <w:szCs w:val="28"/>
        </w:rPr>
        <w:t>5.</w:t>
      </w:r>
      <w:r w:rsidRPr="006A1B32">
        <w:rPr>
          <w:rStyle w:val="a7"/>
          <w:sz w:val="28"/>
          <w:szCs w:val="28"/>
        </w:rPr>
        <w:t>fori</w:t>
      </w:r>
      <w:r w:rsidR="00BD01BC">
        <w:rPr>
          <w:rStyle w:val="a7"/>
          <w:sz w:val="28"/>
          <w:szCs w:val="28"/>
        </w:rPr>
        <w:t xml:space="preserve">  </w:t>
      </w:r>
    </w:p>
    <w:p w14:paraId="4BAF2BBF" w14:textId="6E171E97" w:rsidR="00EB4E6F" w:rsidRDefault="00BD01BC" w:rsidP="006A1B32">
      <w:pPr>
        <w:rPr>
          <w:rStyle w:val="a7"/>
          <w:sz w:val="28"/>
          <w:szCs w:val="28"/>
        </w:rPr>
      </w:pPr>
      <w:r>
        <w:rPr>
          <w:rStyle w:val="a7"/>
          <w:rFonts w:hint="eastAsia"/>
          <w:sz w:val="28"/>
          <w:szCs w:val="28"/>
        </w:rPr>
        <w:t>变式：数组名称</w:t>
      </w:r>
      <w:r>
        <w:rPr>
          <w:rStyle w:val="a7"/>
          <w:rFonts w:hint="eastAsia"/>
          <w:sz w:val="28"/>
          <w:szCs w:val="28"/>
        </w:rPr>
        <w:t>.</w:t>
      </w:r>
      <w:proofErr w:type="spellStart"/>
      <w:r>
        <w:rPr>
          <w:rStyle w:val="a7"/>
          <w:sz w:val="28"/>
          <w:szCs w:val="28"/>
        </w:rPr>
        <w:t>fori</w:t>
      </w:r>
      <w:proofErr w:type="spellEnd"/>
      <w:r w:rsidR="00241758">
        <w:rPr>
          <w:rStyle w:val="a7"/>
          <w:rFonts w:hint="eastAsia"/>
          <w:sz w:val="28"/>
          <w:szCs w:val="28"/>
        </w:rPr>
        <w:t>(</w:t>
      </w:r>
      <w:r w:rsidR="00241758">
        <w:rPr>
          <w:rStyle w:val="a7"/>
          <w:rFonts w:hint="eastAsia"/>
          <w:sz w:val="28"/>
          <w:szCs w:val="28"/>
        </w:rPr>
        <w:t>正序</w:t>
      </w:r>
      <w:r w:rsidR="00241758">
        <w:rPr>
          <w:rStyle w:val="a7"/>
          <w:sz w:val="28"/>
          <w:szCs w:val="28"/>
        </w:rPr>
        <w:t>)</w:t>
      </w:r>
      <w:r w:rsidR="00EB4E6F">
        <w:rPr>
          <w:rStyle w:val="a7"/>
          <w:sz w:val="28"/>
          <w:szCs w:val="28"/>
        </w:rPr>
        <w:t xml:space="preserve">     </w:t>
      </w:r>
      <w:r w:rsidR="00EB4E6F">
        <w:rPr>
          <w:rStyle w:val="a7"/>
          <w:rFonts w:hint="eastAsia"/>
          <w:sz w:val="28"/>
          <w:szCs w:val="28"/>
        </w:rPr>
        <w:t>数组名称</w:t>
      </w:r>
      <w:r w:rsidR="00EB4E6F">
        <w:rPr>
          <w:rStyle w:val="a7"/>
          <w:rFonts w:hint="eastAsia"/>
          <w:sz w:val="28"/>
          <w:szCs w:val="28"/>
        </w:rPr>
        <w:t>.</w:t>
      </w:r>
      <w:proofErr w:type="spellStart"/>
      <w:r w:rsidR="00EB4E6F">
        <w:rPr>
          <w:rStyle w:val="a7"/>
          <w:sz w:val="28"/>
          <w:szCs w:val="28"/>
        </w:rPr>
        <w:t>forr</w:t>
      </w:r>
      <w:proofErr w:type="spellEnd"/>
      <w:r w:rsidR="00EB4E6F">
        <w:rPr>
          <w:rStyle w:val="a7"/>
          <w:sz w:val="28"/>
          <w:szCs w:val="28"/>
        </w:rPr>
        <w:t>(</w:t>
      </w:r>
      <w:r w:rsidR="00EB4E6F">
        <w:rPr>
          <w:rStyle w:val="a7"/>
          <w:rFonts w:hint="eastAsia"/>
          <w:sz w:val="28"/>
          <w:szCs w:val="28"/>
        </w:rPr>
        <w:t>倒序</w:t>
      </w:r>
      <w:r w:rsidR="00EB4E6F">
        <w:rPr>
          <w:rStyle w:val="a7"/>
          <w:sz w:val="28"/>
          <w:szCs w:val="28"/>
        </w:rPr>
        <w:t>)</w:t>
      </w:r>
    </w:p>
    <w:p w14:paraId="07FD7F58" w14:textId="255D2345" w:rsidR="008A29CA" w:rsidRPr="00241758" w:rsidRDefault="008A29CA" w:rsidP="006A1B32">
      <w:pPr>
        <w:rPr>
          <w:rStyle w:val="a7"/>
          <w:sz w:val="28"/>
          <w:szCs w:val="28"/>
        </w:rPr>
      </w:pPr>
      <w:r>
        <w:rPr>
          <w:rStyle w:val="a7"/>
          <w:rFonts w:hint="eastAsia"/>
          <w:sz w:val="28"/>
          <w:szCs w:val="28"/>
        </w:rPr>
        <w:t>增强</w:t>
      </w:r>
      <w:r>
        <w:rPr>
          <w:rStyle w:val="a7"/>
          <w:rFonts w:hint="eastAsia"/>
          <w:sz w:val="28"/>
          <w:szCs w:val="28"/>
        </w:rPr>
        <w:t>for</w:t>
      </w:r>
      <w:r>
        <w:rPr>
          <w:rStyle w:val="a7"/>
          <w:rFonts w:hint="eastAsia"/>
          <w:sz w:val="28"/>
          <w:szCs w:val="28"/>
        </w:rPr>
        <w:t>：数组名称</w:t>
      </w:r>
      <w:r>
        <w:rPr>
          <w:rStyle w:val="a7"/>
          <w:rFonts w:hint="eastAsia"/>
          <w:sz w:val="28"/>
          <w:szCs w:val="28"/>
        </w:rPr>
        <w:t>.</w:t>
      </w:r>
      <w:r>
        <w:rPr>
          <w:rStyle w:val="a7"/>
          <w:sz w:val="28"/>
          <w:szCs w:val="28"/>
        </w:rPr>
        <w:t>for</w:t>
      </w:r>
    </w:p>
    <w:p w14:paraId="5503B81D" w14:textId="77777777" w:rsidR="005B49CA" w:rsidRDefault="004110C8" w:rsidP="006A1B32">
      <w:pPr>
        <w:rPr>
          <w:b/>
          <w:bCs/>
          <w:sz w:val="28"/>
          <w:szCs w:val="28"/>
        </w:rPr>
      </w:pPr>
      <w:r>
        <w:rPr>
          <w:rStyle w:val="a7"/>
          <w:rFonts w:hint="eastAsia"/>
          <w:sz w:val="28"/>
          <w:szCs w:val="28"/>
        </w:rPr>
        <w:lastRenderedPageBreak/>
        <w:t>快速生成</w:t>
      </w:r>
      <w:r>
        <w:rPr>
          <w:rStyle w:val="a7"/>
          <w:rFonts w:hint="eastAsia"/>
          <w:sz w:val="28"/>
          <w:szCs w:val="28"/>
        </w:rPr>
        <w:t>Getter</w:t>
      </w:r>
      <w:r>
        <w:rPr>
          <w:rStyle w:val="a7"/>
          <w:rFonts w:hint="eastAsia"/>
          <w:sz w:val="28"/>
          <w:szCs w:val="28"/>
        </w:rPr>
        <w:t>，</w:t>
      </w:r>
      <w:r>
        <w:rPr>
          <w:rStyle w:val="a7"/>
          <w:rFonts w:hint="eastAsia"/>
          <w:sz w:val="28"/>
          <w:szCs w:val="28"/>
        </w:rPr>
        <w:t>Setter</w:t>
      </w:r>
      <w:r>
        <w:rPr>
          <w:rStyle w:val="a7"/>
          <w:rFonts w:hint="eastAsia"/>
          <w:sz w:val="28"/>
          <w:szCs w:val="28"/>
        </w:rPr>
        <w:t>，</w:t>
      </w:r>
      <w:r w:rsidRPr="004110C8">
        <w:rPr>
          <w:b/>
          <w:bCs/>
          <w:sz w:val="28"/>
          <w:szCs w:val="28"/>
        </w:rPr>
        <w:t>无参数的构造方法</w:t>
      </w:r>
      <w:r>
        <w:rPr>
          <w:rFonts w:hint="eastAsia"/>
          <w:b/>
          <w:bCs/>
          <w:sz w:val="28"/>
          <w:szCs w:val="28"/>
        </w:rPr>
        <w:t>和</w:t>
      </w:r>
      <w:r w:rsidRPr="004110C8">
        <w:rPr>
          <w:b/>
          <w:bCs/>
          <w:sz w:val="28"/>
          <w:szCs w:val="28"/>
        </w:rPr>
        <w:t>全参数的构造方法</w:t>
      </w:r>
      <w:r w:rsidR="005B49CA">
        <w:rPr>
          <w:rFonts w:hint="eastAsia"/>
          <w:b/>
          <w:bCs/>
          <w:sz w:val="28"/>
          <w:szCs w:val="28"/>
        </w:rPr>
        <w:t>：</w:t>
      </w:r>
      <w:proofErr w:type="spellStart"/>
      <w:r w:rsidR="005B49CA">
        <w:rPr>
          <w:rFonts w:hint="eastAsia"/>
          <w:b/>
          <w:bCs/>
          <w:sz w:val="28"/>
          <w:szCs w:val="28"/>
        </w:rPr>
        <w:t>Alt+Insert</w:t>
      </w:r>
      <w:proofErr w:type="spellEnd"/>
    </w:p>
    <w:p w14:paraId="2D5AB924" w14:textId="1BE59B79" w:rsidR="006A1B32" w:rsidRDefault="005B49CA" w:rsidP="006A1B32">
      <w:pPr>
        <w:rPr>
          <w:b/>
          <w:bCs/>
          <w:sz w:val="28"/>
          <w:szCs w:val="28"/>
        </w:rPr>
      </w:pPr>
      <w:r w:rsidRPr="005B49CA">
        <w:rPr>
          <w:rFonts w:hint="eastAsia"/>
          <w:b/>
          <w:bCs/>
          <w:sz w:val="28"/>
          <w:szCs w:val="28"/>
        </w:rPr>
        <w:t>重写</w:t>
      </w:r>
      <w:proofErr w:type="spellStart"/>
      <w:r w:rsidRPr="005B49CA">
        <w:rPr>
          <w:rFonts w:hint="eastAsia"/>
          <w:b/>
          <w:bCs/>
          <w:sz w:val="28"/>
          <w:szCs w:val="28"/>
        </w:rPr>
        <w:t>hashCode</w:t>
      </w:r>
      <w:proofErr w:type="spellEnd"/>
      <w:r w:rsidRPr="005B49CA">
        <w:rPr>
          <w:rFonts w:hint="eastAsia"/>
          <w:b/>
          <w:bCs/>
          <w:sz w:val="28"/>
          <w:szCs w:val="28"/>
        </w:rPr>
        <w:t>方法和</w:t>
      </w:r>
      <w:r w:rsidRPr="005B49CA">
        <w:rPr>
          <w:rFonts w:hint="eastAsia"/>
          <w:b/>
          <w:bCs/>
          <w:sz w:val="28"/>
          <w:szCs w:val="28"/>
        </w:rPr>
        <w:t>equals</w:t>
      </w:r>
      <w:r w:rsidRPr="005B49CA">
        <w:rPr>
          <w:rFonts w:hint="eastAsia"/>
          <w:b/>
          <w:bCs/>
          <w:sz w:val="28"/>
          <w:szCs w:val="28"/>
        </w:rPr>
        <w:t>方法</w:t>
      </w:r>
      <w:r w:rsidR="004110C8">
        <w:rPr>
          <w:rFonts w:hint="eastAsia"/>
          <w:b/>
          <w:bCs/>
          <w:sz w:val="28"/>
          <w:szCs w:val="28"/>
        </w:rPr>
        <w:t>：</w:t>
      </w:r>
      <w:proofErr w:type="spellStart"/>
      <w:r w:rsidR="004110C8">
        <w:rPr>
          <w:rFonts w:hint="eastAsia"/>
          <w:b/>
          <w:bCs/>
          <w:sz w:val="28"/>
          <w:szCs w:val="28"/>
        </w:rPr>
        <w:t>Alt+Insert</w:t>
      </w:r>
      <w:proofErr w:type="spellEnd"/>
      <w:r>
        <w:rPr>
          <w:rFonts w:hint="eastAsia"/>
          <w:b/>
          <w:bCs/>
          <w:sz w:val="28"/>
          <w:szCs w:val="28"/>
        </w:rPr>
        <w:t>，</w:t>
      </w:r>
      <w:r>
        <w:rPr>
          <w:rFonts w:hint="eastAsia"/>
          <w:b/>
          <w:bCs/>
          <w:sz w:val="28"/>
          <w:szCs w:val="28"/>
        </w:rPr>
        <w:t>next</w:t>
      </w:r>
      <w:r>
        <w:rPr>
          <w:rFonts w:hint="eastAsia"/>
          <w:b/>
          <w:bCs/>
          <w:sz w:val="28"/>
          <w:szCs w:val="28"/>
        </w:rPr>
        <w:t>、</w:t>
      </w:r>
      <w:r>
        <w:rPr>
          <w:rFonts w:hint="eastAsia"/>
          <w:b/>
          <w:bCs/>
          <w:sz w:val="28"/>
          <w:szCs w:val="28"/>
        </w:rPr>
        <w:t>next</w:t>
      </w:r>
      <w:r>
        <w:rPr>
          <w:rFonts w:hint="eastAsia"/>
          <w:b/>
          <w:bCs/>
          <w:sz w:val="28"/>
          <w:szCs w:val="28"/>
        </w:rPr>
        <w:t>、</w:t>
      </w:r>
      <w:r>
        <w:rPr>
          <w:rFonts w:hint="eastAsia"/>
          <w:b/>
          <w:bCs/>
          <w:sz w:val="28"/>
          <w:szCs w:val="28"/>
        </w:rPr>
        <w:t>finish</w:t>
      </w:r>
    </w:p>
    <w:p w14:paraId="528A24BB" w14:textId="2469FC44" w:rsidR="002561EF" w:rsidRDefault="002561EF" w:rsidP="006A1B3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快速生成异常处理方法：</w:t>
      </w:r>
      <w:proofErr w:type="spellStart"/>
      <w:r>
        <w:rPr>
          <w:rFonts w:hint="eastAsia"/>
          <w:b/>
          <w:bCs/>
          <w:sz w:val="28"/>
          <w:szCs w:val="28"/>
        </w:rPr>
        <w:t>Alt+Insert</w:t>
      </w:r>
      <w:proofErr w:type="spellEnd"/>
    </w:p>
    <w:p w14:paraId="3C0CC0E1" w14:textId="5CD8C265" w:rsidR="005324D3" w:rsidRDefault="005324D3" w:rsidP="006A1B3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继承：在子类中直</w:t>
      </w:r>
      <w:proofErr w:type="gramStart"/>
      <w:r>
        <w:rPr>
          <w:rFonts w:hint="eastAsia"/>
          <w:b/>
          <w:bCs/>
          <w:sz w:val="28"/>
          <w:szCs w:val="28"/>
        </w:rPr>
        <w:t>接写父</w:t>
      </w:r>
      <w:proofErr w:type="gramEnd"/>
      <w:r>
        <w:rPr>
          <w:rFonts w:hint="eastAsia"/>
          <w:b/>
          <w:bCs/>
          <w:sz w:val="28"/>
          <w:szCs w:val="28"/>
        </w:rPr>
        <w:t>类函数名并回车可生成覆盖重写的函数</w:t>
      </w:r>
      <w:r w:rsidR="005211D8">
        <w:rPr>
          <w:rFonts w:hint="eastAsia"/>
          <w:b/>
          <w:bCs/>
          <w:sz w:val="28"/>
          <w:szCs w:val="28"/>
        </w:rPr>
        <w:t>（</w:t>
      </w:r>
      <w:r w:rsidR="005211D8">
        <w:rPr>
          <w:rFonts w:hint="eastAsia"/>
          <w:b/>
          <w:bCs/>
          <w:sz w:val="28"/>
          <w:szCs w:val="28"/>
        </w:rPr>
        <w:t>Ctrl</w:t>
      </w:r>
      <w:r w:rsidR="005211D8">
        <w:rPr>
          <w:b/>
          <w:bCs/>
          <w:sz w:val="28"/>
          <w:szCs w:val="28"/>
        </w:rPr>
        <w:t xml:space="preserve"> </w:t>
      </w:r>
      <w:r w:rsidR="005211D8">
        <w:rPr>
          <w:rFonts w:hint="eastAsia"/>
          <w:b/>
          <w:bCs/>
          <w:sz w:val="28"/>
          <w:szCs w:val="28"/>
        </w:rPr>
        <w:t>+</w:t>
      </w:r>
      <w:r w:rsidR="005211D8">
        <w:rPr>
          <w:b/>
          <w:bCs/>
          <w:sz w:val="28"/>
          <w:szCs w:val="28"/>
        </w:rPr>
        <w:t xml:space="preserve"> </w:t>
      </w:r>
      <w:r w:rsidR="005211D8">
        <w:rPr>
          <w:rFonts w:hint="eastAsia"/>
          <w:b/>
          <w:bCs/>
          <w:sz w:val="28"/>
          <w:szCs w:val="28"/>
        </w:rPr>
        <w:t>o</w:t>
      </w:r>
      <w:r w:rsidR="005211D8">
        <w:rPr>
          <w:rFonts w:hint="eastAsia"/>
          <w:b/>
          <w:bCs/>
          <w:sz w:val="28"/>
          <w:szCs w:val="28"/>
        </w:rPr>
        <w:t>）</w:t>
      </w:r>
    </w:p>
    <w:p w14:paraId="6E5627B0" w14:textId="764771A9" w:rsidR="004E6C17" w:rsidRDefault="00E801E9" w:rsidP="006A1B32">
      <w:pPr>
        <w:rPr>
          <w:b/>
          <w:bCs/>
          <w:sz w:val="28"/>
          <w:szCs w:val="28"/>
        </w:rPr>
      </w:pPr>
      <w:r w:rsidRPr="005211D8">
        <w:rPr>
          <w:rFonts w:hint="eastAsia"/>
          <w:b/>
          <w:bCs/>
          <w:color w:val="FF0000"/>
          <w:sz w:val="28"/>
          <w:szCs w:val="28"/>
        </w:rPr>
        <w:t>（接口或）</w:t>
      </w:r>
      <w:r w:rsidR="004E6C17" w:rsidRPr="005211D8">
        <w:rPr>
          <w:rFonts w:hint="eastAsia"/>
          <w:b/>
          <w:bCs/>
          <w:color w:val="FF0000"/>
          <w:sz w:val="28"/>
          <w:szCs w:val="28"/>
        </w:rPr>
        <w:t>抽象类</w:t>
      </w:r>
      <w:r w:rsidR="004E6C17">
        <w:rPr>
          <w:rFonts w:hint="eastAsia"/>
          <w:b/>
          <w:bCs/>
          <w:sz w:val="28"/>
          <w:szCs w:val="28"/>
        </w:rPr>
        <w:t>子类：放在子类上</w:t>
      </w:r>
      <w:r w:rsidR="004E6C17">
        <w:rPr>
          <w:rFonts w:hint="eastAsia"/>
          <w:b/>
          <w:bCs/>
          <w:sz w:val="28"/>
          <w:szCs w:val="28"/>
        </w:rPr>
        <w:t>alt+</w:t>
      </w:r>
      <w:r w:rsidR="004E6C17">
        <w:rPr>
          <w:rFonts w:hint="eastAsia"/>
          <w:b/>
          <w:bCs/>
          <w:sz w:val="28"/>
          <w:szCs w:val="28"/>
        </w:rPr>
        <w:t>回车，选中第一项可直接</w:t>
      </w:r>
      <w:proofErr w:type="gramStart"/>
      <w:r w:rsidR="004E6C17">
        <w:rPr>
          <w:rFonts w:hint="eastAsia"/>
          <w:b/>
          <w:bCs/>
          <w:sz w:val="28"/>
          <w:szCs w:val="28"/>
        </w:rPr>
        <w:t>创建父类抽象方法</w:t>
      </w:r>
      <w:proofErr w:type="gramEnd"/>
      <w:r w:rsidR="00BA05A7">
        <w:rPr>
          <w:rFonts w:hint="eastAsia"/>
          <w:b/>
          <w:bCs/>
          <w:sz w:val="28"/>
          <w:szCs w:val="28"/>
        </w:rPr>
        <w:t>（或者直接</w:t>
      </w:r>
      <w:r w:rsidR="00BA05A7">
        <w:rPr>
          <w:rFonts w:hint="eastAsia"/>
          <w:b/>
          <w:bCs/>
          <w:sz w:val="28"/>
          <w:szCs w:val="28"/>
        </w:rPr>
        <w:t>Ctrl</w:t>
      </w:r>
      <w:r w:rsidR="00BA05A7">
        <w:rPr>
          <w:b/>
          <w:bCs/>
          <w:sz w:val="28"/>
          <w:szCs w:val="28"/>
        </w:rPr>
        <w:t xml:space="preserve"> </w:t>
      </w:r>
      <w:r w:rsidR="00BA05A7">
        <w:rPr>
          <w:rFonts w:hint="eastAsia"/>
          <w:b/>
          <w:bCs/>
          <w:sz w:val="28"/>
          <w:szCs w:val="28"/>
        </w:rPr>
        <w:t>+</w:t>
      </w:r>
      <w:r w:rsidR="00BA05A7">
        <w:rPr>
          <w:b/>
          <w:bCs/>
          <w:sz w:val="28"/>
          <w:szCs w:val="28"/>
        </w:rPr>
        <w:t xml:space="preserve"> </w:t>
      </w:r>
      <w:proofErr w:type="spellStart"/>
      <w:r w:rsidR="00BA05A7">
        <w:rPr>
          <w:rFonts w:hint="eastAsia"/>
          <w:b/>
          <w:bCs/>
          <w:sz w:val="28"/>
          <w:szCs w:val="28"/>
        </w:rPr>
        <w:t>i</w:t>
      </w:r>
      <w:proofErr w:type="spellEnd"/>
      <w:r w:rsidR="005211D8">
        <w:rPr>
          <w:rFonts w:hint="eastAsia"/>
          <w:b/>
          <w:bCs/>
          <w:sz w:val="28"/>
          <w:szCs w:val="28"/>
        </w:rPr>
        <w:t>/Ctrl</w:t>
      </w:r>
      <w:r w:rsidR="005211D8">
        <w:rPr>
          <w:b/>
          <w:bCs/>
          <w:sz w:val="28"/>
          <w:szCs w:val="28"/>
        </w:rPr>
        <w:t xml:space="preserve"> </w:t>
      </w:r>
      <w:r w:rsidR="005211D8">
        <w:rPr>
          <w:rFonts w:hint="eastAsia"/>
          <w:b/>
          <w:bCs/>
          <w:sz w:val="28"/>
          <w:szCs w:val="28"/>
        </w:rPr>
        <w:t>+</w:t>
      </w:r>
      <w:r w:rsidR="005211D8">
        <w:rPr>
          <w:b/>
          <w:bCs/>
          <w:sz w:val="28"/>
          <w:szCs w:val="28"/>
        </w:rPr>
        <w:t xml:space="preserve"> </w:t>
      </w:r>
      <w:r w:rsidR="005211D8">
        <w:rPr>
          <w:rFonts w:hint="eastAsia"/>
          <w:b/>
          <w:bCs/>
          <w:sz w:val="28"/>
          <w:szCs w:val="28"/>
        </w:rPr>
        <w:t>o</w:t>
      </w:r>
      <w:r w:rsidR="00BA05A7">
        <w:rPr>
          <w:rFonts w:hint="eastAsia"/>
          <w:b/>
          <w:bCs/>
          <w:sz w:val="28"/>
          <w:szCs w:val="28"/>
        </w:rPr>
        <w:t>）</w:t>
      </w:r>
    </w:p>
    <w:p w14:paraId="676440F3" w14:textId="55A15C05" w:rsidR="00E04824" w:rsidRDefault="00E04824" w:rsidP="006A1B3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….var</w:t>
      </w:r>
      <w:r>
        <w:rPr>
          <w:rFonts w:hint="eastAsia"/>
          <w:b/>
          <w:bCs/>
          <w:sz w:val="28"/>
          <w:szCs w:val="28"/>
        </w:rPr>
        <w:t>可直接补上对应赋值语句</w:t>
      </w:r>
    </w:p>
    <w:p w14:paraId="2A541D1C" w14:textId="2730EB62" w:rsidR="00841013" w:rsidRPr="004110C8" w:rsidRDefault="00841013" w:rsidP="006A1B3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F2</w:t>
      </w:r>
      <w:r>
        <w:rPr>
          <w:rFonts w:hint="eastAsia"/>
          <w:b/>
          <w:bCs/>
          <w:sz w:val="28"/>
          <w:szCs w:val="28"/>
        </w:rPr>
        <w:t>：定位程序代码需要改进的地方</w:t>
      </w:r>
    </w:p>
    <w:sectPr w:rsidR="00841013" w:rsidRPr="004110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李 士朋" w:date="2020-04-23T22:35:00Z" w:initials="李">
    <w:p w14:paraId="514F7489" w14:textId="3B64DECC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可直接用类名称</w:t>
      </w:r>
      <w:r>
        <w:rPr>
          <w:rFonts w:hint="eastAsia"/>
        </w:rPr>
        <w:t>.</w:t>
      </w:r>
      <w:r>
        <w:rPr>
          <w:rFonts w:hint="eastAsia"/>
        </w:rPr>
        <w:t>方法名调用，且推荐使用这种方法</w:t>
      </w:r>
    </w:p>
  </w:comment>
  <w:comment w:id="2" w:author="李 士朋" w:date="2020-06-06T20:08:00Z" w:initials="李">
    <w:p w14:paraId="277BCED5" w14:textId="0907F3F4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this</w:t>
      </w:r>
      <w:r>
        <w:rPr>
          <w:rFonts w:hint="eastAsia"/>
        </w:rPr>
        <w:t>（参数）调用哪个构造方法，括号里就要传相应类型参数</w:t>
      </w:r>
    </w:p>
  </w:comment>
  <w:comment w:id="3" w:author="李 士朋" w:date="2020-05-31T22:15:00Z" w:initials="李">
    <w:p w14:paraId="7CBBF89E" w14:textId="5315DEE1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可通过类名直接调用</w:t>
      </w:r>
    </w:p>
  </w:comment>
  <w:comment w:id="86" w:author="李 士朋" w:date="2020-07-06T10:09:00Z" w:initials="李">
    <w:p w14:paraId="46EEC0ED" w14:textId="31A5200F" w:rsidR="0035596C" w:rsidRDefault="0035596C">
      <w:pPr>
        <w:pStyle w:val="af"/>
      </w:pPr>
      <w:r>
        <w:rPr>
          <w:rStyle w:val="ae"/>
        </w:rPr>
        <w:annotationRef/>
      </w:r>
      <w:r>
        <w:t>W</w:t>
      </w:r>
      <w:r>
        <w:rPr>
          <w:rFonts w:hint="eastAsia"/>
        </w:rPr>
        <w:t>indows</w:t>
      </w:r>
      <w:r>
        <w:rPr>
          <w:rFonts w:hint="eastAsia"/>
        </w:rPr>
        <w:t>为；，</w:t>
      </w:r>
      <w:r>
        <w:t>Linux</w:t>
      </w:r>
      <w:r>
        <w:rPr>
          <w:rFonts w:hint="eastAsia"/>
        </w:rPr>
        <w:t>为：</w:t>
      </w:r>
    </w:p>
  </w:comment>
  <w:comment w:id="87" w:author="李 士朋" w:date="2020-07-06T10:08:00Z" w:initials="李">
    <w:p w14:paraId="2B9A07F5" w14:textId="05760F3E" w:rsidR="0035596C" w:rsidRDefault="0035596C">
      <w:pPr>
        <w:pStyle w:val="af"/>
      </w:pPr>
      <w:r>
        <w:rPr>
          <w:rStyle w:val="ae"/>
        </w:rPr>
        <w:annotationRef/>
      </w:r>
      <w:r>
        <w:t>W</w:t>
      </w:r>
      <w:r>
        <w:rPr>
          <w:rFonts w:hint="eastAsia"/>
        </w:rPr>
        <w:t>indows</w:t>
      </w:r>
      <w:r>
        <w:rPr>
          <w:rFonts w:hint="eastAsia"/>
        </w:rPr>
        <w:t>为</w:t>
      </w:r>
      <w:r>
        <w:t>\</w:t>
      </w:r>
      <w:r>
        <w:rPr>
          <w:rFonts w:hint="eastAsia"/>
        </w:rPr>
        <w:t>，</w:t>
      </w:r>
      <w:r>
        <w:t>Linux</w:t>
      </w:r>
      <w:r>
        <w:rPr>
          <w:rFonts w:hint="eastAsia"/>
        </w:rPr>
        <w:t>为</w:t>
      </w:r>
      <w:r>
        <w:rPr>
          <w:rFonts w:hint="eastAsia"/>
        </w:rPr>
        <w:t>/</w:t>
      </w:r>
    </w:p>
  </w:comment>
  <w:comment w:id="88" w:author="李 士朋" w:date="2020-07-07T09:19:00Z" w:initials="李">
    <w:p w14:paraId="484F13EE" w14:textId="7AD24784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可包含被隐藏的文件夹</w:t>
      </w:r>
    </w:p>
  </w:comment>
  <w:comment w:id="89" w:author="李 士朋" w:date="2020-07-08T09:57:00Z" w:initials="李">
    <w:p w14:paraId="313F3B5A" w14:textId="55895B8F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可用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</w:comment>
  <w:comment w:id="90" w:author="李 士朋" w:date="2020-07-08T10:00:00Z" w:initials="李">
    <w:p w14:paraId="1D8BB68F" w14:textId="3F7C26F5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可用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</w:comment>
  <w:comment w:id="91" w:author="李 士朋" w:date="2020-07-06T09:50:00Z" w:initials="李">
    <w:p w14:paraId="75505C09" w14:textId="150DC9B3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函数式接口</w:t>
      </w:r>
    </w:p>
  </w:comment>
  <w:comment w:id="92" w:author="李 士朋" w:date="2020-06-16T09:42:00Z" w:initials="李">
    <w:p w14:paraId="4D4C3D88" w14:textId="6AC51D30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只能用一次</w:t>
      </w:r>
      <w:r>
        <w:rPr>
          <w:rFonts w:hint="eastAsia"/>
        </w:rPr>
        <w:t>start</w:t>
      </w:r>
    </w:p>
  </w:comment>
  <w:comment w:id="93" w:author="李 士朋" w:date="2020-06-16T10:19:00Z" w:initials="李">
    <w:p w14:paraId="423FC061" w14:textId="6A4E3C9E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静态方法，通过类名称调用</w:t>
      </w:r>
    </w:p>
  </w:comment>
  <w:comment w:id="94" w:author="李 士朋" w:date="2020-06-16T10:13:00Z" w:initials="李">
    <w:p w14:paraId="38A3DC21" w14:textId="092FBD6D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super</w:t>
      </w:r>
      <w:r>
        <w:rPr>
          <w:rFonts w:hint="eastAsia"/>
        </w:rPr>
        <w:t>（</w:t>
      </w:r>
      <w:r>
        <w:rPr>
          <w:rFonts w:hint="eastAsia"/>
        </w:rPr>
        <w:t>name</w:t>
      </w:r>
      <w:r>
        <w:rPr>
          <w:rFonts w:hint="eastAsia"/>
        </w:rPr>
        <w:t>）</w:t>
      </w:r>
    </w:p>
  </w:comment>
  <w:comment w:id="95" w:author="李 士朋" w:date="2020-06-16T10:20:00Z" w:initials="李">
    <w:p w14:paraId="6371220F" w14:textId="3F98F34E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静态方法，通过类名称调用</w:t>
      </w:r>
    </w:p>
  </w:comment>
  <w:comment w:id="96" w:author="李 士朋" w:date="2020-06-19T09:53:00Z" w:initials="李">
    <w:p w14:paraId="7F202335" w14:textId="62AB1682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接口的实现类对象</w:t>
      </w:r>
    </w:p>
  </w:comment>
  <w:comment w:id="97" w:author="李 士朋" w:date="2020-06-19T09:53:00Z" w:initials="李">
    <w:p w14:paraId="265DD07B" w14:textId="71CC26F1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可放在</w:t>
      </w:r>
      <w:r>
        <w:rPr>
          <w:rFonts w:hint="eastAsia"/>
        </w:rPr>
        <w:t>finally</w:t>
      </w:r>
      <w:r>
        <w:rPr>
          <w:rFonts w:hint="eastAsia"/>
        </w:rPr>
        <w:t>中，使得无论是否出现异常都会释放锁</w:t>
      </w:r>
    </w:p>
  </w:comment>
  <w:comment w:id="99" w:author="李 士朋" w:date="2020-06-15T19:04:00Z" w:initials="李">
    <w:p w14:paraId="4BDA2F37" w14:textId="3CB0CD12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此时</w:t>
      </w:r>
      <w:r>
        <w:rPr>
          <w:rFonts w:hint="eastAsia"/>
        </w:rPr>
        <w:t>try</w:t>
      </w:r>
      <w:r>
        <w:rPr>
          <w:rFonts w:hint="eastAsia"/>
        </w:rPr>
        <w:t>中异常之后的代码都不会运行</w:t>
      </w:r>
    </w:p>
  </w:comment>
  <w:comment w:id="100" w:author="李 士朋" w:date="2020-06-15T19:18:00Z" w:initials="李">
    <w:p w14:paraId="0A09D330" w14:textId="1147E234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由于</w:t>
      </w:r>
      <w:r>
        <w:rPr>
          <w:rFonts w:hint="eastAsia"/>
        </w:rPr>
        <w:t>finally</w:t>
      </w:r>
      <w:r>
        <w:rPr>
          <w:rFonts w:hint="eastAsia"/>
        </w:rPr>
        <w:t>中语句一定被执行</w:t>
      </w:r>
    </w:p>
  </w:comment>
  <w:comment w:id="101" w:author="李 士朋" w:date="2020-06-15T19:39:00Z" w:initials="李">
    <w:p w14:paraId="0855E23C" w14:textId="751B6C12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try</w:t>
      </w:r>
      <w:r>
        <w:t>…</w:t>
      </w:r>
      <w:r>
        <w:rPr>
          <w:rFonts w:hint="eastAsia"/>
        </w:rPr>
        <w:t>catch</w:t>
      </w:r>
    </w:p>
  </w:comment>
  <w:comment w:id="102" w:author="李 士朋" w:date="2020-06-15T19:40:00Z" w:initials="李">
    <w:p w14:paraId="380DF4BD" w14:textId="50BBDFE9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throws</w:t>
      </w:r>
    </w:p>
  </w:comment>
  <w:comment w:id="103" w:author="李 士朋" w:date="2020-06-13T10:59:00Z" w:initials="李">
    <w:p w14:paraId="43659DD8" w14:textId="59872417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重写了</w:t>
      </w:r>
      <w:r>
        <w:rPr>
          <w:rFonts w:hint="eastAsia"/>
        </w:rPr>
        <w:t>object</w:t>
      </w:r>
      <w:r>
        <w:rPr>
          <w:rFonts w:hint="eastAsia"/>
        </w:rPr>
        <w:t>类的</w:t>
      </w:r>
      <w:r>
        <w:rPr>
          <w:rFonts w:hint="eastAsia"/>
        </w:rPr>
        <w:t>toString</w:t>
      </w:r>
      <w:r>
        <w:rPr>
          <w:rFonts w:hint="eastAsia"/>
        </w:rPr>
        <w:t>方法</w:t>
      </w:r>
    </w:p>
  </w:comment>
  <w:comment w:id="104" w:author="李 士朋" w:date="2020-05-28T23:13:00Z" w:initials="李">
    <w:p w14:paraId="53A2E8E2" w14:textId="0BEA58A5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静态方法，使用类名称调用</w:t>
      </w:r>
    </w:p>
  </w:comment>
  <w:comment w:id="105" w:author="李 士朋" w:date="2020-05-28T23:13:00Z" w:initials="李">
    <w:p w14:paraId="766065BB" w14:textId="1528B884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静态方法，使用类名称调用</w:t>
      </w:r>
    </w:p>
  </w:comment>
  <w:comment w:id="106" w:author="李 士朋" w:date="2020-05-28T23:14:00Z" w:initials="李">
    <w:p w14:paraId="07514923" w14:textId="563B56CD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静态方法，使用类名称调用</w:t>
      </w:r>
    </w:p>
  </w:comment>
  <w:comment w:id="107" w:author="李 士朋" w:date="2020-05-28T23:23:00Z" w:initials="李">
    <w:p w14:paraId="189E2E5D" w14:textId="7949B13B" w:rsidR="0035596C" w:rsidRPr="009A3D0B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静态方法，使用类名称调用</w:t>
      </w:r>
    </w:p>
  </w:comment>
  <w:comment w:id="108" w:author="李 士朋" w:date="2020-05-28T23:23:00Z" w:initials="李">
    <w:p w14:paraId="1B212F34" w14:textId="20AB7128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推荐使用匿名内部类来实现接口并定义排序方法</w:t>
      </w:r>
    </w:p>
  </w:comment>
  <w:comment w:id="110" w:author="李 士朋" w:date="2020-05-26T23:27:00Z" w:initials="李">
    <w:p w14:paraId="12E7F5E3" w14:textId="366B6AEB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继承</w:t>
      </w:r>
    </w:p>
  </w:comment>
  <w:comment w:id="111" w:author="李 士朋" w:date="2020-05-20T23:21:00Z" w:initials="李">
    <w:p w14:paraId="69FE1D1B" w14:textId="5B348C3C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继承</w:t>
      </w:r>
    </w:p>
  </w:comment>
  <w:comment w:id="112" w:author="李 士朋" w:date="2020-05-20T23:21:00Z" w:initials="李">
    <w:p w14:paraId="09F4BA3C" w14:textId="391B4425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父类</w:t>
      </w:r>
    </w:p>
  </w:comment>
  <w:comment w:id="113" w:author="李 士朋" w:date="2020-06-06T20:24:00Z" w:initials="李">
    <w:p w14:paraId="1A2FAB17" w14:textId="4B4F53FE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指外部类、内部类以及内部类的</w:t>
      </w:r>
      <w:r w:rsidRPr="001D4CE5">
        <w:rPr>
          <w:rFonts w:hint="eastAsia"/>
          <w:color w:val="000000" w:themeColor="text1"/>
        </w:rPr>
        <w:t>方法</w:t>
      </w:r>
      <w:r>
        <w:rPr>
          <w:rFonts w:hint="eastAsia"/>
        </w:rPr>
        <w:t>用了同一个名字</w:t>
      </w:r>
    </w:p>
  </w:comment>
  <w:comment w:id="114" w:author="李 士朋" w:date="2020-06-06T20:06:00Z" w:initials="李">
    <w:p w14:paraId="5A030412" w14:textId="1693C11D" w:rsidR="0035596C" w:rsidRDefault="0035596C">
      <w:pPr>
        <w:pStyle w:val="af"/>
      </w:pPr>
      <w:r>
        <w:rPr>
          <w:rStyle w:val="ae"/>
        </w:rPr>
        <w:annotationRef/>
      </w:r>
      <w:r>
        <w:rPr>
          <w:rFonts w:hint="eastAsia"/>
        </w:rPr>
        <w:t>super</w:t>
      </w:r>
      <w:r>
        <w:rPr>
          <w:rFonts w:hint="eastAsia"/>
        </w:rPr>
        <w:t>（）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14F7489" w15:done="0"/>
  <w15:commentEx w15:paraId="277BCED5" w15:done="0"/>
  <w15:commentEx w15:paraId="7CBBF89E" w15:done="0"/>
  <w15:commentEx w15:paraId="46EEC0ED" w15:done="0"/>
  <w15:commentEx w15:paraId="2B9A07F5" w15:done="0"/>
  <w15:commentEx w15:paraId="484F13EE" w15:done="0"/>
  <w15:commentEx w15:paraId="313F3B5A" w15:done="0"/>
  <w15:commentEx w15:paraId="1D8BB68F" w15:done="0"/>
  <w15:commentEx w15:paraId="75505C09" w15:done="0"/>
  <w15:commentEx w15:paraId="4D4C3D88" w15:done="0"/>
  <w15:commentEx w15:paraId="423FC061" w15:done="0"/>
  <w15:commentEx w15:paraId="38A3DC21" w15:done="0"/>
  <w15:commentEx w15:paraId="6371220F" w15:done="0"/>
  <w15:commentEx w15:paraId="7F202335" w15:done="0"/>
  <w15:commentEx w15:paraId="265DD07B" w15:done="0"/>
  <w15:commentEx w15:paraId="4BDA2F37" w15:done="0"/>
  <w15:commentEx w15:paraId="0A09D330" w15:done="0"/>
  <w15:commentEx w15:paraId="0855E23C" w15:done="0"/>
  <w15:commentEx w15:paraId="380DF4BD" w15:done="0"/>
  <w15:commentEx w15:paraId="43659DD8" w15:done="0"/>
  <w15:commentEx w15:paraId="53A2E8E2" w15:done="0"/>
  <w15:commentEx w15:paraId="766065BB" w15:done="0"/>
  <w15:commentEx w15:paraId="07514923" w15:done="0"/>
  <w15:commentEx w15:paraId="189E2E5D" w15:done="0"/>
  <w15:commentEx w15:paraId="1B212F34" w15:done="0"/>
  <w15:commentEx w15:paraId="12E7F5E3" w15:done="0"/>
  <w15:commentEx w15:paraId="69FE1D1B" w15:done="0"/>
  <w15:commentEx w15:paraId="09F4BA3C" w15:done="0"/>
  <w15:commentEx w15:paraId="1A2FAB17" w15:done="0"/>
  <w15:commentEx w15:paraId="5A03041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4C969C" w16cex:dateUtc="2020-04-23T14:35:00Z"/>
  <w16cex:commentExtensible w16cex:durableId="2286763D" w16cex:dateUtc="2020-06-06T12:08:00Z"/>
  <w16cex:commentExtensible w16cex:durableId="227EAB01" w16cex:dateUtc="2020-05-31T14:15:00Z"/>
  <w16cex:commentExtensible w16cex:durableId="22AD76BF" w16cex:dateUtc="2020-07-06T02:09:00Z"/>
  <w16cex:commentExtensible w16cex:durableId="22AD7690" w16cex:dateUtc="2020-07-06T02:08:00Z"/>
  <w16cex:commentExtensible w16cex:durableId="22AEBC8D" w16cex:dateUtc="2020-07-07T01:19:00Z"/>
  <w16cex:commentExtensible w16cex:durableId="22B0171F" w16cex:dateUtc="2020-07-08T01:57:00Z"/>
  <w16cex:commentExtensible w16cex:durableId="22B017AD" w16cex:dateUtc="2020-07-08T02:00:00Z"/>
  <w16cex:commentExtensible w16cex:durableId="22AD7249" w16cex:dateUtc="2020-07-06T01:50:00Z"/>
  <w16cex:commentExtensible w16cex:durableId="2293126F" w16cex:dateUtc="2020-06-16T01:42:00Z"/>
  <w16cex:commentExtensible w16cex:durableId="22931B36" w16cex:dateUtc="2020-06-16T02:19:00Z"/>
  <w16cex:commentExtensible w16cex:durableId="229319CD" w16cex:dateUtc="2020-06-16T02:13:00Z"/>
  <w16cex:commentExtensible w16cex:durableId="22931B50" w16cex:dateUtc="2020-06-16T02:20:00Z"/>
  <w16cex:commentExtensible w16cex:durableId="22970982" w16cex:dateUtc="2020-06-19T01:53:00Z"/>
  <w16cex:commentExtensible w16cex:durableId="229709A5" w16cex:dateUtc="2020-06-19T01:53:00Z"/>
  <w16cex:commentExtensible w16cex:durableId="229244D1" w16cex:dateUtc="2020-06-15T11:04:00Z"/>
  <w16cex:commentExtensible w16cex:durableId="22924821" w16cex:dateUtc="2020-06-15T11:18:00Z"/>
  <w16cex:commentExtensible w16cex:durableId="22924CFA" w16cex:dateUtc="2020-06-15T11:39:00Z"/>
  <w16cex:commentExtensible w16cex:durableId="22924D11" w16cex:dateUtc="2020-06-15T11:40:00Z"/>
  <w16cex:commentExtensible w16cex:durableId="228F300C" w16cex:dateUtc="2020-06-13T02:59:00Z"/>
  <w16cex:commentExtensible w16cex:durableId="227AC422" w16cex:dateUtc="2020-05-28T15:13:00Z"/>
  <w16cex:commentExtensible w16cex:durableId="227AC433" w16cex:dateUtc="2020-05-28T15:13:00Z"/>
  <w16cex:commentExtensible w16cex:durableId="227AC439" w16cex:dateUtc="2020-05-28T15:14:00Z"/>
  <w16cex:commentExtensible w16cex:durableId="227AC65A" w16cex:dateUtc="2020-05-28T15:23:00Z"/>
  <w16cex:commentExtensible w16cex:durableId="227AC669" w16cex:dateUtc="2020-05-28T15:23:00Z"/>
  <w16cex:commentExtensible w16cex:durableId="2278247E" w16cex:dateUtc="2020-05-26T15:27:00Z"/>
  <w16cex:commentExtensible w16cex:durableId="227039E5" w16cex:dateUtc="2020-05-20T15:21:00Z"/>
  <w16cex:commentExtensible w16cex:durableId="227039F3" w16cex:dateUtc="2020-05-20T15:21:00Z"/>
  <w16cex:commentExtensible w16cex:durableId="22867A14" w16cex:dateUtc="2020-06-06T12:24:00Z"/>
  <w16cex:commentExtensible w16cex:durableId="228675C0" w16cex:dateUtc="2020-06-06T12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14F7489" w16cid:durableId="224C969C"/>
  <w16cid:commentId w16cid:paraId="277BCED5" w16cid:durableId="2286763D"/>
  <w16cid:commentId w16cid:paraId="7CBBF89E" w16cid:durableId="227EAB01"/>
  <w16cid:commentId w16cid:paraId="46EEC0ED" w16cid:durableId="22AD76BF"/>
  <w16cid:commentId w16cid:paraId="2B9A07F5" w16cid:durableId="22AD7690"/>
  <w16cid:commentId w16cid:paraId="484F13EE" w16cid:durableId="22AEBC8D"/>
  <w16cid:commentId w16cid:paraId="313F3B5A" w16cid:durableId="22B0171F"/>
  <w16cid:commentId w16cid:paraId="1D8BB68F" w16cid:durableId="22B017AD"/>
  <w16cid:commentId w16cid:paraId="75505C09" w16cid:durableId="22AD7249"/>
  <w16cid:commentId w16cid:paraId="4D4C3D88" w16cid:durableId="2293126F"/>
  <w16cid:commentId w16cid:paraId="423FC061" w16cid:durableId="22931B36"/>
  <w16cid:commentId w16cid:paraId="38A3DC21" w16cid:durableId="229319CD"/>
  <w16cid:commentId w16cid:paraId="6371220F" w16cid:durableId="22931B50"/>
  <w16cid:commentId w16cid:paraId="7F202335" w16cid:durableId="22970982"/>
  <w16cid:commentId w16cid:paraId="265DD07B" w16cid:durableId="229709A5"/>
  <w16cid:commentId w16cid:paraId="4BDA2F37" w16cid:durableId="229244D1"/>
  <w16cid:commentId w16cid:paraId="0A09D330" w16cid:durableId="22924821"/>
  <w16cid:commentId w16cid:paraId="0855E23C" w16cid:durableId="22924CFA"/>
  <w16cid:commentId w16cid:paraId="380DF4BD" w16cid:durableId="22924D11"/>
  <w16cid:commentId w16cid:paraId="43659DD8" w16cid:durableId="228F300C"/>
  <w16cid:commentId w16cid:paraId="53A2E8E2" w16cid:durableId="227AC422"/>
  <w16cid:commentId w16cid:paraId="766065BB" w16cid:durableId="227AC433"/>
  <w16cid:commentId w16cid:paraId="07514923" w16cid:durableId="227AC439"/>
  <w16cid:commentId w16cid:paraId="189E2E5D" w16cid:durableId="227AC65A"/>
  <w16cid:commentId w16cid:paraId="1B212F34" w16cid:durableId="227AC669"/>
  <w16cid:commentId w16cid:paraId="12E7F5E3" w16cid:durableId="2278247E"/>
  <w16cid:commentId w16cid:paraId="69FE1D1B" w16cid:durableId="227039E5"/>
  <w16cid:commentId w16cid:paraId="09F4BA3C" w16cid:durableId="227039F3"/>
  <w16cid:commentId w16cid:paraId="1A2FAB17" w16cid:durableId="22867A14"/>
  <w16cid:commentId w16cid:paraId="5A030412" w16cid:durableId="228675C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E609B4" w14:textId="77777777" w:rsidR="00CF396B" w:rsidRDefault="00CF396B" w:rsidP="004110C8">
      <w:r>
        <w:separator/>
      </w:r>
    </w:p>
  </w:endnote>
  <w:endnote w:type="continuationSeparator" w:id="0">
    <w:p w14:paraId="4F10FB6E" w14:textId="77777777" w:rsidR="00CF396B" w:rsidRDefault="00CF396B" w:rsidP="00411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 2">
    <w:charset w:val="02"/>
    <w:family w:val="decorative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627213" w14:textId="77777777" w:rsidR="00CF396B" w:rsidRDefault="00CF396B" w:rsidP="004110C8">
      <w:r>
        <w:separator/>
      </w:r>
    </w:p>
  </w:footnote>
  <w:footnote w:type="continuationSeparator" w:id="0">
    <w:p w14:paraId="52C3DF7E" w14:textId="77777777" w:rsidR="00CF396B" w:rsidRDefault="00CF396B" w:rsidP="004110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B5EBB"/>
    <w:multiLevelType w:val="hybridMultilevel"/>
    <w:tmpl w:val="DB96CB6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1623B92"/>
    <w:multiLevelType w:val="hybridMultilevel"/>
    <w:tmpl w:val="1938E954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01E30A78"/>
    <w:multiLevelType w:val="hybridMultilevel"/>
    <w:tmpl w:val="F13AE026"/>
    <w:lvl w:ilvl="0" w:tplc="99EA4874">
      <w:start w:val="1"/>
      <w:numFmt w:val="decimal"/>
      <w:lvlText w:val="%1."/>
      <w:lvlJc w:val="left"/>
      <w:pPr>
        <w:ind w:left="420" w:hanging="420"/>
      </w:pPr>
      <w:rPr>
        <w:color w:val="00B0F0"/>
      </w:rPr>
    </w:lvl>
    <w:lvl w:ilvl="1" w:tplc="68F261C8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2F22DD4"/>
    <w:multiLevelType w:val="hybridMultilevel"/>
    <w:tmpl w:val="C5B67BD0"/>
    <w:lvl w:ilvl="0" w:tplc="04090019">
      <w:start w:val="1"/>
      <w:numFmt w:val="lowerLetter"/>
      <w:lvlText w:val="%1)"/>
      <w:lvlJc w:val="left"/>
      <w:pPr>
        <w:ind w:left="1380" w:hanging="420"/>
      </w:p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4" w15:restartNumberingAfterBreak="0">
    <w:nsid w:val="03AA30FD"/>
    <w:multiLevelType w:val="hybridMultilevel"/>
    <w:tmpl w:val="0BDE7D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4E44DE2"/>
    <w:multiLevelType w:val="hybridMultilevel"/>
    <w:tmpl w:val="549C7230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05830FCC"/>
    <w:multiLevelType w:val="hybridMultilevel"/>
    <w:tmpl w:val="4DBA4CF2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06466617"/>
    <w:multiLevelType w:val="hybridMultilevel"/>
    <w:tmpl w:val="A7387B8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06CD0949"/>
    <w:multiLevelType w:val="hybridMultilevel"/>
    <w:tmpl w:val="CA68AF7A"/>
    <w:lvl w:ilvl="0" w:tplc="5C56B4B2">
      <w:start w:val="1"/>
      <w:numFmt w:val="lowerLetter"/>
      <w:lvlText w:val="%1)"/>
      <w:lvlJc w:val="left"/>
      <w:pPr>
        <w:ind w:left="66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9" w15:restartNumberingAfterBreak="0">
    <w:nsid w:val="07ED36B4"/>
    <w:multiLevelType w:val="hybridMultilevel"/>
    <w:tmpl w:val="9D3439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81670F3"/>
    <w:multiLevelType w:val="hybridMultilevel"/>
    <w:tmpl w:val="E1B45B34"/>
    <w:lvl w:ilvl="0" w:tplc="38A8DE82">
      <w:start w:val="1"/>
      <w:numFmt w:val="japaneseCounting"/>
      <w:lvlText w:val="%1．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8571E5C"/>
    <w:multiLevelType w:val="hybridMultilevel"/>
    <w:tmpl w:val="A0F2D844"/>
    <w:lvl w:ilvl="0" w:tplc="830269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AD71805"/>
    <w:multiLevelType w:val="hybridMultilevel"/>
    <w:tmpl w:val="184215BC"/>
    <w:lvl w:ilvl="0" w:tplc="0F24219E">
      <w:start w:val="1"/>
      <w:numFmt w:val="none"/>
      <w:lvlText w:val="一．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CE97037"/>
    <w:multiLevelType w:val="hybridMultilevel"/>
    <w:tmpl w:val="7466E65C"/>
    <w:lvl w:ilvl="0" w:tplc="04090011">
      <w:start w:val="1"/>
      <w:numFmt w:val="decimal"/>
      <w:lvlText w:val="%1)"/>
      <w:lvlJc w:val="left"/>
      <w:pPr>
        <w:ind w:left="660" w:hanging="420"/>
      </w:p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4" w15:restartNumberingAfterBreak="0">
    <w:nsid w:val="0FBA11D5"/>
    <w:multiLevelType w:val="hybridMultilevel"/>
    <w:tmpl w:val="982E84D0"/>
    <w:lvl w:ilvl="0" w:tplc="83026970">
      <w:start w:val="1"/>
      <w:numFmt w:val="decimal"/>
      <w:lvlText w:val="%1．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107F05AD"/>
    <w:multiLevelType w:val="hybridMultilevel"/>
    <w:tmpl w:val="5FBC47A0"/>
    <w:lvl w:ilvl="0" w:tplc="2294E72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0A842B8"/>
    <w:multiLevelType w:val="hybridMultilevel"/>
    <w:tmpl w:val="B81E03BE"/>
    <w:lvl w:ilvl="0" w:tplc="9F04E8DE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4A66022"/>
    <w:multiLevelType w:val="hybridMultilevel"/>
    <w:tmpl w:val="FA1479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5911F0F"/>
    <w:multiLevelType w:val="hybridMultilevel"/>
    <w:tmpl w:val="84121B5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1F437916"/>
    <w:multiLevelType w:val="hybridMultilevel"/>
    <w:tmpl w:val="45B6C8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03A7618"/>
    <w:multiLevelType w:val="hybridMultilevel"/>
    <w:tmpl w:val="9A70467E"/>
    <w:lvl w:ilvl="0" w:tplc="0C52E01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2463305D"/>
    <w:multiLevelType w:val="hybridMultilevel"/>
    <w:tmpl w:val="B9021182"/>
    <w:lvl w:ilvl="0" w:tplc="DCDEC5E2">
      <w:start w:val="1"/>
      <w:numFmt w:val="japaneseCounting"/>
      <w:lvlText w:val="%1."/>
      <w:lvlJc w:val="left"/>
      <w:pPr>
        <w:ind w:left="380" w:hanging="38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9E90EFF"/>
    <w:multiLevelType w:val="hybridMultilevel"/>
    <w:tmpl w:val="15A0FE42"/>
    <w:lvl w:ilvl="0" w:tplc="3DFEAB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2AB21BA4"/>
    <w:multiLevelType w:val="hybridMultilevel"/>
    <w:tmpl w:val="C8D0804E"/>
    <w:lvl w:ilvl="0" w:tplc="9F04E8DE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AF66CB5"/>
    <w:multiLevelType w:val="hybridMultilevel"/>
    <w:tmpl w:val="D7AEC3A0"/>
    <w:lvl w:ilvl="0" w:tplc="830269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B0A59E9"/>
    <w:multiLevelType w:val="hybridMultilevel"/>
    <w:tmpl w:val="007AB51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2E900654"/>
    <w:multiLevelType w:val="hybridMultilevel"/>
    <w:tmpl w:val="2E12ADAC"/>
    <w:lvl w:ilvl="0" w:tplc="A5AE8454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02E0B07"/>
    <w:multiLevelType w:val="hybridMultilevel"/>
    <w:tmpl w:val="57223B4A"/>
    <w:lvl w:ilvl="0" w:tplc="83026970">
      <w:start w:val="1"/>
      <w:numFmt w:val="decimal"/>
      <w:lvlText w:val="%1．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30A740E1"/>
    <w:multiLevelType w:val="hybridMultilevel"/>
    <w:tmpl w:val="1A684E3C"/>
    <w:lvl w:ilvl="0" w:tplc="8B34A9E8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30FA2854"/>
    <w:multiLevelType w:val="hybridMultilevel"/>
    <w:tmpl w:val="B5B6B55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32EA7EDD"/>
    <w:multiLevelType w:val="hybridMultilevel"/>
    <w:tmpl w:val="58481CB2"/>
    <w:lvl w:ilvl="0" w:tplc="8C1A6732">
      <w:start w:val="1"/>
      <w:numFmt w:val="lowerLetter"/>
      <w:lvlText w:val="%1)"/>
      <w:lvlJc w:val="left"/>
      <w:pPr>
        <w:ind w:left="126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34A010D2"/>
    <w:multiLevelType w:val="hybridMultilevel"/>
    <w:tmpl w:val="1584D020"/>
    <w:lvl w:ilvl="0" w:tplc="83026970">
      <w:start w:val="1"/>
      <w:numFmt w:val="decimal"/>
      <w:lvlText w:val="%1．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37521485"/>
    <w:multiLevelType w:val="hybridMultilevel"/>
    <w:tmpl w:val="ADC25DF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3" w15:restartNumberingAfterBreak="0">
    <w:nsid w:val="37561FE0"/>
    <w:multiLevelType w:val="hybridMultilevel"/>
    <w:tmpl w:val="30E88FA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4" w15:restartNumberingAfterBreak="0">
    <w:nsid w:val="3B4C124A"/>
    <w:multiLevelType w:val="hybridMultilevel"/>
    <w:tmpl w:val="AC92E152"/>
    <w:lvl w:ilvl="0" w:tplc="9F04E8DE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41801217"/>
    <w:multiLevelType w:val="hybridMultilevel"/>
    <w:tmpl w:val="9B487FA8"/>
    <w:lvl w:ilvl="0" w:tplc="8C1A6732">
      <w:start w:val="1"/>
      <w:numFmt w:val="lowerLetter"/>
      <w:lvlText w:val="%1)"/>
      <w:lvlJc w:val="left"/>
      <w:pPr>
        <w:ind w:left="84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42C549EC"/>
    <w:multiLevelType w:val="hybridMultilevel"/>
    <w:tmpl w:val="677A49DC"/>
    <w:lvl w:ilvl="0" w:tplc="6A00E766">
      <w:start w:val="1"/>
      <w:numFmt w:val="decimal"/>
      <w:lvlText w:val="%1."/>
      <w:lvlJc w:val="left"/>
      <w:pPr>
        <w:ind w:left="66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37" w15:restartNumberingAfterBreak="0">
    <w:nsid w:val="44F067D3"/>
    <w:multiLevelType w:val="hybridMultilevel"/>
    <w:tmpl w:val="4434E320"/>
    <w:lvl w:ilvl="0" w:tplc="8F44B0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45840A1A"/>
    <w:multiLevelType w:val="hybridMultilevel"/>
    <w:tmpl w:val="793094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4B357D34"/>
    <w:multiLevelType w:val="hybridMultilevel"/>
    <w:tmpl w:val="2716DFE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4DF03053"/>
    <w:multiLevelType w:val="hybridMultilevel"/>
    <w:tmpl w:val="5C6624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4E670504"/>
    <w:multiLevelType w:val="hybridMultilevel"/>
    <w:tmpl w:val="371EC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4ED46722"/>
    <w:multiLevelType w:val="hybridMultilevel"/>
    <w:tmpl w:val="7F44BA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501B6473"/>
    <w:multiLevelType w:val="hybridMultilevel"/>
    <w:tmpl w:val="98800774"/>
    <w:lvl w:ilvl="0" w:tplc="83026970">
      <w:start w:val="1"/>
      <w:numFmt w:val="decimal"/>
      <w:lvlText w:val="%1．"/>
      <w:lvlJc w:val="left"/>
      <w:pPr>
        <w:ind w:left="840" w:hanging="420"/>
      </w:pPr>
      <w:rPr>
        <w:rFonts w:hint="default"/>
      </w:rPr>
    </w:lvl>
    <w:lvl w:ilvl="1" w:tplc="A4AAB3DA">
      <w:numFmt w:val="bullet"/>
      <w:lvlText w:val="-"/>
      <w:lvlJc w:val="left"/>
      <w:pPr>
        <w:ind w:left="1200" w:hanging="360"/>
      </w:pPr>
      <w:rPr>
        <w:rFonts w:ascii="Times New Roman" w:eastAsia="宋体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507D0F07"/>
    <w:multiLevelType w:val="hybridMultilevel"/>
    <w:tmpl w:val="277C494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A4AAB3DA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528336BD"/>
    <w:multiLevelType w:val="hybridMultilevel"/>
    <w:tmpl w:val="808C0FE4"/>
    <w:lvl w:ilvl="0" w:tplc="04090019">
      <w:start w:val="1"/>
      <w:numFmt w:val="lowerLetter"/>
      <w:lvlText w:val="%1)"/>
      <w:lvlJc w:val="left"/>
      <w:pPr>
        <w:ind w:left="2160" w:hanging="420"/>
      </w:pPr>
    </w:lvl>
    <w:lvl w:ilvl="1" w:tplc="04090019" w:tentative="1">
      <w:start w:val="1"/>
      <w:numFmt w:val="lowerLetter"/>
      <w:lvlText w:val="%2)"/>
      <w:lvlJc w:val="left"/>
      <w:pPr>
        <w:ind w:left="2580" w:hanging="420"/>
      </w:pPr>
    </w:lvl>
    <w:lvl w:ilvl="2" w:tplc="0409001B" w:tentative="1">
      <w:start w:val="1"/>
      <w:numFmt w:val="lowerRoman"/>
      <w:lvlText w:val="%3."/>
      <w:lvlJc w:val="right"/>
      <w:pPr>
        <w:ind w:left="3000" w:hanging="420"/>
      </w:pPr>
    </w:lvl>
    <w:lvl w:ilvl="3" w:tplc="0409000F" w:tentative="1">
      <w:start w:val="1"/>
      <w:numFmt w:val="decimal"/>
      <w:lvlText w:val="%4."/>
      <w:lvlJc w:val="left"/>
      <w:pPr>
        <w:ind w:left="3420" w:hanging="420"/>
      </w:pPr>
    </w:lvl>
    <w:lvl w:ilvl="4" w:tplc="04090019" w:tentative="1">
      <w:start w:val="1"/>
      <w:numFmt w:val="lowerLetter"/>
      <w:lvlText w:val="%5)"/>
      <w:lvlJc w:val="left"/>
      <w:pPr>
        <w:ind w:left="3840" w:hanging="420"/>
      </w:pPr>
    </w:lvl>
    <w:lvl w:ilvl="5" w:tplc="0409001B" w:tentative="1">
      <w:start w:val="1"/>
      <w:numFmt w:val="lowerRoman"/>
      <w:lvlText w:val="%6."/>
      <w:lvlJc w:val="right"/>
      <w:pPr>
        <w:ind w:left="4260" w:hanging="420"/>
      </w:pPr>
    </w:lvl>
    <w:lvl w:ilvl="6" w:tplc="0409000F" w:tentative="1">
      <w:start w:val="1"/>
      <w:numFmt w:val="decimal"/>
      <w:lvlText w:val="%7."/>
      <w:lvlJc w:val="left"/>
      <w:pPr>
        <w:ind w:left="4680" w:hanging="420"/>
      </w:pPr>
    </w:lvl>
    <w:lvl w:ilvl="7" w:tplc="04090019" w:tentative="1">
      <w:start w:val="1"/>
      <w:numFmt w:val="lowerLetter"/>
      <w:lvlText w:val="%8)"/>
      <w:lvlJc w:val="left"/>
      <w:pPr>
        <w:ind w:left="5100" w:hanging="420"/>
      </w:pPr>
    </w:lvl>
    <w:lvl w:ilvl="8" w:tplc="0409001B" w:tentative="1">
      <w:start w:val="1"/>
      <w:numFmt w:val="lowerRoman"/>
      <w:lvlText w:val="%9."/>
      <w:lvlJc w:val="right"/>
      <w:pPr>
        <w:ind w:left="5520" w:hanging="420"/>
      </w:pPr>
    </w:lvl>
  </w:abstractNum>
  <w:abstractNum w:abstractNumId="46" w15:restartNumberingAfterBreak="0">
    <w:nsid w:val="55456CB6"/>
    <w:multiLevelType w:val="hybridMultilevel"/>
    <w:tmpl w:val="998652DE"/>
    <w:lvl w:ilvl="0" w:tplc="83026970">
      <w:start w:val="1"/>
      <w:numFmt w:val="decimal"/>
      <w:lvlText w:val="%1．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7" w15:restartNumberingAfterBreak="0">
    <w:nsid w:val="55FC5DA9"/>
    <w:multiLevelType w:val="hybridMultilevel"/>
    <w:tmpl w:val="E07A41F8"/>
    <w:lvl w:ilvl="0" w:tplc="0409001B">
      <w:start w:val="1"/>
      <w:numFmt w:val="lowerRoman"/>
      <w:lvlText w:val="%1."/>
      <w:lvlJc w:val="right"/>
      <w:pPr>
        <w:ind w:left="90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8" w15:restartNumberingAfterBreak="0">
    <w:nsid w:val="57BA4EF7"/>
    <w:multiLevelType w:val="hybridMultilevel"/>
    <w:tmpl w:val="B9C8DD54"/>
    <w:lvl w:ilvl="0" w:tplc="9F04E8DE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8BBADAA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57F9285E"/>
    <w:multiLevelType w:val="hybridMultilevel"/>
    <w:tmpl w:val="CD00071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0" w15:restartNumberingAfterBreak="0">
    <w:nsid w:val="58F216F7"/>
    <w:multiLevelType w:val="hybridMultilevel"/>
    <w:tmpl w:val="04B4CE54"/>
    <w:lvl w:ilvl="0" w:tplc="0602F6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 w15:restartNumberingAfterBreak="0">
    <w:nsid w:val="5AA10937"/>
    <w:multiLevelType w:val="hybridMultilevel"/>
    <w:tmpl w:val="66DCA374"/>
    <w:lvl w:ilvl="0" w:tplc="04090019">
      <w:start w:val="1"/>
      <w:numFmt w:val="lowerLetter"/>
      <w:lvlText w:val="%1)"/>
      <w:lvlJc w:val="left"/>
      <w:pPr>
        <w:ind w:left="660" w:hanging="420"/>
      </w:p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52" w15:restartNumberingAfterBreak="0">
    <w:nsid w:val="5B6E6283"/>
    <w:multiLevelType w:val="hybridMultilevel"/>
    <w:tmpl w:val="01E87D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5BAE676E"/>
    <w:multiLevelType w:val="hybridMultilevel"/>
    <w:tmpl w:val="4B6845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4" w15:restartNumberingAfterBreak="0">
    <w:nsid w:val="632D09A7"/>
    <w:multiLevelType w:val="hybridMultilevel"/>
    <w:tmpl w:val="D0609494"/>
    <w:lvl w:ilvl="0" w:tplc="6A00E766">
      <w:start w:val="1"/>
      <w:numFmt w:val="decimal"/>
      <w:lvlText w:val="%1."/>
      <w:lvlJc w:val="left"/>
      <w:pPr>
        <w:ind w:left="42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63FB4D4F"/>
    <w:multiLevelType w:val="hybridMultilevel"/>
    <w:tmpl w:val="0EA4FD8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6" w15:restartNumberingAfterBreak="0">
    <w:nsid w:val="64D2127B"/>
    <w:multiLevelType w:val="hybridMultilevel"/>
    <w:tmpl w:val="04E89122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33DE310E">
      <w:start w:val="1"/>
      <w:numFmt w:val="decimal"/>
      <w:lvlText w:val="%2."/>
      <w:lvlJc w:val="left"/>
      <w:pPr>
        <w:ind w:left="15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7" w15:restartNumberingAfterBreak="0">
    <w:nsid w:val="66ED6E38"/>
    <w:multiLevelType w:val="hybridMultilevel"/>
    <w:tmpl w:val="9E1C1F7A"/>
    <w:lvl w:ilvl="0" w:tplc="1AE420CC">
      <w:start w:val="1"/>
      <w:numFmt w:val="decimal"/>
      <w:lvlText w:val="%1."/>
      <w:lvlJc w:val="left"/>
      <w:pPr>
        <w:ind w:left="90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8" w15:restartNumberingAfterBreak="0">
    <w:nsid w:val="6747597B"/>
    <w:multiLevelType w:val="hybridMultilevel"/>
    <w:tmpl w:val="27902228"/>
    <w:lvl w:ilvl="0" w:tplc="DEACF224">
      <w:start w:val="1"/>
      <w:numFmt w:val="decimal"/>
      <w:lvlText w:val="%1."/>
      <w:lvlJc w:val="left"/>
      <w:pPr>
        <w:ind w:left="900" w:hanging="420"/>
      </w:pPr>
      <w:rPr>
        <w:b w:val="0"/>
        <w:bCs w:val="0"/>
        <w:color w:val="00B050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9" w15:restartNumberingAfterBreak="0">
    <w:nsid w:val="68031AE2"/>
    <w:multiLevelType w:val="hybridMultilevel"/>
    <w:tmpl w:val="F24CF9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6D55188C"/>
    <w:multiLevelType w:val="hybridMultilevel"/>
    <w:tmpl w:val="6E30A2CC"/>
    <w:lvl w:ilvl="0" w:tplc="98F4528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1" w15:restartNumberingAfterBreak="0">
    <w:nsid w:val="6E620298"/>
    <w:multiLevelType w:val="hybridMultilevel"/>
    <w:tmpl w:val="4D94A8A0"/>
    <w:lvl w:ilvl="0" w:tplc="9F04E8DE">
      <w:start w:val="1"/>
      <w:numFmt w:val="decimal"/>
      <w:lvlText w:val="%1."/>
      <w:lvlJc w:val="left"/>
      <w:pPr>
        <w:ind w:left="66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62" w15:restartNumberingAfterBreak="0">
    <w:nsid w:val="6ED07C96"/>
    <w:multiLevelType w:val="hybridMultilevel"/>
    <w:tmpl w:val="DC623F5A"/>
    <w:lvl w:ilvl="0" w:tplc="8C1ED2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3" w15:restartNumberingAfterBreak="0">
    <w:nsid w:val="6FDF1C83"/>
    <w:multiLevelType w:val="hybridMultilevel"/>
    <w:tmpl w:val="8A80B06C"/>
    <w:lvl w:ilvl="0" w:tplc="06B8168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4" w15:restartNumberingAfterBreak="0">
    <w:nsid w:val="6FE86998"/>
    <w:multiLevelType w:val="hybridMultilevel"/>
    <w:tmpl w:val="97CAB4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71797FC4"/>
    <w:multiLevelType w:val="hybridMultilevel"/>
    <w:tmpl w:val="72D4CBEE"/>
    <w:lvl w:ilvl="0" w:tplc="E3745AF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726D192B"/>
    <w:multiLevelType w:val="hybridMultilevel"/>
    <w:tmpl w:val="6736E500"/>
    <w:lvl w:ilvl="0" w:tplc="13806A60">
      <w:start w:val="1"/>
      <w:numFmt w:val="decimal"/>
      <w:lvlText w:val="%1."/>
      <w:lvlJc w:val="left"/>
      <w:pPr>
        <w:ind w:left="162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2" w:hanging="420"/>
      </w:pPr>
    </w:lvl>
    <w:lvl w:ilvl="2" w:tplc="0409001B" w:tentative="1">
      <w:start w:val="1"/>
      <w:numFmt w:val="lowerRoman"/>
      <w:lvlText w:val="%3."/>
      <w:lvlJc w:val="right"/>
      <w:pPr>
        <w:ind w:left="2522" w:hanging="420"/>
      </w:pPr>
    </w:lvl>
    <w:lvl w:ilvl="3" w:tplc="0409000F" w:tentative="1">
      <w:start w:val="1"/>
      <w:numFmt w:val="decimal"/>
      <w:lvlText w:val="%4."/>
      <w:lvlJc w:val="left"/>
      <w:pPr>
        <w:ind w:left="2942" w:hanging="420"/>
      </w:pPr>
    </w:lvl>
    <w:lvl w:ilvl="4" w:tplc="04090019" w:tentative="1">
      <w:start w:val="1"/>
      <w:numFmt w:val="lowerLetter"/>
      <w:lvlText w:val="%5)"/>
      <w:lvlJc w:val="left"/>
      <w:pPr>
        <w:ind w:left="3362" w:hanging="420"/>
      </w:pPr>
    </w:lvl>
    <w:lvl w:ilvl="5" w:tplc="0409001B" w:tentative="1">
      <w:start w:val="1"/>
      <w:numFmt w:val="lowerRoman"/>
      <w:lvlText w:val="%6."/>
      <w:lvlJc w:val="right"/>
      <w:pPr>
        <w:ind w:left="3782" w:hanging="420"/>
      </w:pPr>
    </w:lvl>
    <w:lvl w:ilvl="6" w:tplc="0409000F" w:tentative="1">
      <w:start w:val="1"/>
      <w:numFmt w:val="decimal"/>
      <w:lvlText w:val="%7."/>
      <w:lvlJc w:val="left"/>
      <w:pPr>
        <w:ind w:left="4202" w:hanging="420"/>
      </w:pPr>
    </w:lvl>
    <w:lvl w:ilvl="7" w:tplc="04090019" w:tentative="1">
      <w:start w:val="1"/>
      <w:numFmt w:val="lowerLetter"/>
      <w:lvlText w:val="%8)"/>
      <w:lvlJc w:val="left"/>
      <w:pPr>
        <w:ind w:left="4622" w:hanging="420"/>
      </w:pPr>
    </w:lvl>
    <w:lvl w:ilvl="8" w:tplc="0409001B" w:tentative="1">
      <w:start w:val="1"/>
      <w:numFmt w:val="lowerRoman"/>
      <w:lvlText w:val="%9."/>
      <w:lvlJc w:val="right"/>
      <w:pPr>
        <w:ind w:left="5042" w:hanging="420"/>
      </w:pPr>
    </w:lvl>
  </w:abstractNum>
  <w:abstractNum w:abstractNumId="67" w15:restartNumberingAfterBreak="0">
    <w:nsid w:val="74761D10"/>
    <w:multiLevelType w:val="hybridMultilevel"/>
    <w:tmpl w:val="6E7877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4CE4E94"/>
    <w:multiLevelType w:val="hybridMultilevel"/>
    <w:tmpl w:val="EC94999A"/>
    <w:lvl w:ilvl="0" w:tplc="A4BE8BC8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765D2070"/>
    <w:multiLevelType w:val="hybridMultilevel"/>
    <w:tmpl w:val="DE84ED78"/>
    <w:lvl w:ilvl="0" w:tplc="04090011">
      <w:start w:val="1"/>
      <w:numFmt w:val="decimal"/>
      <w:lvlText w:val="%1)"/>
      <w:lvlJc w:val="left"/>
      <w:pPr>
        <w:ind w:left="660" w:hanging="420"/>
      </w:pPr>
    </w:lvl>
    <w:lvl w:ilvl="1" w:tplc="D40A0436">
      <w:start w:val="1"/>
      <w:numFmt w:val="decimal"/>
      <w:lvlText w:val="%2."/>
      <w:lvlJc w:val="left"/>
      <w:pPr>
        <w:ind w:left="10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70" w15:restartNumberingAfterBreak="0">
    <w:nsid w:val="777D39F1"/>
    <w:multiLevelType w:val="hybridMultilevel"/>
    <w:tmpl w:val="24647E3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1" w15:restartNumberingAfterBreak="0">
    <w:nsid w:val="78424727"/>
    <w:multiLevelType w:val="hybridMultilevel"/>
    <w:tmpl w:val="AD8E8D36"/>
    <w:lvl w:ilvl="0" w:tplc="83026970">
      <w:start w:val="1"/>
      <w:numFmt w:val="decimal"/>
      <w:lvlText w:val="%1．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2" w15:restartNumberingAfterBreak="0">
    <w:nsid w:val="79712B6D"/>
    <w:multiLevelType w:val="hybridMultilevel"/>
    <w:tmpl w:val="830E32EA"/>
    <w:lvl w:ilvl="0" w:tplc="0409001B">
      <w:start w:val="1"/>
      <w:numFmt w:val="lowerRoman"/>
      <w:lvlText w:val="%1."/>
      <w:lvlJc w:val="righ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73" w15:restartNumberingAfterBreak="0">
    <w:nsid w:val="7B780C1A"/>
    <w:multiLevelType w:val="hybridMultilevel"/>
    <w:tmpl w:val="E630534A"/>
    <w:lvl w:ilvl="0" w:tplc="A4BE8BC8">
      <w:start w:val="1"/>
      <w:numFmt w:val="decimal"/>
      <w:lvlText w:val="%1."/>
      <w:lvlJc w:val="left"/>
      <w:pPr>
        <w:ind w:left="42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7C2C0579"/>
    <w:multiLevelType w:val="hybridMultilevel"/>
    <w:tmpl w:val="354C03F2"/>
    <w:lvl w:ilvl="0" w:tplc="EC8421E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5" w15:restartNumberingAfterBreak="0">
    <w:nsid w:val="7D701679"/>
    <w:multiLevelType w:val="hybridMultilevel"/>
    <w:tmpl w:val="89F64AB4"/>
    <w:lvl w:ilvl="0" w:tplc="A63E25E0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28"/>
  </w:num>
  <w:num w:numId="2">
    <w:abstractNumId w:val="66"/>
  </w:num>
  <w:num w:numId="3">
    <w:abstractNumId w:val="21"/>
  </w:num>
  <w:num w:numId="4">
    <w:abstractNumId w:val="22"/>
  </w:num>
  <w:num w:numId="5">
    <w:abstractNumId w:val="60"/>
  </w:num>
  <w:num w:numId="6">
    <w:abstractNumId w:val="74"/>
  </w:num>
  <w:num w:numId="7">
    <w:abstractNumId w:val="37"/>
  </w:num>
  <w:num w:numId="8">
    <w:abstractNumId w:val="40"/>
  </w:num>
  <w:num w:numId="9">
    <w:abstractNumId w:val="75"/>
  </w:num>
  <w:num w:numId="10">
    <w:abstractNumId w:val="26"/>
  </w:num>
  <w:num w:numId="11">
    <w:abstractNumId w:val="10"/>
  </w:num>
  <w:num w:numId="12">
    <w:abstractNumId w:val="12"/>
  </w:num>
  <w:num w:numId="13">
    <w:abstractNumId w:val="62"/>
  </w:num>
  <w:num w:numId="14">
    <w:abstractNumId w:val="50"/>
  </w:num>
  <w:num w:numId="15">
    <w:abstractNumId w:val="38"/>
  </w:num>
  <w:num w:numId="16">
    <w:abstractNumId w:val="54"/>
  </w:num>
  <w:num w:numId="17">
    <w:abstractNumId w:val="23"/>
  </w:num>
  <w:num w:numId="18">
    <w:abstractNumId w:val="19"/>
  </w:num>
  <w:num w:numId="19">
    <w:abstractNumId w:val="7"/>
  </w:num>
  <w:num w:numId="20">
    <w:abstractNumId w:val="59"/>
  </w:num>
  <w:num w:numId="21">
    <w:abstractNumId w:val="1"/>
  </w:num>
  <w:num w:numId="22">
    <w:abstractNumId w:val="73"/>
  </w:num>
  <w:num w:numId="23">
    <w:abstractNumId w:val="68"/>
  </w:num>
  <w:num w:numId="24">
    <w:abstractNumId w:val="16"/>
  </w:num>
  <w:num w:numId="25">
    <w:abstractNumId w:val="51"/>
  </w:num>
  <w:num w:numId="26">
    <w:abstractNumId w:val="35"/>
  </w:num>
  <w:num w:numId="27">
    <w:abstractNumId w:val="44"/>
  </w:num>
  <w:num w:numId="28">
    <w:abstractNumId w:val="30"/>
  </w:num>
  <w:num w:numId="29">
    <w:abstractNumId w:val="34"/>
  </w:num>
  <w:num w:numId="30">
    <w:abstractNumId w:val="48"/>
  </w:num>
  <w:num w:numId="31">
    <w:abstractNumId w:val="61"/>
  </w:num>
  <w:num w:numId="32">
    <w:abstractNumId w:val="6"/>
  </w:num>
  <w:num w:numId="33">
    <w:abstractNumId w:val="57"/>
  </w:num>
  <w:num w:numId="34">
    <w:abstractNumId w:val="67"/>
  </w:num>
  <w:num w:numId="35">
    <w:abstractNumId w:val="45"/>
  </w:num>
  <w:num w:numId="36">
    <w:abstractNumId w:val="47"/>
  </w:num>
  <w:num w:numId="37">
    <w:abstractNumId w:val="2"/>
  </w:num>
  <w:num w:numId="38">
    <w:abstractNumId w:val="36"/>
  </w:num>
  <w:num w:numId="39">
    <w:abstractNumId w:val="58"/>
  </w:num>
  <w:num w:numId="40">
    <w:abstractNumId w:val="63"/>
  </w:num>
  <w:num w:numId="41">
    <w:abstractNumId w:val="64"/>
  </w:num>
  <w:num w:numId="42">
    <w:abstractNumId w:val="4"/>
  </w:num>
  <w:num w:numId="43">
    <w:abstractNumId w:val="42"/>
  </w:num>
  <w:num w:numId="44">
    <w:abstractNumId w:val="8"/>
  </w:num>
  <w:num w:numId="45">
    <w:abstractNumId w:val="55"/>
  </w:num>
  <w:num w:numId="46">
    <w:abstractNumId w:val="25"/>
  </w:num>
  <w:num w:numId="47">
    <w:abstractNumId w:val="29"/>
  </w:num>
  <w:num w:numId="48">
    <w:abstractNumId w:val="33"/>
  </w:num>
  <w:num w:numId="49">
    <w:abstractNumId w:val="0"/>
  </w:num>
  <w:num w:numId="50">
    <w:abstractNumId w:val="32"/>
  </w:num>
  <w:num w:numId="51">
    <w:abstractNumId w:val="11"/>
  </w:num>
  <w:num w:numId="52">
    <w:abstractNumId w:val="24"/>
  </w:num>
  <w:num w:numId="53">
    <w:abstractNumId w:val="43"/>
  </w:num>
  <w:num w:numId="54">
    <w:abstractNumId w:val="14"/>
  </w:num>
  <w:num w:numId="55">
    <w:abstractNumId w:val="27"/>
  </w:num>
  <w:num w:numId="56">
    <w:abstractNumId w:val="71"/>
  </w:num>
  <w:num w:numId="57">
    <w:abstractNumId w:val="5"/>
  </w:num>
  <w:num w:numId="58">
    <w:abstractNumId w:val="3"/>
  </w:num>
  <w:num w:numId="59">
    <w:abstractNumId w:val="46"/>
  </w:num>
  <w:num w:numId="60">
    <w:abstractNumId w:val="31"/>
  </w:num>
  <w:num w:numId="61">
    <w:abstractNumId w:val="13"/>
  </w:num>
  <w:num w:numId="62">
    <w:abstractNumId w:val="56"/>
  </w:num>
  <w:num w:numId="63">
    <w:abstractNumId w:val="69"/>
  </w:num>
  <w:num w:numId="64">
    <w:abstractNumId w:val="20"/>
  </w:num>
  <w:num w:numId="65">
    <w:abstractNumId w:val="72"/>
  </w:num>
  <w:num w:numId="66">
    <w:abstractNumId w:val="52"/>
  </w:num>
  <w:num w:numId="67">
    <w:abstractNumId w:val="9"/>
  </w:num>
  <w:num w:numId="68">
    <w:abstractNumId w:val="15"/>
  </w:num>
  <w:num w:numId="69">
    <w:abstractNumId w:val="65"/>
  </w:num>
  <w:num w:numId="70">
    <w:abstractNumId w:val="41"/>
  </w:num>
  <w:num w:numId="71">
    <w:abstractNumId w:val="17"/>
  </w:num>
  <w:num w:numId="72">
    <w:abstractNumId w:val="39"/>
  </w:num>
  <w:num w:numId="73">
    <w:abstractNumId w:val="53"/>
  </w:num>
  <w:num w:numId="74">
    <w:abstractNumId w:val="49"/>
  </w:num>
  <w:num w:numId="75">
    <w:abstractNumId w:val="70"/>
  </w:num>
  <w:num w:numId="76">
    <w:abstractNumId w:val="18"/>
  </w:num>
  <w:numIdMacAtCleanup w:val="7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李 士朋">
    <w15:presenceInfo w15:providerId="Windows Live" w15:userId="884e1888c70f7eb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26A"/>
    <w:rsid w:val="000112DF"/>
    <w:rsid w:val="000173D6"/>
    <w:rsid w:val="00030612"/>
    <w:rsid w:val="000333A2"/>
    <w:rsid w:val="0003568B"/>
    <w:rsid w:val="00036045"/>
    <w:rsid w:val="00047061"/>
    <w:rsid w:val="00052FE9"/>
    <w:rsid w:val="000549FE"/>
    <w:rsid w:val="000552AA"/>
    <w:rsid w:val="00056C68"/>
    <w:rsid w:val="00057D28"/>
    <w:rsid w:val="000667BC"/>
    <w:rsid w:val="000755E2"/>
    <w:rsid w:val="000808F9"/>
    <w:rsid w:val="00096816"/>
    <w:rsid w:val="000A1867"/>
    <w:rsid w:val="000B4D44"/>
    <w:rsid w:val="000B509E"/>
    <w:rsid w:val="000C7975"/>
    <w:rsid w:val="000D1775"/>
    <w:rsid w:val="000D30CE"/>
    <w:rsid w:val="000D5D97"/>
    <w:rsid w:val="000E3161"/>
    <w:rsid w:val="000E34E6"/>
    <w:rsid w:val="000E726E"/>
    <w:rsid w:val="000F17BD"/>
    <w:rsid w:val="000F4678"/>
    <w:rsid w:val="000F6B3B"/>
    <w:rsid w:val="00104567"/>
    <w:rsid w:val="00105896"/>
    <w:rsid w:val="0010677D"/>
    <w:rsid w:val="001309F6"/>
    <w:rsid w:val="00133548"/>
    <w:rsid w:val="00134CAC"/>
    <w:rsid w:val="0013566A"/>
    <w:rsid w:val="00151A21"/>
    <w:rsid w:val="00155010"/>
    <w:rsid w:val="00161DF9"/>
    <w:rsid w:val="001654C1"/>
    <w:rsid w:val="00165A4D"/>
    <w:rsid w:val="00174442"/>
    <w:rsid w:val="0017450C"/>
    <w:rsid w:val="00181472"/>
    <w:rsid w:val="001850E5"/>
    <w:rsid w:val="001854BD"/>
    <w:rsid w:val="0018567C"/>
    <w:rsid w:val="00190D2A"/>
    <w:rsid w:val="00197CD6"/>
    <w:rsid w:val="001A0352"/>
    <w:rsid w:val="001A4441"/>
    <w:rsid w:val="001A6CC2"/>
    <w:rsid w:val="001B0660"/>
    <w:rsid w:val="001B70CC"/>
    <w:rsid w:val="001C1FA6"/>
    <w:rsid w:val="001D4CE5"/>
    <w:rsid w:val="001E271F"/>
    <w:rsid w:val="001E4FCB"/>
    <w:rsid w:val="001F32AC"/>
    <w:rsid w:val="001F439C"/>
    <w:rsid w:val="00213414"/>
    <w:rsid w:val="00237BA4"/>
    <w:rsid w:val="00241758"/>
    <w:rsid w:val="00241BEB"/>
    <w:rsid w:val="00244E5F"/>
    <w:rsid w:val="002561EF"/>
    <w:rsid w:val="0025773C"/>
    <w:rsid w:val="00260F97"/>
    <w:rsid w:val="0026286C"/>
    <w:rsid w:val="002729E6"/>
    <w:rsid w:val="00273630"/>
    <w:rsid w:val="002739D5"/>
    <w:rsid w:val="00275DDD"/>
    <w:rsid w:val="00276CCF"/>
    <w:rsid w:val="00284D6A"/>
    <w:rsid w:val="002943D9"/>
    <w:rsid w:val="002B70D3"/>
    <w:rsid w:val="002C5609"/>
    <w:rsid w:val="002D0DC0"/>
    <w:rsid w:val="002D1A11"/>
    <w:rsid w:val="002D5AF3"/>
    <w:rsid w:val="00311A89"/>
    <w:rsid w:val="00316B48"/>
    <w:rsid w:val="0032146C"/>
    <w:rsid w:val="00322798"/>
    <w:rsid w:val="00325FB1"/>
    <w:rsid w:val="0033436A"/>
    <w:rsid w:val="003447CE"/>
    <w:rsid w:val="00344DD4"/>
    <w:rsid w:val="0034695E"/>
    <w:rsid w:val="00352021"/>
    <w:rsid w:val="0035596C"/>
    <w:rsid w:val="0036398F"/>
    <w:rsid w:val="00364751"/>
    <w:rsid w:val="00367D78"/>
    <w:rsid w:val="003763A7"/>
    <w:rsid w:val="003A20EE"/>
    <w:rsid w:val="003A7D25"/>
    <w:rsid w:val="003C40C6"/>
    <w:rsid w:val="003C6DDB"/>
    <w:rsid w:val="003D5437"/>
    <w:rsid w:val="003E204C"/>
    <w:rsid w:val="003F38FA"/>
    <w:rsid w:val="004006EF"/>
    <w:rsid w:val="00406B6B"/>
    <w:rsid w:val="00407D23"/>
    <w:rsid w:val="0041045E"/>
    <w:rsid w:val="004110C8"/>
    <w:rsid w:val="004121F3"/>
    <w:rsid w:val="004254A9"/>
    <w:rsid w:val="00427216"/>
    <w:rsid w:val="004326CF"/>
    <w:rsid w:val="00434783"/>
    <w:rsid w:val="00440712"/>
    <w:rsid w:val="004418CD"/>
    <w:rsid w:val="00443545"/>
    <w:rsid w:val="0045586C"/>
    <w:rsid w:val="00462B07"/>
    <w:rsid w:val="004727D6"/>
    <w:rsid w:val="00475815"/>
    <w:rsid w:val="00484544"/>
    <w:rsid w:val="004879EE"/>
    <w:rsid w:val="00491564"/>
    <w:rsid w:val="00494CF9"/>
    <w:rsid w:val="00496769"/>
    <w:rsid w:val="00497ACB"/>
    <w:rsid w:val="004B494C"/>
    <w:rsid w:val="004B58E8"/>
    <w:rsid w:val="004B6735"/>
    <w:rsid w:val="004C213A"/>
    <w:rsid w:val="004C519C"/>
    <w:rsid w:val="004C64E9"/>
    <w:rsid w:val="004C74D2"/>
    <w:rsid w:val="004C7D57"/>
    <w:rsid w:val="004D0F1D"/>
    <w:rsid w:val="004D2B13"/>
    <w:rsid w:val="004D318A"/>
    <w:rsid w:val="004E6C17"/>
    <w:rsid w:val="004E754D"/>
    <w:rsid w:val="004F4EAB"/>
    <w:rsid w:val="00501ECC"/>
    <w:rsid w:val="005041E6"/>
    <w:rsid w:val="005063CF"/>
    <w:rsid w:val="0051611C"/>
    <w:rsid w:val="00516443"/>
    <w:rsid w:val="005211D8"/>
    <w:rsid w:val="00527969"/>
    <w:rsid w:val="005324D3"/>
    <w:rsid w:val="00532E42"/>
    <w:rsid w:val="00546826"/>
    <w:rsid w:val="00554E58"/>
    <w:rsid w:val="00561660"/>
    <w:rsid w:val="00570AA4"/>
    <w:rsid w:val="005733E4"/>
    <w:rsid w:val="00583C63"/>
    <w:rsid w:val="005905CD"/>
    <w:rsid w:val="00592021"/>
    <w:rsid w:val="00594323"/>
    <w:rsid w:val="005A07B4"/>
    <w:rsid w:val="005A2BED"/>
    <w:rsid w:val="005B046C"/>
    <w:rsid w:val="005B1B3C"/>
    <w:rsid w:val="005B49CA"/>
    <w:rsid w:val="005B512B"/>
    <w:rsid w:val="005C0B42"/>
    <w:rsid w:val="005D460B"/>
    <w:rsid w:val="005D4F6A"/>
    <w:rsid w:val="005D60D5"/>
    <w:rsid w:val="005E505D"/>
    <w:rsid w:val="00601275"/>
    <w:rsid w:val="00620CF0"/>
    <w:rsid w:val="006235EA"/>
    <w:rsid w:val="006351EA"/>
    <w:rsid w:val="00637FA2"/>
    <w:rsid w:val="00641D65"/>
    <w:rsid w:val="006425B5"/>
    <w:rsid w:val="00645BBD"/>
    <w:rsid w:val="00647533"/>
    <w:rsid w:val="00652ACC"/>
    <w:rsid w:val="006575C8"/>
    <w:rsid w:val="006A1B32"/>
    <w:rsid w:val="006A629C"/>
    <w:rsid w:val="006B112A"/>
    <w:rsid w:val="006C34ED"/>
    <w:rsid w:val="006C680C"/>
    <w:rsid w:val="006C6F01"/>
    <w:rsid w:val="006D0E18"/>
    <w:rsid w:val="006E413A"/>
    <w:rsid w:val="006F5EE5"/>
    <w:rsid w:val="006F66C2"/>
    <w:rsid w:val="006F6B44"/>
    <w:rsid w:val="00700E6A"/>
    <w:rsid w:val="00711CB0"/>
    <w:rsid w:val="007121C7"/>
    <w:rsid w:val="007305D9"/>
    <w:rsid w:val="00732283"/>
    <w:rsid w:val="00733BA5"/>
    <w:rsid w:val="00736EFC"/>
    <w:rsid w:val="00740266"/>
    <w:rsid w:val="0074423A"/>
    <w:rsid w:val="00745332"/>
    <w:rsid w:val="0075064A"/>
    <w:rsid w:val="00751069"/>
    <w:rsid w:val="0076509B"/>
    <w:rsid w:val="00772FC1"/>
    <w:rsid w:val="0078220B"/>
    <w:rsid w:val="0079756F"/>
    <w:rsid w:val="007A68FC"/>
    <w:rsid w:val="007C26F6"/>
    <w:rsid w:val="007C6E32"/>
    <w:rsid w:val="007D3354"/>
    <w:rsid w:val="007D7D9E"/>
    <w:rsid w:val="007E1CE4"/>
    <w:rsid w:val="007E6AEA"/>
    <w:rsid w:val="007E6C5A"/>
    <w:rsid w:val="007E7D64"/>
    <w:rsid w:val="007F0829"/>
    <w:rsid w:val="008230D1"/>
    <w:rsid w:val="00833C2E"/>
    <w:rsid w:val="00834325"/>
    <w:rsid w:val="008353F7"/>
    <w:rsid w:val="00841013"/>
    <w:rsid w:val="00844DD9"/>
    <w:rsid w:val="0085501C"/>
    <w:rsid w:val="00865362"/>
    <w:rsid w:val="00865426"/>
    <w:rsid w:val="00866112"/>
    <w:rsid w:val="00866863"/>
    <w:rsid w:val="00874584"/>
    <w:rsid w:val="00883D5F"/>
    <w:rsid w:val="00887B92"/>
    <w:rsid w:val="008973D4"/>
    <w:rsid w:val="008A29CA"/>
    <w:rsid w:val="008A63D6"/>
    <w:rsid w:val="008B024C"/>
    <w:rsid w:val="008B3957"/>
    <w:rsid w:val="008C2AF0"/>
    <w:rsid w:val="008C5877"/>
    <w:rsid w:val="008D022E"/>
    <w:rsid w:val="008E426D"/>
    <w:rsid w:val="008F421E"/>
    <w:rsid w:val="008F5403"/>
    <w:rsid w:val="008F68BB"/>
    <w:rsid w:val="00904049"/>
    <w:rsid w:val="009076F0"/>
    <w:rsid w:val="00921E7B"/>
    <w:rsid w:val="00926AA3"/>
    <w:rsid w:val="00927EF0"/>
    <w:rsid w:val="00931AC2"/>
    <w:rsid w:val="00941B5E"/>
    <w:rsid w:val="00945C3F"/>
    <w:rsid w:val="00956FAA"/>
    <w:rsid w:val="00981288"/>
    <w:rsid w:val="00987179"/>
    <w:rsid w:val="00987BE1"/>
    <w:rsid w:val="00990CFA"/>
    <w:rsid w:val="00993FC4"/>
    <w:rsid w:val="009A3D0B"/>
    <w:rsid w:val="009A4853"/>
    <w:rsid w:val="009B2F19"/>
    <w:rsid w:val="009B54EA"/>
    <w:rsid w:val="009B5EC9"/>
    <w:rsid w:val="009C1916"/>
    <w:rsid w:val="009C1F2A"/>
    <w:rsid w:val="009C577D"/>
    <w:rsid w:val="009C5B34"/>
    <w:rsid w:val="009E29DA"/>
    <w:rsid w:val="00A029FC"/>
    <w:rsid w:val="00A0748C"/>
    <w:rsid w:val="00A2566E"/>
    <w:rsid w:val="00A27337"/>
    <w:rsid w:val="00A43498"/>
    <w:rsid w:val="00A50DFC"/>
    <w:rsid w:val="00A51269"/>
    <w:rsid w:val="00A51A24"/>
    <w:rsid w:val="00A67C9D"/>
    <w:rsid w:val="00A73790"/>
    <w:rsid w:val="00A9113B"/>
    <w:rsid w:val="00A962E6"/>
    <w:rsid w:val="00AB37F5"/>
    <w:rsid w:val="00AC1150"/>
    <w:rsid w:val="00AC38F0"/>
    <w:rsid w:val="00AE2943"/>
    <w:rsid w:val="00AE3A66"/>
    <w:rsid w:val="00AF0C57"/>
    <w:rsid w:val="00AF7E16"/>
    <w:rsid w:val="00B149CE"/>
    <w:rsid w:val="00B21D3A"/>
    <w:rsid w:val="00B243D1"/>
    <w:rsid w:val="00B24C51"/>
    <w:rsid w:val="00B26B48"/>
    <w:rsid w:val="00B52671"/>
    <w:rsid w:val="00B565A6"/>
    <w:rsid w:val="00B65A90"/>
    <w:rsid w:val="00B67629"/>
    <w:rsid w:val="00B83F17"/>
    <w:rsid w:val="00B853C6"/>
    <w:rsid w:val="00B917B7"/>
    <w:rsid w:val="00B91AB4"/>
    <w:rsid w:val="00B977B9"/>
    <w:rsid w:val="00BA05A7"/>
    <w:rsid w:val="00BA66B7"/>
    <w:rsid w:val="00BB2F58"/>
    <w:rsid w:val="00BB6B87"/>
    <w:rsid w:val="00BB7730"/>
    <w:rsid w:val="00BC61ED"/>
    <w:rsid w:val="00BD01BC"/>
    <w:rsid w:val="00BE1170"/>
    <w:rsid w:val="00BE5808"/>
    <w:rsid w:val="00BE6A9C"/>
    <w:rsid w:val="00C0643B"/>
    <w:rsid w:val="00C06B8C"/>
    <w:rsid w:val="00C072F7"/>
    <w:rsid w:val="00C1203F"/>
    <w:rsid w:val="00C144FE"/>
    <w:rsid w:val="00C27D1B"/>
    <w:rsid w:val="00C30FA4"/>
    <w:rsid w:val="00C33AE6"/>
    <w:rsid w:val="00C35176"/>
    <w:rsid w:val="00C35D0B"/>
    <w:rsid w:val="00C36449"/>
    <w:rsid w:val="00C4719E"/>
    <w:rsid w:val="00C55C1B"/>
    <w:rsid w:val="00C63A22"/>
    <w:rsid w:val="00C71350"/>
    <w:rsid w:val="00C74E10"/>
    <w:rsid w:val="00C86587"/>
    <w:rsid w:val="00CB0BA8"/>
    <w:rsid w:val="00CB15DA"/>
    <w:rsid w:val="00CB6057"/>
    <w:rsid w:val="00CB6FB5"/>
    <w:rsid w:val="00CC03B8"/>
    <w:rsid w:val="00CC33B9"/>
    <w:rsid w:val="00CC6BD1"/>
    <w:rsid w:val="00CD7AE5"/>
    <w:rsid w:val="00CE07B5"/>
    <w:rsid w:val="00CE4AA7"/>
    <w:rsid w:val="00CE733D"/>
    <w:rsid w:val="00CF06B8"/>
    <w:rsid w:val="00CF10B4"/>
    <w:rsid w:val="00CF2F48"/>
    <w:rsid w:val="00CF3793"/>
    <w:rsid w:val="00CF396B"/>
    <w:rsid w:val="00CF71D0"/>
    <w:rsid w:val="00D106FC"/>
    <w:rsid w:val="00D13402"/>
    <w:rsid w:val="00D16B83"/>
    <w:rsid w:val="00D17384"/>
    <w:rsid w:val="00D25C66"/>
    <w:rsid w:val="00D31005"/>
    <w:rsid w:val="00D43C4B"/>
    <w:rsid w:val="00D46DE2"/>
    <w:rsid w:val="00D55E23"/>
    <w:rsid w:val="00D57E66"/>
    <w:rsid w:val="00D60D1D"/>
    <w:rsid w:val="00D73012"/>
    <w:rsid w:val="00D73F8D"/>
    <w:rsid w:val="00D77C0B"/>
    <w:rsid w:val="00D825B6"/>
    <w:rsid w:val="00D86E69"/>
    <w:rsid w:val="00DA69AB"/>
    <w:rsid w:val="00DB2B88"/>
    <w:rsid w:val="00DB6EB3"/>
    <w:rsid w:val="00DC40B7"/>
    <w:rsid w:val="00DD2EC6"/>
    <w:rsid w:val="00DD36D9"/>
    <w:rsid w:val="00DE298F"/>
    <w:rsid w:val="00DE5828"/>
    <w:rsid w:val="00DE6ACE"/>
    <w:rsid w:val="00DF0FE4"/>
    <w:rsid w:val="00DF28C4"/>
    <w:rsid w:val="00E04824"/>
    <w:rsid w:val="00E06FB3"/>
    <w:rsid w:val="00E1457A"/>
    <w:rsid w:val="00E4422F"/>
    <w:rsid w:val="00E522FF"/>
    <w:rsid w:val="00E5535F"/>
    <w:rsid w:val="00E576EF"/>
    <w:rsid w:val="00E601EF"/>
    <w:rsid w:val="00E6181E"/>
    <w:rsid w:val="00E66399"/>
    <w:rsid w:val="00E76E3A"/>
    <w:rsid w:val="00E771E7"/>
    <w:rsid w:val="00E77AEE"/>
    <w:rsid w:val="00E801E9"/>
    <w:rsid w:val="00E8126A"/>
    <w:rsid w:val="00E92738"/>
    <w:rsid w:val="00E92E00"/>
    <w:rsid w:val="00EA22EF"/>
    <w:rsid w:val="00EA3042"/>
    <w:rsid w:val="00EA59A7"/>
    <w:rsid w:val="00EB4E6F"/>
    <w:rsid w:val="00EB58BA"/>
    <w:rsid w:val="00EC37D4"/>
    <w:rsid w:val="00ED2868"/>
    <w:rsid w:val="00ED6BBB"/>
    <w:rsid w:val="00EE0FC5"/>
    <w:rsid w:val="00EF02D0"/>
    <w:rsid w:val="00EF316A"/>
    <w:rsid w:val="00F00FDC"/>
    <w:rsid w:val="00F031DC"/>
    <w:rsid w:val="00F04320"/>
    <w:rsid w:val="00F177D9"/>
    <w:rsid w:val="00F30BB7"/>
    <w:rsid w:val="00F30CFA"/>
    <w:rsid w:val="00F551A8"/>
    <w:rsid w:val="00F56100"/>
    <w:rsid w:val="00F56150"/>
    <w:rsid w:val="00F61B17"/>
    <w:rsid w:val="00F61EF6"/>
    <w:rsid w:val="00F6454C"/>
    <w:rsid w:val="00F67884"/>
    <w:rsid w:val="00F716DA"/>
    <w:rsid w:val="00F72E19"/>
    <w:rsid w:val="00F755FF"/>
    <w:rsid w:val="00F80A63"/>
    <w:rsid w:val="00F82730"/>
    <w:rsid w:val="00F8385F"/>
    <w:rsid w:val="00F86A61"/>
    <w:rsid w:val="00F93EB7"/>
    <w:rsid w:val="00F94B9C"/>
    <w:rsid w:val="00FA30F1"/>
    <w:rsid w:val="00FA40AF"/>
    <w:rsid w:val="00FA5BD1"/>
    <w:rsid w:val="00FA7891"/>
    <w:rsid w:val="00FB0704"/>
    <w:rsid w:val="00FC4540"/>
    <w:rsid w:val="00FE01D8"/>
    <w:rsid w:val="00FE55EB"/>
    <w:rsid w:val="00FE6775"/>
    <w:rsid w:val="00FF0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0420E4"/>
  <w15:chartTrackingRefBased/>
  <w15:docId w15:val="{008813E9-0E41-4B0C-B176-6F398BB0F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47CE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0748C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533"/>
    <w:pPr>
      <w:keepNext/>
      <w:keepLines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509B"/>
    <w:pPr>
      <w:keepNext/>
      <w:keepLines/>
      <w:spacing w:beforeLines="50" w:before="50" w:afterLines="50" w:after="50" w:line="415" w:lineRule="auto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F10B4"/>
    <w:pPr>
      <w:keepNext/>
      <w:keepLines/>
      <w:outlineLvl w:val="3"/>
    </w:pPr>
    <w:rPr>
      <w:rFonts w:eastAsia="黑体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F5EE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F5EE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F5EE5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6F5EE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6F5EE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567C"/>
    <w:pPr>
      <w:ind w:firstLineChars="200" w:firstLine="420"/>
    </w:pPr>
  </w:style>
  <w:style w:type="table" w:styleId="a4">
    <w:name w:val="Table Grid"/>
    <w:basedOn w:val="a1"/>
    <w:uiPriority w:val="39"/>
    <w:rsid w:val="00D25C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A0748C"/>
    <w:rPr>
      <w:rFonts w:ascii="Times New Roman" w:eastAsia="黑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47533"/>
    <w:rPr>
      <w:rFonts w:ascii="Times New Roman" w:eastAsia="宋体" w:hAnsi="Times New Roman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76509B"/>
    <w:rPr>
      <w:rFonts w:ascii="Times New Roman" w:eastAsia="黑体" w:hAnsi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F10B4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F5EE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F5EE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F5EE5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6F5EE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6F5EE5"/>
    <w:rPr>
      <w:rFonts w:asciiTheme="majorHAnsi" w:eastAsiaTheme="majorEastAsia" w:hAnsiTheme="majorHAnsi" w:cstheme="majorBidi"/>
      <w:szCs w:val="21"/>
    </w:rPr>
  </w:style>
  <w:style w:type="paragraph" w:styleId="a5">
    <w:name w:val="Title"/>
    <w:basedOn w:val="a"/>
    <w:next w:val="a"/>
    <w:link w:val="a6"/>
    <w:uiPriority w:val="10"/>
    <w:qFormat/>
    <w:rsid w:val="006F5EE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6F5EE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Strong"/>
    <w:basedOn w:val="a0"/>
    <w:uiPriority w:val="22"/>
    <w:qFormat/>
    <w:rsid w:val="00A0748C"/>
    <w:rPr>
      <w:rFonts w:ascii="Times New Roman" w:eastAsia="宋体" w:hAnsi="Times New Roman"/>
      <w:b/>
      <w:bCs/>
      <w:sz w:val="24"/>
    </w:rPr>
  </w:style>
  <w:style w:type="paragraph" w:styleId="a8">
    <w:name w:val="header"/>
    <w:basedOn w:val="a"/>
    <w:link w:val="a9"/>
    <w:uiPriority w:val="99"/>
    <w:unhideWhenUsed/>
    <w:rsid w:val="004110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4110C8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4110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4110C8"/>
    <w:rPr>
      <w:sz w:val="18"/>
      <w:szCs w:val="18"/>
    </w:rPr>
  </w:style>
  <w:style w:type="character" w:styleId="ac">
    <w:name w:val="Hyperlink"/>
    <w:basedOn w:val="a0"/>
    <w:uiPriority w:val="99"/>
    <w:unhideWhenUsed/>
    <w:rsid w:val="0085501C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5501C"/>
    <w:rPr>
      <w:color w:val="605E5C"/>
      <w:shd w:val="clear" w:color="auto" w:fill="E1DFDD"/>
    </w:rPr>
  </w:style>
  <w:style w:type="character" w:styleId="ae">
    <w:name w:val="annotation reference"/>
    <w:basedOn w:val="a0"/>
    <w:uiPriority w:val="99"/>
    <w:semiHidden/>
    <w:unhideWhenUsed/>
    <w:rsid w:val="00874584"/>
    <w:rPr>
      <w:sz w:val="21"/>
      <w:szCs w:val="21"/>
    </w:rPr>
  </w:style>
  <w:style w:type="paragraph" w:styleId="af">
    <w:name w:val="annotation text"/>
    <w:basedOn w:val="a"/>
    <w:link w:val="af0"/>
    <w:uiPriority w:val="99"/>
    <w:semiHidden/>
    <w:unhideWhenUsed/>
    <w:rsid w:val="00874584"/>
    <w:pPr>
      <w:jc w:val="left"/>
    </w:pPr>
  </w:style>
  <w:style w:type="character" w:customStyle="1" w:styleId="af0">
    <w:name w:val="批注文字 字符"/>
    <w:basedOn w:val="a0"/>
    <w:link w:val="af"/>
    <w:uiPriority w:val="99"/>
    <w:semiHidden/>
    <w:rsid w:val="00874584"/>
  </w:style>
  <w:style w:type="paragraph" w:styleId="af1">
    <w:name w:val="annotation subject"/>
    <w:basedOn w:val="af"/>
    <w:next w:val="af"/>
    <w:link w:val="af2"/>
    <w:uiPriority w:val="99"/>
    <w:semiHidden/>
    <w:unhideWhenUsed/>
    <w:rsid w:val="00874584"/>
    <w:rPr>
      <w:b/>
      <w:bCs/>
    </w:rPr>
  </w:style>
  <w:style w:type="character" w:customStyle="1" w:styleId="af2">
    <w:name w:val="批注主题 字符"/>
    <w:basedOn w:val="af0"/>
    <w:link w:val="af1"/>
    <w:uiPriority w:val="99"/>
    <w:semiHidden/>
    <w:rsid w:val="00874584"/>
    <w:rPr>
      <w:b/>
      <w:bCs/>
    </w:rPr>
  </w:style>
  <w:style w:type="paragraph" w:styleId="af3">
    <w:name w:val="Balloon Text"/>
    <w:basedOn w:val="a"/>
    <w:link w:val="af4"/>
    <w:uiPriority w:val="99"/>
    <w:semiHidden/>
    <w:unhideWhenUsed/>
    <w:rsid w:val="00874584"/>
    <w:rPr>
      <w:sz w:val="18"/>
      <w:szCs w:val="18"/>
    </w:rPr>
  </w:style>
  <w:style w:type="character" w:customStyle="1" w:styleId="af4">
    <w:name w:val="批注框文本 字符"/>
    <w:basedOn w:val="a0"/>
    <w:link w:val="af3"/>
    <w:uiPriority w:val="99"/>
    <w:semiHidden/>
    <w:rsid w:val="00874584"/>
    <w:rPr>
      <w:sz w:val="18"/>
      <w:szCs w:val="18"/>
    </w:rPr>
  </w:style>
  <w:style w:type="paragraph" w:styleId="af5">
    <w:name w:val="Quote"/>
    <w:basedOn w:val="a"/>
    <w:next w:val="a"/>
    <w:link w:val="af6"/>
    <w:uiPriority w:val="29"/>
    <w:qFormat/>
    <w:rsid w:val="007E6C5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6">
    <w:name w:val="引用 字符"/>
    <w:basedOn w:val="a0"/>
    <w:link w:val="af5"/>
    <w:uiPriority w:val="29"/>
    <w:rsid w:val="007E6C5A"/>
    <w:rPr>
      <w:i/>
      <w:iCs/>
      <w:color w:val="404040" w:themeColor="text1" w:themeTint="BF"/>
    </w:rPr>
  </w:style>
  <w:style w:type="paragraph" w:styleId="af7">
    <w:name w:val="caption"/>
    <w:basedOn w:val="a"/>
    <w:next w:val="a"/>
    <w:uiPriority w:val="35"/>
    <w:semiHidden/>
    <w:unhideWhenUsed/>
    <w:qFormat/>
    <w:rsid w:val="008F68BB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8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63" Type="http://schemas.openxmlformats.org/officeDocument/2006/relationships/image" Target="media/image52.jpg"/><Relationship Id="rId68" Type="http://schemas.openxmlformats.org/officeDocument/2006/relationships/image" Target="media/image57.jpeg"/><Relationship Id="rId76" Type="http://schemas.openxmlformats.org/officeDocument/2006/relationships/package" Target="embeddings/Microsoft_PowerPoint_Presentation1.pptx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6/09/relationships/commentsIds" Target="commentsId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66" Type="http://schemas.openxmlformats.org/officeDocument/2006/relationships/image" Target="media/image55.jpg"/><Relationship Id="rId74" Type="http://schemas.openxmlformats.org/officeDocument/2006/relationships/package" Target="embeddings/Microsoft_PowerPoint_Presentation.pptx"/><Relationship Id="rId79" Type="http://schemas.openxmlformats.org/officeDocument/2006/relationships/image" Target="media/image65.emf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82" Type="http://schemas.microsoft.com/office/2011/relationships/people" Target="people.xml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image" Target="media/image62.emf"/><Relationship Id="rId78" Type="http://schemas.openxmlformats.org/officeDocument/2006/relationships/package" Target="embeddings/Microsoft_PowerPoint_Presentation2.pptx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jpg"/><Relationship Id="rId64" Type="http://schemas.openxmlformats.org/officeDocument/2006/relationships/image" Target="media/image53.jpg"/><Relationship Id="rId69" Type="http://schemas.openxmlformats.org/officeDocument/2006/relationships/image" Target="media/image58.png"/><Relationship Id="rId77" Type="http://schemas.openxmlformats.org/officeDocument/2006/relationships/image" Target="media/image64.emf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package" Target="embeddings/Microsoft_PowerPoint_Presentation3.pptx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62" Type="http://schemas.openxmlformats.org/officeDocument/2006/relationships/image" Target="media/image51.jpg"/><Relationship Id="rId70" Type="http://schemas.openxmlformats.org/officeDocument/2006/relationships/image" Target="media/image59.jpg"/><Relationship Id="rId75" Type="http://schemas.openxmlformats.org/officeDocument/2006/relationships/image" Target="media/image63.emf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D67B897B-3678-409B-87D2-0DCF5E5C6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33653</TotalTime>
  <Pages>98</Pages>
  <Words>8376</Words>
  <Characters>47745</Characters>
  <Application>Microsoft Office Word</Application>
  <DocSecurity>0</DocSecurity>
  <Lines>397</Lines>
  <Paragraphs>112</Paragraphs>
  <ScaleCrop>false</ScaleCrop>
  <Company/>
  <LinksUpToDate>false</LinksUpToDate>
  <CharactersWithSpaces>56009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士朋</dc:creator>
  <cp:keywords/>
  <dc:description/>
  <cp:lastModifiedBy>李 士朋</cp:lastModifiedBy>
  <cp:revision>135</cp:revision>
  <dcterms:created xsi:type="dcterms:W3CDTF">2019-12-11T12:01:00Z</dcterms:created>
  <dcterms:modified xsi:type="dcterms:W3CDTF">2020-08-08T13:23:00Z</dcterms:modified>
</cp:coreProperties>
</file>